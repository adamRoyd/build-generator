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1ACFA" w14:textId="77777777" w:rsidR="00D1496C" w:rsidRPr="003B3C7D" w:rsidRDefault="00D1496C" w:rsidP="00C95104">
      <w:pPr>
        <w:pStyle w:val="BrightwaveBullet"/>
        <w:numPr>
          <w:ilvl w:val="0"/>
          <w:numId w:val="0"/>
        </w:numPr>
        <w:ind w:left="357"/>
        <w:rPr>
          <w:lang w:val="en-US"/>
        </w:rPr>
      </w:pPr>
      <w:bookmarkStart w:id="0" w:name="_Toc421709508"/>
    </w:p>
    <w:p w14:paraId="2345BA3B" w14:textId="77777777" w:rsidR="00D1496C" w:rsidRPr="003B3C7D" w:rsidRDefault="00D1496C" w:rsidP="00D1496C">
      <w:pPr>
        <w:pStyle w:val="FrontCovertitle"/>
        <w:rPr>
          <w:lang w:val="en-US"/>
        </w:rPr>
      </w:pPr>
    </w:p>
    <w:p w14:paraId="450620E1" w14:textId="77777777" w:rsidR="00D1496C" w:rsidRPr="003B3C7D" w:rsidRDefault="003A1ADC" w:rsidP="00D1496C">
      <w:pPr>
        <w:pStyle w:val="FrontCovertitle"/>
        <w:rPr>
          <w:lang w:val="en-US"/>
        </w:rPr>
      </w:pPr>
      <w:r>
        <w:rPr>
          <w:lang w:val="en-US"/>
        </w:rPr>
        <w:pict w14:anchorId="0BB88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25pt;height:55.15pt">
            <v:imagedata r:id="rId11" o:title="bw_logo"/>
          </v:shape>
        </w:pict>
      </w:r>
    </w:p>
    <w:p w14:paraId="17284177" w14:textId="77777777" w:rsidR="00D1496C" w:rsidRPr="003B3C7D" w:rsidRDefault="00D1496C" w:rsidP="00D1496C">
      <w:pPr>
        <w:pStyle w:val="FrontCovertitle"/>
        <w:rPr>
          <w:lang w:val="en-US"/>
        </w:rPr>
      </w:pPr>
    </w:p>
    <w:p w14:paraId="7E643104" w14:textId="77777777" w:rsidR="00D1496C" w:rsidRPr="003B3C7D" w:rsidRDefault="00D1496C" w:rsidP="00D1496C">
      <w:pPr>
        <w:pStyle w:val="FrontCovertitle"/>
        <w:rPr>
          <w:lang w:val="en-US"/>
        </w:rPr>
      </w:pPr>
    </w:p>
    <w:p w14:paraId="64B96EE5" w14:textId="77777777" w:rsidR="00D1496C" w:rsidRPr="003B3C7D" w:rsidRDefault="003A1ADC" w:rsidP="00D1496C">
      <w:pPr>
        <w:pStyle w:val="FrontCovertitle"/>
        <w:rPr>
          <w:lang w:val="en-US"/>
        </w:rPr>
      </w:pPr>
      <w:r>
        <w:rPr>
          <w:noProof/>
          <w:lang w:val="en-US"/>
        </w:rPr>
        <w:pict w14:anchorId="4229785E">
          <v:shape id="Picture 4" o:spid="_x0000_s1031" type="#_x0000_t75" style="position:absolute;margin-left:7.4pt;margin-top:15.9pt;width:134.5pt;height:131.1pt;z-index:251657216;visibility:visible">
            <v:imagedata r:id="rId12" o:title=""/>
          </v:shape>
        </w:pict>
      </w:r>
    </w:p>
    <w:p w14:paraId="38E03E8E" w14:textId="77777777" w:rsidR="00D1496C" w:rsidRPr="003B3C7D" w:rsidRDefault="00D1496C" w:rsidP="00D1496C">
      <w:pPr>
        <w:pStyle w:val="FrontCovertitle"/>
        <w:rPr>
          <w:lang w:val="en-US"/>
        </w:rPr>
      </w:pPr>
    </w:p>
    <w:p w14:paraId="0DCC8EA1" w14:textId="77777777" w:rsidR="00D1496C" w:rsidRPr="003B3C7D" w:rsidRDefault="003A1ADC" w:rsidP="00D1496C">
      <w:pPr>
        <w:pStyle w:val="FrontCovertitle"/>
        <w:rPr>
          <w:lang w:val="en-US"/>
        </w:rPr>
      </w:pPr>
      <w:r>
        <w:rPr>
          <w:noProof/>
          <w:lang w:val="en-US" w:eastAsia="en-GB"/>
        </w:rPr>
        <w:pict w14:anchorId="4BFB7BA0">
          <v:shape id="Picture 9" o:spid="_x0000_s1032" type="#_x0000_t75" alt="MDLZ_LOGO_REV.png" style="position:absolute;margin-left:222.1pt;margin-top:393.6pt;width:171.75pt;height:32.8pt;z-index:251658240;visibility:visible;mso-position-vertical-relative:page">
            <v:imagedata r:id="rId13" o:title="MDLZ_LOGO_REV"/>
            <w10:wrap anchory="page"/>
          </v:shape>
        </w:pict>
      </w:r>
    </w:p>
    <w:p w14:paraId="7B885D13" w14:textId="77777777" w:rsidR="00D1496C" w:rsidRPr="003B3C7D" w:rsidRDefault="00D1496C" w:rsidP="00D1496C">
      <w:pPr>
        <w:pStyle w:val="FrontCovertitle"/>
        <w:rPr>
          <w:lang w:val="en-US"/>
        </w:rPr>
      </w:pPr>
    </w:p>
    <w:p w14:paraId="396790A6" w14:textId="77777777" w:rsidR="00D1496C" w:rsidRPr="003B3C7D" w:rsidRDefault="00D1496C" w:rsidP="00D1496C">
      <w:pPr>
        <w:pStyle w:val="FrontCovertitle"/>
        <w:rPr>
          <w:lang w:val="en-US"/>
        </w:rPr>
      </w:pPr>
    </w:p>
    <w:p w14:paraId="5524F5C3" w14:textId="77777777" w:rsidR="00D1496C" w:rsidRPr="003B3C7D" w:rsidRDefault="007E6175" w:rsidP="00D1496C">
      <w:pPr>
        <w:pStyle w:val="FrontCovertitle"/>
        <w:rPr>
          <w:lang w:val="en-US"/>
        </w:rPr>
      </w:pPr>
      <w:r w:rsidRPr="003B3C7D">
        <w:rPr>
          <w:lang w:val="en-US"/>
        </w:rPr>
        <w:t>Script</w:t>
      </w:r>
    </w:p>
    <w:p w14:paraId="05F5224B" w14:textId="77777777" w:rsidR="00D1496C" w:rsidRPr="003B3C7D" w:rsidRDefault="00504481" w:rsidP="00D1496C">
      <w:pPr>
        <w:pStyle w:val="FrontCovertitle"/>
        <w:rPr>
          <w:sz w:val="36"/>
          <w:szCs w:val="22"/>
          <w:lang w:val="en-US"/>
        </w:rPr>
      </w:pPr>
      <w:r w:rsidRPr="003B3C7D">
        <w:rPr>
          <w:sz w:val="36"/>
          <w:szCs w:val="22"/>
          <w:lang w:val="en-US"/>
        </w:rPr>
        <w:t>Big Purple Bus Tour: Landmarks</w:t>
      </w:r>
    </w:p>
    <w:p w14:paraId="283152AA" w14:textId="77777777" w:rsidR="00504481" w:rsidRPr="003B3C7D" w:rsidRDefault="00E86156" w:rsidP="00D1496C">
      <w:pPr>
        <w:pStyle w:val="FrontCovertitle"/>
        <w:rPr>
          <w:sz w:val="36"/>
          <w:szCs w:val="22"/>
          <w:lang w:val="en-US"/>
        </w:rPr>
      </w:pPr>
      <w:r w:rsidRPr="003B3C7D">
        <w:rPr>
          <w:sz w:val="36"/>
          <w:szCs w:val="22"/>
          <w:lang w:val="en-US"/>
        </w:rPr>
        <w:t xml:space="preserve">02 Research, Design &amp; Quality </w:t>
      </w:r>
      <w:r w:rsidR="00B52A6B" w:rsidRPr="003B3C7D">
        <w:rPr>
          <w:sz w:val="36"/>
          <w:szCs w:val="22"/>
          <w:lang w:val="en-US"/>
        </w:rPr>
        <w:t>(</w:t>
      </w:r>
      <w:r w:rsidRPr="003B3C7D">
        <w:rPr>
          <w:sz w:val="36"/>
          <w:szCs w:val="22"/>
          <w:lang w:val="en-US"/>
        </w:rPr>
        <w:t>RDQ</w:t>
      </w:r>
      <w:r w:rsidR="00B52A6B" w:rsidRPr="003B3C7D">
        <w:rPr>
          <w:sz w:val="36"/>
          <w:szCs w:val="22"/>
          <w:lang w:val="en-US"/>
        </w:rPr>
        <w:t>)</w:t>
      </w:r>
    </w:p>
    <w:p w14:paraId="073D1F2D" w14:textId="77777777" w:rsidR="00D1496C" w:rsidRPr="003B3C7D" w:rsidRDefault="00D1496C" w:rsidP="00D1496C">
      <w:pPr>
        <w:pStyle w:val="FrontCoverClientLogo"/>
        <w:ind w:left="0"/>
        <w:rPr>
          <w:lang w:val="en-US"/>
        </w:rPr>
      </w:pPr>
    </w:p>
    <w:p w14:paraId="4EE1A58A" w14:textId="77777777" w:rsidR="00D1496C" w:rsidRPr="003B3C7D" w:rsidRDefault="00D1496C" w:rsidP="00D1496C">
      <w:pPr>
        <w:pStyle w:val="FrontCoverdetail"/>
        <w:rPr>
          <w:lang w:val="en-US"/>
        </w:rPr>
      </w:pPr>
      <w:proofErr w:type="gramStart"/>
      <w:r w:rsidRPr="003B3C7D">
        <w:rPr>
          <w:color w:val="868E92"/>
          <w:lang w:val="en-US"/>
        </w:rPr>
        <w:t>project</w:t>
      </w:r>
      <w:proofErr w:type="gramEnd"/>
      <w:r w:rsidRPr="003B3C7D">
        <w:rPr>
          <w:color w:val="868E92"/>
          <w:lang w:val="en-US"/>
        </w:rPr>
        <w:t xml:space="preserve"> no:</w:t>
      </w:r>
      <w:r w:rsidRPr="003B3C7D">
        <w:rPr>
          <w:lang w:val="en-US"/>
        </w:rPr>
        <w:tab/>
      </w:r>
      <w:r w:rsidR="00E86156" w:rsidRPr="003B3C7D">
        <w:rPr>
          <w:lang w:val="en-US"/>
        </w:rPr>
        <w:t>MDL851</w:t>
      </w:r>
    </w:p>
    <w:p w14:paraId="41986EB5" w14:textId="77777777" w:rsidR="007130F1" w:rsidRPr="003B3C7D" w:rsidRDefault="003A1ADC" w:rsidP="00DF0B1F">
      <w:pPr>
        <w:rPr>
          <w:rStyle w:val="Hyperlink"/>
          <w:b/>
          <w:sz w:val="24"/>
          <w:lang w:val="en-US"/>
        </w:rPr>
      </w:pPr>
      <w:r>
        <w:rPr>
          <w:noProof/>
          <w:color w:val="868E92"/>
          <w:lang w:val="en-US" w:eastAsia="en-GB"/>
        </w:rPr>
        <w:pict w14:anchorId="09C27BED">
          <v:shape id="_x0000_s1028" type="#_x0000_t75" style="position:absolute;margin-left:0;margin-top:0;width:596pt;height:843.45pt;z-index:-251662336;mso-position-horizontal-relative:page;mso-position-vertical-relative:page">
            <v:imagedata r:id="rId14" o:title="cover_image_bg"/>
            <w10:wrap anchorx="page" anchory="page"/>
            <w10:anchorlock/>
          </v:shape>
        </w:pict>
      </w:r>
      <w:proofErr w:type="gramStart"/>
      <w:r w:rsidR="00D1496C" w:rsidRPr="003B3C7D">
        <w:rPr>
          <w:color w:val="868E92"/>
          <w:lang w:val="en-US"/>
        </w:rPr>
        <w:t>reply</w:t>
      </w:r>
      <w:proofErr w:type="gramEnd"/>
      <w:r w:rsidR="00D1496C" w:rsidRPr="003B3C7D">
        <w:rPr>
          <w:color w:val="868E92"/>
          <w:lang w:val="en-US"/>
        </w:rPr>
        <w:t xml:space="preserve"> to:</w:t>
      </w:r>
      <w:r w:rsidR="00D1496C" w:rsidRPr="003B3C7D">
        <w:rPr>
          <w:lang w:val="en-US"/>
        </w:rPr>
        <w:tab/>
      </w:r>
      <w:r w:rsidR="007E6175" w:rsidRPr="003B3C7D">
        <w:rPr>
          <w:lang w:val="en-US"/>
        </w:rPr>
        <w:tab/>
      </w:r>
      <w:r w:rsidR="00E86156" w:rsidRPr="003B3C7D">
        <w:rPr>
          <w:color w:val="FFFFFF"/>
          <w:lang w:val="en-US"/>
        </w:rPr>
        <w:t>Elizabeth Hughes</w:t>
      </w:r>
      <w:r w:rsidR="00D1496C" w:rsidRPr="003B3C7D">
        <w:rPr>
          <w:b/>
          <w:lang w:val="en-US"/>
        </w:rPr>
        <w:t xml:space="preserve">  </w:t>
      </w:r>
      <w:hyperlink r:id="rId15" w:history="1">
        <w:r w:rsidR="0089558E" w:rsidRPr="003B3C7D">
          <w:rPr>
            <w:rStyle w:val="Hyperlink"/>
            <w:b/>
            <w:sz w:val="24"/>
            <w:lang w:val="en-US"/>
          </w:rPr>
          <w:t>elizabeth.hughes@brightwavegroup.co</w:t>
        </w:r>
      </w:hyperlink>
      <w:r w:rsidR="005E138C" w:rsidRPr="003B3C7D">
        <w:rPr>
          <w:rStyle w:val="Hyperlink"/>
          <w:b/>
          <w:sz w:val="24"/>
          <w:lang w:val="en-US"/>
        </w:rPr>
        <w:t>m</w:t>
      </w:r>
    </w:p>
    <w:p w14:paraId="0FDBEBDA" w14:textId="77777777" w:rsidR="007130F1" w:rsidRPr="003B3C7D" w:rsidRDefault="007130F1" w:rsidP="00DF0B1F">
      <w:pPr>
        <w:rPr>
          <w:rStyle w:val="Hyperlink"/>
          <w:b/>
          <w:sz w:val="24"/>
          <w:lang w:val="en-US"/>
        </w:rPr>
      </w:pPr>
    </w:p>
    <w:p w14:paraId="02F3B25C" w14:textId="77777777" w:rsidR="007130F1" w:rsidRPr="003B3C7D" w:rsidRDefault="007130F1" w:rsidP="00DF0B1F">
      <w:pPr>
        <w:rPr>
          <w:lang w:val="en-US"/>
        </w:rPr>
      </w:pPr>
    </w:p>
    <w:p w14:paraId="5A0E34AF" w14:textId="77777777" w:rsidR="007130F1" w:rsidRPr="003B3C7D" w:rsidRDefault="007130F1" w:rsidP="00DF0B1F">
      <w:pPr>
        <w:rPr>
          <w:lang w:val="en-US"/>
        </w:rPr>
      </w:pPr>
    </w:p>
    <w:p w14:paraId="6E07FF6E" w14:textId="77777777" w:rsidR="007130F1" w:rsidRPr="003B3C7D" w:rsidRDefault="007130F1" w:rsidP="00DF0B1F">
      <w:pPr>
        <w:rPr>
          <w:lang w:val="en-US"/>
        </w:rPr>
      </w:pPr>
    </w:p>
    <w:p w14:paraId="43DF1858" w14:textId="77777777" w:rsidR="007130F1" w:rsidRPr="003B3C7D" w:rsidRDefault="007130F1" w:rsidP="00DF0B1F">
      <w:pPr>
        <w:rPr>
          <w:lang w:val="en-US"/>
        </w:rPr>
      </w:pPr>
    </w:p>
    <w:p w14:paraId="60B5CBB2" w14:textId="77777777" w:rsidR="00D1496C" w:rsidRPr="003B3C7D" w:rsidRDefault="003A1ADC" w:rsidP="00DF0B1F">
      <w:pPr>
        <w:rPr>
          <w:rStyle w:val="H1alternativeChar"/>
          <w:lang w:val="en-US"/>
        </w:rPr>
      </w:pPr>
      <w:r>
        <w:rPr>
          <w:noProof/>
          <w:color w:val="868E92"/>
          <w:lang w:val="en-US" w:eastAsia="en-GB"/>
        </w:rPr>
        <w:pict w14:anchorId="0518DB90">
          <v:shapetype id="_x0000_t202" coordsize="21600,21600" o:spt="202" path="m,l,21600r21600,l21600,xe">
            <v:stroke joinstyle="miter"/>
            <v:path gradientshapeok="t" o:connecttype="rect"/>
          </v:shapetype>
          <v:shape id="_x0000_s1029" type="#_x0000_t202" style="position:absolute;margin-left:350.3pt;margin-top:729.05pt;width:145.65pt;height:69.45pt;z-index:251655168;mso-position-vertical-relative:page" o:allowincell="f" filled="f" fillcolor="#d7d9db" stroked="f">
            <v:fill color2="fill lighten(0)" rotate="t" method="linear sigma" focus="100%" type="gradient"/>
            <v:textbox style="mso-next-textbox:#_x0000_s1029">
              <w:txbxContent>
                <w:p w14:paraId="0A99B0AF" w14:textId="77777777" w:rsidR="00E04FD9" w:rsidRPr="008609D5" w:rsidRDefault="00E04FD9" w:rsidP="007130F1">
                  <w:pPr>
                    <w:rPr>
                      <w:color w:val="FFFFFF"/>
                      <w:szCs w:val="20"/>
                    </w:rPr>
                  </w:pPr>
                  <w:r w:rsidRPr="008609D5">
                    <w:rPr>
                      <w:color w:val="FFFFFF"/>
                      <w:szCs w:val="20"/>
                    </w:rPr>
                    <w:t>International House</w:t>
                  </w:r>
                  <w:r w:rsidRPr="008609D5">
                    <w:rPr>
                      <w:color w:val="FFFFFF"/>
                      <w:szCs w:val="20"/>
                    </w:rPr>
                    <w:br/>
                    <w:t>Queens Road</w:t>
                  </w:r>
                  <w:r w:rsidRPr="008609D5">
                    <w:rPr>
                      <w:color w:val="FFFFFF"/>
                      <w:szCs w:val="20"/>
                    </w:rPr>
                    <w:br/>
                    <w:t>Brighton, BN1 3XE</w:t>
                  </w:r>
                  <w:r w:rsidRPr="008609D5">
                    <w:rPr>
                      <w:color w:val="FFFFFF"/>
                      <w:szCs w:val="20"/>
                    </w:rPr>
                    <w:br/>
                    <w:t>United Kingdom</w:t>
                  </w:r>
                  <w:r w:rsidRPr="008609D5">
                    <w:rPr>
                      <w:color w:val="FFFFFF"/>
                      <w:szCs w:val="20"/>
                    </w:rPr>
                    <w:br/>
                    <w:t>Tel: +44 (0)1273 827676</w:t>
                  </w:r>
                </w:p>
              </w:txbxContent>
            </v:textbox>
            <w10:wrap anchory="page"/>
          </v:shape>
        </w:pict>
      </w:r>
      <w:r>
        <w:rPr>
          <w:noProof/>
          <w:color w:val="868E92"/>
          <w:lang w:val="en-US" w:eastAsia="en-GB"/>
        </w:rPr>
        <w:pict w14:anchorId="25ABDA16">
          <v:shape id="_x0000_s1030" type="#_x0000_t202" style="position:absolute;margin-left:-7.5pt;margin-top:766.9pt;width:196.55pt;height:29.05pt;z-index:251656192;mso-position-vertical-relative:page" o:allowincell="f" filled="f" fillcolor="#d7d9db" stroked="f">
            <v:fill color2="fill lighten(0)" rotate="t" method="linear sigma" focus="100%" type="gradient"/>
            <v:textbox style="mso-next-textbox:#_x0000_s1030">
              <w:txbxContent>
                <w:p w14:paraId="5C464780" w14:textId="77777777" w:rsidR="00E04FD9" w:rsidRPr="007130F1" w:rsidRDefault="003A1ADC" w:rsidP="007130F1">
                  <w:pPr>
                    <w:rPr>
                      <w:rFonts w:cs="Arial"/>
                      <w:color w:val="FFFFFF"/>
                      <w:sz w:val="26"/>
                      <w:szCs w:val="26"/>
                    </w:rPr>
                  </w:pPr>
                  <w:hyperlink r:id="rId16" w:history="1">
                    <w:r w:rsidR="00E04FD9" w:rsidRPr="007130F1">
                      <w:rPr>
                        <w:rStyle w:val="Hyperlink"/>
                        <w:rFonts w:cs="Arial"/>
                        <w:color w:val="FFFFFF"/>
                        <w:sz w:val="26"/>
                        <w:szCs w:val="26"/>
                        <w:u w:val="none"/>
                      </w:rPr>
                      <w:t>brightwavegroup.com</w:t>
                    </w:r>
                  </w:hyperlink>
                </w:p>
              </w:txbxContent>
            </v:textbox>
            <w10:wrap anchory="page"/>
          </v:shape>
        </w:pict>
      </w:r>
      <w:r w:rsidR="00470E5F">
        <w:rPr>
          <w:lang w:val="en-US"/>
        </w:rPr>
        <w:pict w14:anchorId="4CDA4F5D">
          <v:shape id="_x0000_i1026" type="#_x0000_t75" style="width:131.25pt;height:30.1pt">
            <v:imagedata r:id="rId17" o:title="responsive"/>
          </v:shape>
        </w:pict>
      </w:r>
      <w:r w:rsidR="003C29E1" w:rsidRPr="003B3C7D">
        <w:rPr>
          <w:lang w:val="en-US"/>
        </w:rPr>
        <w:br w:type="page"/>
      </w:r>
      <w:bookmarkStart w:id="1" w:name="_Toc397599268"/>
      <w:r w:rsidR="00D1496C" w:rsidRPr="003B3C7D">
        <w:rPr>
          <w:rStyle w:val="H1alternativeChar"/>
          <w:lang w:val="en-US"/>
        </w:rPr>
        <w:lastRenderedPageBreak/>
        <w:t>Revision history</w:t>
      </w:r>
      <w:bookmarkEnd w:id="1"/>
    </w:p>
    <w:p w14:paraId="395462CD" w14:textId="77777777" w:rsidR="00D1496C" w:rsidRPr="003B3C7D" w:rsidRDefault="00D1496C" w:rsidP="00D1496C">
      <w:pPr>
        <w:rPr>
          <w:lang w:val="en-US"/>
        </w:rPr>
      </w:pPr>
    </w:p>
    <w:tbl>
      <w:tblPr>
        <w:tblW w:w="1077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Change w:id="2" w:author="Adam Boothroyd" w:date="2016-11-09T12:36:00Z">
          <w:tblPr>
            <w:tblW w:w="9781"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PrChange>
      </w:tblPr>
      <w:tblGrid>
        <w:gridCol w:w="1276"/>
        <w:gridCol w:w="1559"/>
        <w:gridCol w:w="1134"/>
        <w:gridCol w:w="993"/>
        <w:gridCol w:w="993"/>
        <w:gridCol w:w="4819"/>
        <w:tblGridChange w:id="3">
          <w:tblGrid>
            <w:gridCol w:w="1276"/>
            <w:gridCol w:w="1559"/>
            <w:gridCol w:w="1134"/>
            <w:gridCol w:w="993"/>
            <w:gridCol w:w="993"/>
            <w:gridCol w:w="4819"/>
          </w:tblGrid>
        </w:tblGridChange>
      </w:tblGrid>
      <w:tr w:rsidR="00494AE9" w:rsidRPr="003B3C7D" w14:paraId="223D1E50" w14:textId="77777777" w:rsidTr="00494AE9">
        <w:tc>
          <w:tcPr>
            <w:tcW w:w="1276" w:type="dxa"/>
            <w:shd w:val="clear" w:color="auto" w:fill="D9D9D9"/>
            <w:tcPrChange w:id="4" w:author="Adam Boothroyd" w:date="2016-11-09T12:36:00Z">
              <w:tcPr>
                <w:tcW w:w="1276" w:type="dxa"/>
                <w:shd w:val="clear" w:color="auto" w:fill="D9D9D9"/>
              </w:tcPr>
            </w:tcPrChange>
          </w:tcPr>
          <w:p w14:paraId="755F24F7" w14:textId="77777777" w:rsidR="00494AE9" w:rsidRPr="003B3C7D" w:rsidRDefault="00494AE9" w:rsidP="007E6175">
            <w:pPr>
              <w:pStyle w:val="TableHeader"/>
              <w:rPr>
                <w:lang w:val="en-US"/>
              </w:rPr>
            </w:pPr>
            <w:r w:rsidRPr="003B3C7D">
              <w:rPr>
                <w:lang w:val="en-US"/>
              </w:rPr>
              <w:t>Version</w:t>
            </w:r>
          </w:p>
        </w:tc>
        <w:tc>
          <w:tcPr>
            <w:tcW w:w="1559" w:type="dxa"/>
            <w:shd w:val="clear" w:color="auto" w:fill="D9D9D9"/>
            <w:tcPrChange w:id="5" w:author="Adam Boothroyd" w:date="2016-11-09T12:36:00Z">
              <w:tcPr>
                <w:tcW w:w="1559" w:type="dxa"/>
                <w:shd w:val="clear" w:color="auto" w:fill="D9D9D9"/>
              </w:tcPr>
            </w:tcPrChange>
          </w:tcPr>
          <w:p w14:paraId="5E1A1768" w14:textId="77777777" w:rsidR="00494AE9" w:rsidRPr="003B3C7D" w:rsidRDefault="00494AE9" w:rsidP="007E6175">
            <w:pPr>
              <w:pStyle w:val="TableHeader"/>
              <w:rPr>
                <w:lang w:val="en-US"/>
              </w:rPr>
            </w:pPr>
            <w:r w:rsidRPr="003B3C7D">
              <w:rPr>
                <w:lang w:val="en-US"/>
              </w:rPr>
              <w:t>Date</w:t>
            </w:r>
          </w:p>
        </w:tc>
        <w:tc>
          <w:tcPr>
            <w:tcW w:w="1134" w:type="dxa"/>
            <w:shd w:val="clear" w:color="auto" w:fill="D9D9D9"/>
            <w:tcPrChange w:id="6" w:author="Adam Boothroyd" w:date="2016-11-09T12:36:00Z">
              <w:tcPr>
                <w:tcW w:w="1134" w:type="dxa"/>
                <w:shd w:val="clear" w:color="auto" w:fill="D9D9D9"/>
              </w:tcPr>
            </w:tcPrChange>
          </w:tcPr>
          <w:p w14:paraId="2A00DE67" w14:textId="77777777" w:rsidR="00494AE9" w:rsidRPr="003B3C7D" w:rsidRDefault="00494AE9" w:rsidP="007E6175">
            <w:pPr>
              <w:pStyle w:val="TableHeader"/>
              <w:rPr>
                <w:lang w:val="en-US"/>
              </w:rPr>
            </w:pPr>
            <w:r w:rsidRPr="003B3C7D">
              <w:rPr>
                <w:lang w:val="en-US"/>
              </w:rPr>
              <w:t>Initials</w:t>
            </w:r>
          </w:p>
        </w:tc>
        <w:tc>
          <w:tcPr>
            <w:tcW w:w="993" w:type="dxa"/>
            <w:shd w:val="clear" w:color="auto" w:fill="D9D9D9"/>
            <w:tcPrChange w:id="7" w:author="Adam Boothroyd" w:date="2016-11-09T12:36:00Z">
              <w:tcPr>
                <w:tcW w:w="993" w:type="dxa"/>
                <w:shd w:val="clear" w:color="auto" w:fill="D9D9D9"/>
              </w:tcPr>
            </w:tcPrChange>
          </w:tcPr>
          <w:p w14:paraId="6C2C636D" w14:textId="77777777" w:rsidR="00494AE9" w:rsidRPr="003B3C7D" w:rsidRDefault="00494AE9" w:rsidP="007E6175">
            <w:pPr>
              <w:pStyle w:val="TableHeader"/>
              <w:rPr>
                <w:ins w:id="8" w:author="Adam Boothroyd" w:date="2016-11-09T12:36:00Z"/>
                <w:lang w:val="en-US"/>
              </w:rPr>
            </w:pPr>
          </w:p>
        </w:tc>
        <w:tc>
          <w:tcPr>
            <w:tcW w:w="993" w:type="dxa"/>
            <w:shd w:val="clear" w:color="auto" w:fill="D9D9D9"/>
            <w:tcPrChange w:id="9" w:author="Adam Boothroyd" w:date="2016-11-09T12:36:00Z">
              <w:tcPr>
                <w:tcW w:w="993" w:type="dxa"/>
                <w:shd w:val="clear" w:color="auto" w:fill="D9D9D9"/>
              </w:tcPr>
            </w:tcPrChange>
          </w:tcPr>
          <w:p w14:paraId="7E60E54A" w14:textId="2959916A" w:rsidR="00494AE9" w:rsidRPr="003B3C7D" w:rsidRDefault="00494AE9" w:rsidP="007E6175">
            <w:pPr>
              <w:pStyle w:val="TableHeader"/>
              <w:rPr>
                <w:lang w:val="en-US"/>
              </w:rPr>
            </w:pPr>
            <w:r w:rsidRPr="003B3C7D">
              <w:rPr>
                <w:lang w:val="en-US"/>
              </w:rPr>
              <w:t xml:space="preserve">Team </w:t>
            </w:r>
          </w:p>
        </w:tc>
        <w:tc>
          <w:tcPr>
            <w:tcW w:w="4819" w:type="dxa"/>
            <w:shd w:val="clear" w:color="auto" w:fill="D9D9D9"/>
            <w:tcPrChange w:id="10" w:author="Adam Boothroyd" w:date="2016-11-09T12:36:00Z">
              <w:tcPr>
                <w:tcW w:w="4819" w:type="dxa"/>
                <w:shd w:val="clear" w:color="auto" w:fill="D9D9D9"/>
              </w:tcPr>
            </w:tcPrChange>
          </w:tcPr>
          <w:p w14:paraId="664939D9" w14:textId="77777777" w:rsidR="00494AE9" w:rsidRPr="003B3C7D" w:rsidRDefault="00494AE9" w:rsidP="007E6175">
            <w:pPr>
              <w:pStyle w:val="TableHeader"/>
              <w:rPr>
                <w:lang w:val="en-US"/>
              </w:rPr>
            </w:pPr>
            <w:r w:rsidRPr="003B3C7D">
              <w:rPr>
                <w:lang w:val="en-US"/>
              </w:rPr>
              <w:t>Summary of Revisions Made / Comments</w:t>
            </w:r>
          </w:p>
        </w:tc>
      </w:tr>
      <w:tr w:rsidR="00494AE9" w:rsidRPr="003B3C7D" w14:paraId="31A449FA" w14:textId="77777777" w:rsidTr="00494AE9">
        <w:tc>
          <w:tcPr>
            <w:tcW w:w="1276" w:type="dxa"/>
            <w:tcPrChange w:id="11" w:author="Adam Boothroyd" w:date="2016-11-09T12:36:00Z">
              <w:tcPr>
                <w:tcW w:w="1276" w:type="dxa"/>
              </w:tcPr>
            </w:tcPrChange>
          </w:tcPr>
          <w:p w14:paraId="1DC0ACCB" w14:textId="77777777" w:rsidR="00494AE9" w:rsidRPr="003B3C7D" w:rsidRDefault="00494AE9" w:rsidP="007E6175">
            <w:pPr>
              <w:pStyle w:val="TableParagraphs"/>
              <w:rPr>
                <w:lang w:val="en-US"/>
              </w:rPr>
            </w:pPr>
            <w:r w:rsidRPr="003B3C7D">
              <w:rPr>
                <w:lang w:val="en-US"/>
              </w:rPr>
              <w:t>0.1</w:t>
            </w:r>
          </w:p>
        </w:tc>
        <w:tc>
          <w:tcPr>
            <w:tcW w:w="1559" w:type="dxa"/>
            <w:tcPrChange w:id="12" w:author="Adam Boothroyd" w:date="2016-11-09T12:36:00Z">
              <w:tcPr>
                <w:tcW w:w="1559" w:type="dxa"/>
              </w:tcPr>
            </w:tcPrChange>
          </w:tcPr>
          <w:p w14:paraId="03B1B766" w14:textId="77777777" w:rsidR="00494AE9" w:rsidRPr="003B3C7D" w:rsidRDefault="00494AE9" w:rsidP="007E6175">
            <w:pPr>
              <w:pStyle w:val="TableParagraphs"/>
              <w:rPr>
                <w:lang w:val="en-US"/>
              </w:rPr>
            </w:pPr>
            <w:r w:rsidRPr="003B3C7D">
              <w:rPr>
                <w:lang w:val="en-US"/>
              </w:rPr>
              <w:t>03/10/16</w:t>
            </w:r>
          </w:p>
        </w:tc>
        <w:tc>
          <w:tcPr>
            <w:tcW w:w="1134" w:type="dxa"/>
            <w:tcPrChange w:id="13" w:author="Adam Boothroyd" w:date="2016-11-09T12:36:00Z">
              <w:tcPr>
                <w:tcW w:w="1134" w:type="dxa"/>
              </w:tcPr>
            </w:tcPrChange>
          </w:tcPr>
          <w:p w14:paraId="53D57AC0" w14:textId="77777777" w:rsidR="00494AE9" w:rsidRPr="003B3C7D" w:rsidRDefault="00494AE9" w:rsidP="007E6175">
            <w:pPr>
              <w:pStyle w:val="TableParagraphs"/>
              <w:rPr>
                <w:lang w:val="en-US"/>
              </w:rPr>
            </w:pPr>
            <w:r w:rsidRPr="003B3C7D">
              <w:rPr>
                <w:lang w:val="en-US"/>
              </w:rPr>
              <w:t>EH</w:t>
            </w:r>
          </w:p>
        </w:tc>
        <w:tc>
          <w:tcPr>
            <w:tcW w:w="993" w:type="dxa"/>
            <w:tcPrChange w:id="14" w:author="Adam Boothroyd" w:date="2016-11-09T12:36:00Z">
              <w:tcPr>
                <w:tcW w:w="993" w:type="dxa"/>
              </w:tcPr>
            </w:tcPrChange>
          </w:tcPr>
          <w:p w14:paraId="5D264B77" w14:textId="77777777" w:rsidR="00494AE9" w:rsidRPr="003B3C7D" w:rsidRDefault="00494AE9" w:rsidP="007E6175">
            <w:pPr>
              <w:pStyle w:val="TableParagraphs"/>
              <w:rPr>
                <w:ins w:id="15" w:author="Adam Boothroyd" w:date="2016-11-09T12:36:00Z"/>
                <w:lang w:val="en-US"/>
              </w:rPr>
            </w:pPr>
          </w:p>
        </w:tc>
        <w:tc>
          <w:tcPr>
            <w:tcW w:w="993" w:type="dxa"/>
            <w:tcPrChange w:id="16" w:author="Adam Boothroyd" w:date="2016-11-09T12:36:00Z">
              <w:tcPr>
                <w:tcW w:w="993" w:type="dxa"/>
              </w:tcPr>
            </w:tcPrChange>
          </w:tcPr>
          <w:p w14:paraId="3FD30884" w14:textId="7DEF3738" w:rsidR="00494AE9" w:rsidRPr="003B3C7D" w:rsidRDefault="00494AE9" w:rsidP="007E6175">
            <w:pPr>
              <w:pStyle w:val="TableParagraphs"/>
              <w:rPr>
                <w:lang w:val="en-US"/>
              </w:rPr>
            </w:pPr>
            <w:r w:rsidRPr="003B3C7D">
              <w:rPr>
                <w:lang w:val="en-US"/>
              </w:rPr>
              <w:t>BW</w:t>
            </w:r>
          </w:p>
        </w:tc>
        <w:tc>
          <w:tcPr>
            <w:tcW w:w="4819" w:type="dxa"/>
            <w:tcPrChange w:id="17" w:author="Adam Boothroyd" w:date="2016-11-09T12:36:00Z">
              <w:tcPr>
                <w:tcW w:w="4819" w:type="dxa"/>
              </w:tcPr>
            </w:tcPrChange>
          </w:tcPr>
          <w:p w14:paraId="1DFA97F5" w14:textId="77777777" w:rsidR="00494AE9" w:rsidRPr="003B3C7D" w:rsidRDefault="00494AE9" w:rsidP="007E6175">
            <w:pPr>
              <w:pStyle w:val="TableParagraphs"/>
              <w:rPr>
                <w:bCs/>
                <w:lang w:val="en-US"/>
              </w:rPr>
            </w:pPr>
            <w:r w:rsidRPr="003B3C7D">
              <w:rPr>
                <w:bCs/>
                <w:lang w:val="en-US"/>
              </w:rPr>
              <w:t>Initial draft</w:t>
            </w:r>
          </w:p>
        </w:tc>
      </w:tr>
      <w:tr w:rsidR="00494AE9" w:rsidRPr="003B3C7D" w14:paraId="7318AA65" w14:textId="77777777" w:rsidTr="00494AE9">
        <w:tc>
          <w:tcPr>
            <w:tcW w:w="1276" w:type="dxa"/>
            <w:tcPrChange w:id="18" w:author="Adam Boothroyd" w:date="2016-11-09T12:36:00Z">
              <w:tcPr>
                <w:tcW w:w="1276" w:type="dxa"/>
              </w:tcPr>
            </w:tcPrChange>
          </w:tcPr>
          <w:p w14:paraId="06B6C99A" w14:textId="77777777" w:rsidR="00494AE9" w:rsidRPr="003B3C7D" w:rsidRDefault="00494AE9" w:rsidP="007E6175">
            <w:pPr>
              <w:pStyle w:val="TableParagraphs"/>
              <w:rPr>
                <w:lang w:val="en-US"/>
              </w:rPr>
            </w:pPr>
            <w:r w:rsidRPr="003B3C7D">
              <w:rPr>
                <w:lang w:val="en-US"/>
              </w:rPr>
              <w:t>0.2</w:t>
            </w:r>
          </w:p>
        </w:tc>
        <w:tc>
          <w:tcPr>
            <w:tcW w:w="1559" w:type="dxa"/>
            <w:tcPrChange w:id="19" w:author="Adam Boothroyd" w:date="2016-11-09T12:36:00Z">
              <w:tcPr>
                <w:tcW w:w="1559" w:type="dxa"/>
              </w:tcPr>
            </w:tcPrChange>
          </w:tcPr>
          <w:p w14:paraId="2D60BAE4" w14:textId="77777777" w:rsidR="00494AE9" w:rsidRPr="003B3C7D" w:rsidRDefault="00494AE9" w:rsidP="007E6175">
            <w:pPr>
              <w:pStyle w:val="TableParagraphs"/>
              <w:rPr>
                <w:lang w:val="en-US"/>
              </w:rPr>
            </w:pPr>
            <w:r w:rsidRPr="003B3C7D">
              <w:rPr>
                <w:lang w:val="en-US"/>
              </w:rPr>
              <w:t>04/10/16</w:t>
            </w:r>
          </w:p>
        </w:tc>
        <w:tc>
          <w:tcPr>
            <w:tcW w:w="1134" w:type="dxa"/>
            <w:tcPrChange w:id="20" w:author="Adam Boothroyd" w:date="2016-11-09T12:36:00Z">
              <w:tcPr>
                <w:tcW w:w="1134" w:type="dxa"/>
              </w:tcPr>
            </w:tcPrChange>
          </w:tcPr>
          <w:p w14:paraId="72EE7B2A" w14:textId="77777777" w:rsidR="00494AE9" w:rsidRPr="003B3C7D" w:rsidRDefault="00494AE9" w:rsidP="007E6175">
            <w:pPr>
              <w:pStyle w:val="TableParagraphs"/>
              <w:rPr>
                <w:lang w:val="en-US"/>
              </w:rPr>
            </w:pPr>
            <w:r w:rsidRPr="003B3C7D">
              <w:rPr>
                <w:lang w:val="en-US"/>
              </w:rPr>
              <w:t>EH</w:t>
            </w:r>
          </w:p>
        </w:tc>
        <w:tc>
          <w:tcPr>
            <w:tcW w:w="993" w:type="dxa"/>
            <w:tcPrChange w:id="21" w:author="Adam Boothroyd" w:date="2016-11-09T12:36:00Z">
              <w:tcPr>
                <w:tcW w:w="993" w:type="dxa"/>
              </w:tcPr>
            </w:tcPrChange>
          </w:tcPr>
          <w:p w14:paraId="613FF2F8" w14:textId="77777777" w:rsidR="00494AE9" w:rsidRPr="003B3C7D" w:rsidRDefault="00494AE9" w:rsidP="007E6175">
            <w:pPr>
              <w:pStyle w:val="TableParagraphs"/>
              <w:rPr>
                <w:ins w:id="22" w:author="Adam Boothroyd" w:date="2016-11-09T12:36:00Z"/>
                <w:lang w:val="en-US"/>
              </w:rPr>
            </w:pPr>
          </w:p>
        </w:tc>
        <w:tc>
          <w:tcPr>
            <w:tcW w:w="993" w:type="dxa"/>
            <w:tcPrChange w:id="23" w:author="Adam Boothroyd" w:date="2016-11-09T12:36:00Z">
              <w:tcPr>
                <w:tcW w:w="993" w:type="dxa"/>
              </w:tcPr>
            </w:tcPrChange>
          </w:tcPr>
          <w:p w14:paraId="41F7FF41" w14:textId="2129F245" w:rsidR="00494AE9" w:rsidRPr="003B3C7D" w:rsidRDefault="00494AE9" w:rsidP="007E6175">
            <w:pPr>
              <w:pStyle w:val="TableParagraphs"/>
              <w:rPr>
                <w:lang w:val="en-US"/>
              </w:rPr>
            </w:pPr>
            <w:r w:rsidRPr="003B3C7D">
              <w:rPr>
                <w:lang w:val="en-US"/>
              </w:rPr>
              <w:t>BW</w:t>
            </w:r>
          </w:p>
        </w:tc>
        <w:tc>
          <w:tcPr>
            <w:tcW w:w="4819" w:type="dxa"/>
            <w:tcPrChange w:id="24" w:author="Adam Boothroyd" w:date="2016-11-09T12:36:00Z">
              <w:tcPr>
                <w:tcW w:w="4819" w:type="dxa"/>
              </w:tcPr>
            </w:tcPrChange>
          </w:tcPr>
          <w:p w14:paraId="62084A56" w14:textId="77777777" w:rsidR="00494AE9" w:rsidRPr="003B3C7D" w:rsidRDefault="00494AE9" w:rsidP="007E6175">
            <w:pPr>
              <w:pStyle w:val="TableParagraphs"/>
              <w:rPr>
                <w:lang w:val="en-US"/>
              </w:rPr>
            </w:pPr>
            <w:r w:rsidRPr="003B3C7D">
              <w:rPr>
                <w:lang w:val="en-US"/>
              </w:rPr>
              <w:t>Initial draft following clarification with LS</w:t>
            </w:r>
          </w:p>
        </w:tc>
      </w:tr>
      <w:tr w:rsidR="00494AE9" w:rsidRPr="003B3C7D" w14:paraId="6C42CFFC" w14:textId="77777777" w:rsidTr="00494AE9">
        <w:tc>
          <w:tcPr>
            <w:tcW w:w="1276" w:type="dxa"/>
            <w:tcPrChange w:id="25" w:author="Adam Boothroyd" w:date="2016-11-09T12:36:00Z">
              <w:tcPr>
                <w:tcW w:w="1276" w:type="dxa"/>
              </w:tcPr>
            </w:tcPrChange>
          </w:tcPr>
          <w:p w14:paraId="144DC6C7" w14:textId="77777777" w:rsidR="00494AE9" w:rsidRPr="003B3C7D" w:rsidRDefault="00494AE9" w:rsidP="007E6175">
            <w:pPr>
              <w:pStyle w:val="TableParagraphs"/>
              <w:rPr>
                <w:lang w:val="en-US"/>
              </w:rPr>
            </w:pPr>
            <w:r w:rsidRPr="003B3C7D">
              <w:rPr>
                <w:lang w:val="en-US"/>
              </w:rPr>
              <w:t>0.3</w:t>
            </w:r>
          </w:p>
        </w:tc>
        <w:tc>
          <w:tcPr>
            <w:tcW w:w="1559" w:type="dxa"/>
            <w:tcPrChange w:id="26" w:author="Adam Boothroyd" w:date="2016-11-09T12:36:00Z">
              <w:tcPr>
                <w:tcW w:w="1559" w:type="dxa"/>
              </w:tcPr>
            </w:tcPrChange>
          </w:tcPr>
          <w:p w14:paraId="06CF6AEE" w14:textId="77777777" w:rsidR="00494AE9" w:rsidRPr="003B3C7D" w:rsidRDefault="00494AE9" w:rsidP="007E6175">
            <w:pPr>
              <w:pStyle w:val="TableParagraphs"/>
              <w:rPr>
                <w:lang w:val="en-US"/>
              </w:rPr>
            </w:pPr>
            <w:r w:rsidRPr="003B3C7D">
              <w:rPr>
                <w:lang w:val="en-US"/>
              </w:rPr>
              <w:t>06/10/16</w:t>
            </w:r>
          </w:p>
        </w:tc>
        <w:tc>
          <w:tcPr>
            <w:tcW w:w="1134" w:type="dxa"/>
            <w:tcPrChange w:id="27" w:author="Adam Boothroyd" w:date="2016-11-09T12:36:00Z">
              <w:tcPr>
                <w:tcW w:w="1134" w:type="dxa"/>
              </w:tcPr>
            </w:tcPrChange>
          </w:tcPr>
          <w:p w14:paraId="5E45ED7F" w14:textId="77777777" w:rsidR="00494AE9" w:rsidRPr="003B3C7D" w:rsidRDefault="00494AE9" w:rsidP="007E6175">
            <w:pPr>
              <w:pStyle w:val="TableParagraphs"/>
              <w:rPr>
                <w:lang w:val="en-US"/>
              </w:rPr>
            </w:pPr>
            <w:r w:rsidRPr="003B3C7D">
              <w:rPr>
                <w:lang w:val="en-US"/>
              </w:rPr>
              <w:t>EH</w:t>
            </w:r>
          </w:p>
        </w:tc>
        <w:tc>
          <w:tcPr>
            <w:tcW w:w="993" w:type="dxa"/>
            <w:tcPrChange w:id="28" w:author="Adam Boothroyd" w:date="2016-11-09T12:36:00Z">
              <w:tcPr>
                <w:tcW w:w="993" w:type="dxa"/>
              </w:tcPr>
            </w:tcPrChange>
          </w:tcPr>
          <w:p w14:paraId="07847D4F" w14:textId="77777777" w:rsidR="00494AE9" w:rsidRPr="003B3C7D" w:rsidRDefault="00494AE9" w:rsidP="007E6175">
            <w:pPr>
              <w:pStyle w:val="TableParagraphs"/>
              <w:rPr>
                <w:ins w:id="29" w:author="Adam Boothroyd" w:date="2016-11-09T12:36:00Z"/>
                <w:lang w:val="en-US"/>
              </w:rPr>
            </w:pPr>
          </w:p>
        </w:tc>
        <w:tc>
          <w:tcPr>
            <w:tcW w:w="993" w:type="dxa"/>
            <w:tcPrChange w:id="30" w:author="Adam Boothroyd" w:date="2016-11-09T12:36:00Z">
              <w:tcPr>
                <w:tcW w:w="993" w:type="dxa"/>
              </w:tcPr>
            </w:tcPrChange>
          </w:tcPr>
          <w:p w14:paraId="3BB51474" w14:textId="6D58ECE2" w:rsidR="00494AE9" w:rsidRPr="003B3C7D" w:rsidRDefault="00494AE9" w:rsidP="007E6175">
            <w:pPr>
              <w:pStyle w:val="TableParagraphs"/>
              <w:rPr>
                <w:lang w:val="en-US"/>
              </w:rPr>
            </w:pPr>
            <w:r w:rsidRPr="003B3C7D">
              <w:rPr>
                <w:lang w:val="en-US"/>
              </w:rPr>
              <w:t>BW</w:t>
            </w:r>
          </w:p>
        </w:tc>
        <w:tc>
          <w:tcPr>
            <w:tcW w:w="4819" w:type="dxa"/>
            <w:tcPrChange w:id="31" w:author="Adam Boothroyd" w:date="2016-11-09T12:36:00Z">
              <w:tcPr>
                <w:tcW w:w="4819" w:type="dxa"/>
              </w:tcPr>
            </w:tcPrChange>
          </w:tcPr>
          <w:p w14:paraId="2CDE6E86" w14:textId="77777777" w:rsidR="00494AE9" w:rsidRPr="003B3C7D" w:rsidRDefault="00494AE9" w:rsidP="007E6175">
            <w:pPr>
              <w:pStyle w:val="TableParagraphs"/>
              <w:rPr>
                <w:lang w:val="en-US"/>
              </w:rPr>
            </w:pPr>
            <w:r w:rsidRPr="003B3C7D">
              <w:rPr>
                <w:lang w:val="en-US"/>
              </w:rPr>
              <w:t>Next draft following feedback from TF &amp; client</w:t>
            </w:r>
          </w:p>
        </w:tc>
      </w:tr>
      <w:tr w:rsidR="00494AE9" w:rsidRPr="003B3C7D" w14:paraId="10EABEEA" w14:textId="77777777" w:rsidTr="00494AE9">
        <w:tc>
          <w:tcPr>
            <w:tcW w:w="1276" w:type="dxa"/>
            <w:tcPrChange w:id="32" w:author="Adam Boothroyd" w:date="2016-11-09T12:36:00Z">
              <w:tcPr>
                <w:tcW w:w="1276" w:type="dxa"/>
              </w:tcPr>
            </w:tcPrChange>
          </w:tcPr>
          <w:p w14:paraId="5A31F76C" w14:textId="77777777" w:rsidR="00494AE9" w:rsidRPr="003B3C7D" w:rsidRDefault="00494AE9" w:rsidP="007E6175">
            <w:pPr>
              <w:pStyle w:val="TableParagraphs"/>
              <w:rPr>
                <w:lang w:val="en-US"/>
              </w:rPr>
            </w:pPr>
            <w:r w:rsidRPr="003B3C7D">
              <w:rPr>
                <w:lang w:val="en-US"/>
              </w:rPr>
              <w:t>0.4</w:t>
            </w:r>
          </w:p>
        </w:tc>
        <w:tc>
          <w:tcPr>
            <w:tcW w:w="1559" w:type="dxa"/>
            <w:tcPrChange w:id="33" w:author="Adam Boothroyd" w:date="2016-11-09T12:36:00Z">
              <w:tcPr>
                <w:tcW w:w="1559" w:type="dxa"/>
              </w:tcPr>
            </w:tcPrChange>
          </w:tcPr>
          <w:p w14:paraId="49EDD442" w14:textId="77777777" w:rsidR="00494AE9" w:rsidRPr="003B3C7D" w:rsidRDefault="00494AE9" w:rsidP="007E6175">
            <w:pPr>
              <w:pStyle w:val="TableParagraphs"/>
              <w:rPr>
                <w:lang w:val="en-US"/>
              </w:rPr>
            </w:pPr>
            <w:r w:rsidRPr="003B3C7D">
              <w:rPr>
                <w:lang w:val="en-US"/>
              </w:rPr>
              <w:t>12/10/16</w:t>
            </w:r>
          </w:p>
        </w:tc>
        <w:tc>
          <w:tcPr>
            <w:tcW w:w="1134" w:type="dxa"/>
            <w:tcPrChange w:id="34" w:author="Adam Boothroyd" w:date="2016-11-09T12:36:00Z">
              <w:tcPr>
                <w:tcW w:w="1134" w:type="dxa"/>
              </w:tcPr>
            </w:tcPrChange>
          </w:tcPr>
          <w:p w14:paraId="43F4C2A4" w14:textId="77777777" w:rsidR="00494AE9" w:rsidRPr="003B3C7D" w:rsidRDefault="00494AE9" w:rsidP="007E6175">
            <w:pPr>
              <w:pStyle w:val="TableParagraphs"/>
              <w:rPr>
                <w:lang w:val="en-US"/>
              </w:rPr>
            </w:pPr>
            <w:r w:rsidRPr="003B3C7D">
              <w:rPr>
                <w:lang w:val="en-US"/>
              </w:rPr>
              <w:t>LS</w:t>
            </w:r>
          </w:p>
        </w:tc>
        <w:tc>
          <w:tcPr>
            <w:tcW w:w="993" w:type="dxa"/>
            <w:tcPrChange w:id="35" w:author="Adam Boothroyd" w:date="2016-11-09T12:36:00Z">
              <w:tcPr>
                <w:tcW w:w="993" w:type="dxa"/>
              </w:tcPr>
            </w:tcPrChange>
          </w:tcPr>
          <w:p w14:paraId="149D366F" w14:textId="77777777" w:rsidR="00494AE9" w:rsidRPr="003B3C7D" w:rsidRDefault="00494AE9" w:rsidP="007E6175">
            <w:pPr>
              <w:pStyle w:val="TableParagraphs"/>
              <w:rPr>
                <w:ins w:id="36" w:author="Adam Boothroyd" w:date="2016-11-09T12:36:00Z"/>
                <w:lang w:val="en-US"/>
              </w:rPr>
            </w:pPr>
          </w:p>
        </w:tc>
        <w:tc>
          <w:tcPr>
            <w:tcW w:w="993" w:type="dxa"/>
            <w:tcPrChange w:id="37" w:author="Adam Boothroyd" w:date="2016-11-09T12:36:00Z">
              <w:tcPr>
                <w:tcW w:w="993" w:type="dxa"/>
              </w:tcPr>
            </w:tcPrChange>
          </w:tcPr>
          <w:p w14:paraId="1FDBDF2D" w14:textId="00C80610" w:rsidR="00494AE9" w:rsidRPr="003B3C7D" w:rsidRDefault="00494AE9" w:rsidP="007E6175">
            <w:pPr>
              <w:pStyle w:val="TableParagraphs"/>
              <w:rPr>
                <w:lang w:val="en-US"/>
              </w:rPr>
            </w:pPr>
            <w:r w:rsidRPr="003B3C7D">
              <w:rPr>
                <w:lang w:val="en-US"/>
              </w:rPr>
              <w:t>BW</w:t>
            </w:r>
          </w:p>
        </w:tc>
        <w:tc>
          <w:tcPr>
            <w:tcW w:w="4819" w:type="dxa"/>
            <w:tcPrChange w:id="38" w:author="Adam Boothroyd" w:date="2016-11-09T12:36:00Z">
              <w:tcPr>
                <w:tcW w:w="4819" w:type="dxa"/>
              </w:tcPr>
            </w:tcPrChange>
          </w:tcPr>
          <w:p w14:paraId="510D93C5" w14:textId="77777777" w:rsidR="00494AE9" w:rsidRPr="003B3C7D" w:rsidRDefault="00494AE9" w:rsidP="007E6175">
            <w:pPr>
              <w:pStyle w:val="TableParagraphs"/>
              <w:rPr>
                <w:lang w:val="en-US"/>
              </w:rPr>
            </w:pPr>
            <w:r w:rsidRPr="003B3C7D">
              <w:rPr>
                <w:lang w:val="en-US"/>
              </w:rPr>
              <w:t>Review and game scripting</w:t>
            </w:r>
          </w:p>
        </w:tc>
      </w:tr>
      <w:tr w:rsidR="00494AE9" w:rsidRPr="003B3C7D" w14:paraId="73E1D8F4" w14:textId="77777777" w:rsidTr="00494AE9">
        <w:tc>
          <w:tcPr>
            <w:tcW w:w="1276" w:type="dxa"/>
            <w:tcPrChange w:id="39" w:author="Adam Boothroyd" w:date="2016-11-09T12:36:00Z">
              <w:tcPr>
                <w:tcW w:w="1276" w:type="dxa"/>
              </w:tcPr>
            </w:tcPrChange>
          </w:tcPr>
          <w:p w14:paraId="18AAE263" w14:textId="77777777" w:rsidR="00494AE9" w:rsidRPr="003B3C7D" w:rsidRDefault="00494AE9" w:rsidP="007E6175">
            <w:pPr>
              <w:pStyle w:val="TableParagraphs"/>
              <w:rPr>
                <w:lang w:val="en-US"/>
              </w:rPr>
            </w:pPr>
            <w:r w:rsidRPr="003B3C7D">
              <w:rPr>
                <w:lang w:val="en-US"/>
              </w:rPr>
              <w:t>0.5</w:t>
            </w:r>
          </w:p>
        </w:tc>
        <w:tc>
          <w:tcPr>
            <w:tcW w:w="1559" w:type="dxa"/>
            <w:tcPrChange w:id="40" w:author="Adam Boothroyd" w:date="2016-11-09T12:36:00Z">
              <w:tcPr>
                <w:tcW w:w="1559" w:type="dxa"/>
              </w:tcPr>
            </w:tcPrChange>
          </w:tcPr>
          <w:p w14:paraId="6EBBBF76" w14:textId="77777777" w:rsidR="00494AE9" w:rsidRPr="003B3C7D" w:rsidRDefault="00494AE9" w:rsidP="007E6175">
            <w:pPr>
              <w:pStyle w:val="TableParagraphs"/>
              <w:rPr>
                <w:lang w:val="en-US"/>
              </w:rPr>
            </w:pPr>
            <w:r w:rsidRPr="003B3C7D">
              <w:rPr>
                <w:lang w:val="en-US"/>
              </w:rPr>
              <w:t>14/10/16</w:t>
            </w:r>
          </w:p>
        </w:tc>
        <w:tc>
          <w:tcPr>
            <w:tcW w:w="1134" w:type="dxa"/>
            <w:tcPrChange w:id="41" w:author="Adam Boothroyd" w:date="2016-11-09T12:36:00Z">
              <w:tcPr>
                <w:tcW w:w="1134" w:type="dxa"/>
              </w:tcPr>
            </w:tcPrChange>
          </w:tcPr>
          <w:p w14:paraId="33AD075B" w14:textId="77777777" w:rsidR="00494AE9" w:rsidRPr="003B3C7D" w:rsidRDefault="00494AE9" w:rsidP="007E6175">
            <w:pPr>
              <w:pStyle w:val="TableParagraphs"/>
              <w:rPr>
                <w:lang w:val="en-US"/>
              </w:rPr>
            </w:pPr>
            <w:r w:rsidRPr="003B3C7D">
              <w:rPr>
                <w:lang w:val="en-US"/>
              </w:rPr>
              <w:t>TF</w:t>
            </w:r>
          </w:p>
        </w:tc>
        <w:tc>
          <w:tcPr>
            <w:tcW w:w="993" w:type="dxa"/>
            <w:tcPrChange w:id="42" w:author="Adam Boothroyd" w:date="2016-11-09T12:36:00Z">
              <w:tcPr>
                <w:tcW w:w="993" w:type="dxa"/>
              </w:tcPr>
            </w:tcPrChange>
          </w:tcPr>
          <w:p w14:paraId="59462214" w14:textId="77777777" w:rsidR="00494AE9" w:rsidRPr="003B3C7D" w:rsidRDefault="00494AE9" w:rsidP="007E6175">
            <w:pPr>
              <w:pStyle w:val="TableParagraphs"/>
              <w:rPr>
                <w:ins w:id="43" w:author="Adam Boothroyd" w:date="2016-11-09T12:36:00Z"/>
                <w:lang w:val="en-US"/>
              </w:rPr>
            </w:pPr>
          </w:p>
        </w:tc>
        <w:tc>
          <w:tcPr>
            <w:tcW w:w="993" w:type="dxa"/>
            <w:tcPrChange w:id="44" w:author="Adam Boothroyd" w:date="2016-11-09T12:36:00Z">
              <w:tcPr>
                <w:tcW w:w="993" w:type="dxa"/>
              </w:tcPr>
            </w:tcPrChange>
          </w:tcPr>
          <w:p w14:paraId="100000B5" w14:textId="6E3DF0A7" w:rsidR="00494AE9" w:rsidRPr="003B3C7D" w:rsidRDefault="00494AE9" w:rsidP="007E6175">
            <w:pPr>
              <w:pStyle w:val="TableParagraphs"/>
              <w:rPr>
                <w:lang w:val="en-US"/>
              </w:rPr>
            </w:pPr>
            <w:r w:rsidRPr="003B3C7D">
              <w:rPr>
                <w:lang w:val="en-US"/>
              </w:rPr>
              <w:t>BW</w:t>
            </w:r>
          </w:p>
        </w:tc>
        <w:tc>
          <w:tcPr>
            <w:tcW w:w="4819" w:type="dxa"/>
            <w:tcPrChange w:id="45" w:author="Adam Boothroyd" w:date="2016-11-09T12:36:00Z">
              <w:tcPr>
                <w:tcW w:w="4819" w:type="dxa"/>
              </w:tcPr>
            </w:tcPrChange>
          </w:tcPr>
          <w:p w14:paraId="6B27E0A4" w14:textId="77777777" w:rsidR="00494AE9" w:rsidRPr="003B3C7D" w:rsidRDefault="00494AE9" w:rsidP="007E6175">
            <w:pPr>
              <w:pStyle w:val="TableParagraphs"/>
              <w:rPr>
                <w:lang w:val="en-US"/>
              </w:rPr>
            </w:pPr>
            <w:r w:rsidRPr="003B3C7D">
              <w:rPr>
                <w:lang w:val="en-US"/>
              </w:rPr>
              <w:t>Review and amends made</w:t>
            </w:r>
          </w:p>
        </w:tc>
      </w:tr>
      <w:tr w:rsidR="00494AE9" w:rsidRPr="003B3C7D" w14:paraId="49E0B9E8" w14:textId="77777777" w:rsidTr="00494AE9">
        <w:tc>
          <w:tcPr>
            <w:tcW w:w="1276" w:type="dxa"/>
            <w:tcPrChange w:id="46" w:author="Adam Boothroyd" w:date="2016-11-09T12:36:00Z">
              <w:tcPr>
                <w:tcW w:w="1276" w:type="dxa"/>
              </w:tcPr>
            </w:tcPrChange>
          </w:tcPr>
          <w:p w14:paraId="3A4CFFB4" w14:textId="77777777" w:rsidR="00494AE9" w:rsidRPr="003B3C7D" w:rsidRDefault="00494AE9" w:rsidP="007E6175">
            <w:pPr>
              <w:pStyle w:val="TableParagraphs"/>
              <w:rPr>
                <w:lang w:val="en-US"/>
              </w:rPr>
            </w:pPr>
            <w:r w:rsidRPr="003B3C7D">
              <w:rPr>
                <w:lang w:val="en-US"/>
              </w:rPr>
              <w:t>0.6</w:t>
            </w:r>
          </w:p>
        </w:tc>
        <w:tc>
          <w:tcPr>
            <w:tcW w:w="1559" w:type="dxa"/>
            <w:tcPrChange w:id="47" w:author="Adam Boothroyd" w:date="2016-11-09T12:36:00Z">
              <w:tcPr>
                <w:tcW w:w="1559" w:type="dxa"/>
              </w:tcPr>
            </w:tcPrChange>
          </w:tcPr>
          <w:p w14:paraId="36FA67FF" w14:textId="77777777" w:rsidR="00494AE9" w:rsidRPr="003B3C7D" w:rsidRDefault="00494AE9" w:rsidP="007E6175">
            <w:pPr>
              <w:pStyle w:val="TableParagraphs"/>
              <w:rPr>
                <w:lang w:val="en-US"/>
              </w:rPr>
            </w:pPr>
            <w:r w:rsidRPr="003B3C7D">
              <w:rPr>
                <w:lang w:val="en-US"/>
              </w:rPr>
              <w:t>14/10/16</w:t>
            </w:r>
          </w:p>
        </w:tc>
        <w:tc>
          <w:tcPr>
            <w:tcW w:w="1134" w:type="dxa"/>
            <w:tcPrChange w:id="48" w:author="Adam Boothroyd" w:date="2016-11-09T12:36:00Z">
              <w:tcPr>
                <w:tcW w:w="1134" w:type="dxa"/>
              </w:tcPr>
            </w:tcPrChange>
          </w:tcPr>
          <w:p w14:paraId="3F745FAD" w14:textId="77777777" w:rsidR="00494AE9" w:rsidRPr="003B3C7D" w:rsidRDefault="00494AE9" w:rsidP="007E6175">
            <w:pPr>
              <w:pStyle w:val="TableParagraphs"/>
              <w:rPr>
                <w:lang w:val="en-US"/>
              </w:rPr>
            </w:pPr>
            <w:r w:rsidRPr="003B3C7D">
              <w:rPr>
                <w:lang w:val="en-US"/>
              </w:rPr>
              <w:t>JAD</w:t>
            </w:r>
          </w:p>
        </w:tc>
        <w:tc>
          <w:tcPr>
            <w:tcW w:w="993" w:type="dxa"/>
            <w:tcPrChange w:id="49" w:author="Adam Boothroyd" w:date="2016-11-09T12:36:00Z">
              <w:tcPr>
                <w:tcW w:w="993" w:type="dxa"/>
              </w:tcPr>
            </w:tcPrChange>
          </w:tcPr>
          <w:p w14:paraId="0686EC3E" w14:textId="77777777" w:rsidR="00494AE9" w:rsidRPr="003B3C7D" w:rsidRDefault="00494AE9" w:rsidP="007E6175">
            <w:pPr>
              <w:pStyle w:val="TableParagraphs"/>
              <w:rPr>
                <w:ins w:id="50" w:author="Adam Boothroyd" w:date="2016-11-09T12:36:00Z"/>
                <w:lang w:val="en-US"/>
              </w:rPr>
            </w:pPr>
          </w:p>
        </w:tc>
        <w:tc>
          <w:tcPr>
            <w:tcW w:w="993" w:type="dxa"/>
            <w:tcPrChange w:id="51" w:author="Adam Boothroyd" w:date="2016-11-09T12:36:00Z">
              <w:tcPr>
                <w:tcW w:w="993" w:type="dxa"/>
              </w:tcPr>
            </w:tcPrChange>
          </w:tcPr>
          <w:p w14:paraId="6E8758F8" w14:textId="72962E9B" w:rsidR="00494AE9" w:rsidRPr="003B3C7D" w:rsidRDefault="00494AE9" w:rsidP="007E6175">
            <w:pPr>
              <w:pStyle w:val="TableParagraphs"/>
              <w:rPr>
                <w:lang w:val="en-US"/>
              </w:rPr>
            </w:pPr>
            <w:r w:rsidRPr="003B3C7D">
              <w:rPr>
                <w:lang w:val="en-US"/>
              </w:rPr>
              <w:t>BW</w:t>
            </w:r>
          </w:p>
        </w:tc>
        <w:tc>
          <w:tcPr>
            <w:tcW w:w="4819" w:type="dxa"/>
            <w:tcPrChange w:id="52" w:author="Adam Boothroyd" w:date="2016-11-09T12:36:00Z">
              <w:tcPr>
                <w:tcW w:w="4819" w:type="dxa"/>
              </w:tcPr>
            </w:tcPrChange>
          </w:tcPr>
          <w:p w14:paraId="596D1C3A" w14:textId="77777777" w:rsidR="00494AE9" w:rsidRPr="003B3C7D" w:rsidRDefault="00494AE9" w:rsidP="007E6175">
            <w:pPr>
              <w:pStyle w:val="TableParagraphs"/>
              <w:rPr>
                <w:lang w:val="en-US"/>
              </w:rPr>
            </w:pPr>
            <w:r w:rsidRPr="003B3C7D">
              <w:rPr>
                <w:lang w:val="en-US"/>
              </w:rPr>
              <w:t>Formatting</w:t>
            </w:r>
          </w:p>
        </w:tc>
      </w:tr>
      <w:tr w:rsidR="00494AE9" w:rsidRPr="003B3C7D" w14:paraId="65AD3B2D" w14:textId="77777777" w:rsidTr="00494AE9">
        <w:tc>
          <w:tcPr>
            <w:tcW w:w="1276" w:type="dxa"/>
            <w:tcPrChange w:id="53" w:author="Adam Boothroyd" w:date="2016-11-09T12:36:00Z">
              <w:tcPr>
                <w:tcW w:w="1276" w:type="dxa"/>
              </w:tcPr>
            </w:tcPrChange>
          </w:tcPr>
          <w:p w14:paraId="4D48D525" w14:textId="77777777" w:rsidR="00494AE9" w:rsidRPr="003B3C7D" w:rsidRDefault="00494AE9" w:rsidP="007E6175">
            <w:pPr>
              <w:pStyle w:val="TableParagraphs"/>
              <w:rPr>
                <w:lang w:val="en-US"/>
              </w:rPr>
            </w:pPr>
            <w:r w:rsidRPr="003B3C7D">
              <w:rPr>
                <w:lang w:val="en-US"/>
              </w:rPr>
              <w:t>0.7</w:t>
            </w:r>
          </w:p>
        </w:tc>
        <w:tc>
          <w:tcPr>
            <w:tcW w:w="1559" w:type="dxa"/>
            <w:tcPrChange w:id="54" w:author="Adam Boothroyd" w:date="2016-11-09T12:36:00Z">
              <w:tcPr>
                <w:tcW w:w="1559" w:type="dxa"/>
              </w:tcPr>
            </w:tcPrChange>
          </w:tcPr>
          <w:p w14:paraId="7E25BA70" w14:textId="77777777" w:rsidR="00494AE9" w:rsidRPr="003B3C7D" w:rsidRDefault="00494AE9" w:rsidP="007E6175">
            <w:pPr>
              <w:pStyle w:val="TableParagraphs"/>
              <w:rPr>
                <w:lang w:val="en-US"/>
              </w:rPr>
            </w:pPr>
            <w:r w:rsidRPr="003B3C7D">
              <w:rPr>
                <w:lang w:val="en-US"/>
              </w:rPr>
              <w:t>14/10/16</w:t>
            </w:r>
          </w:p>
        </w:tc>
        <w:tc>
          <w:tcPr>
            <w:tcW w:w="1134" w:type="dxa"/>
            <w:tcPrChange w:id="55" w:author="Adam Boothroyd" w:date="2016-11-09T12:36:00Z">
              <w:tcPr>
                <w:tcW w:w="1134" w:type="dxa"/>
              </w:tcPr>
            </w:tcPrChange>
          </w:tcPr>
          <w:p w14:paraId="086E5E44" w14:textId="77777777" w:rsidR="00494AE9" w:rsidRPr="003B3C7D" w:rsidRDefault="00494AE9" w:rsidP="007E6175">
            <w:pPr>
              <w:pStyle w:val="TableParagraphs"/>
              <w:rPr>
                <w:lang w:val="en-US"/>
              </w:rPr>
            </w:pPr>
            <w:r w:rsidRPr="003B3C7D">
              <w:rPr>
                <w:lang w:val="en-US"/>
              </w:rPr>
              <w:t>JAD</w:t>
            </w:r>
          </w:p>
        </w:tc>
        <w:tc>
          <w:tcPr>
            <w:tcW w:w="993" w:type="dxa"/>
            <w:tcPrChange w:id="56" w:author="Adam Boothroyd" w:date="2016-11-09T12:36:00Z">
              <w:tcPr>
                <w:tcW w:w="993" w:type="dxa"/>
              </w:tcPr>
            </w:tcPrChange>
          </w:tcPr>
          <w:p w14:paraId="086D46B5" w14:textId="77777777" w:rsidR="00494AE9" w:rsidRPr="003B3C7D" w:rsidRDefault="00494AE9" w:rsidP="007E6175">
            <w:pPr>
              <w:pStyle w:val="TableParagraphs"/>
              <w:rPr>
                <w:ins w:id="57" w:author="Adam Boothroyd" w:date="2016-11-09T12:36:00Z"/>
                <w:lang w:val="en-US"/>
              </w:rPr>
            </w:pPr>
          </w:p>
        </w:tc>
        <w:tc>
          <w:tcPr>
            <w:tcW w:w="993" w:type="dxa"/>
            <w:tcPrChange w:id="58" w:author="Adam Boothroyd" w:date="2016-11-09T12:36:00Z">
              <w:tcPr>
                <w:tcW w:w="993" w:type="dxa"/>
              </w:tcPr>
            </w:tcPrChange>
          </w:tcPr>
          <w:p w14:paraId="0D2308AF" w14:textId="0121CACA" w:rsidR="00494AE9" w:rsidRPr="003B3C7D" w:rsidRDefault="00494AE9" w:rsidP="007E6175">
            <w:pPr>
              <w:pStyle w:val="TableParagraphs"/>
              <w:rPr>
                <w:lang w:val="en-US"/>
              </w:rPr>
            </w:pPr>
            <w:r w:rsidRPr="003B3C7D">
              <w:rPr>
                <w:lang w:val="en-US"/>
              </w:rPr>
              <w:t>BW</w:t>
            </w:r>
          </w:p>
        </w:tc>
        <w:tc>
          <w:tcPr>
            <w:tcW w:w="4819" w:type="dxa"/>
            <w:tcPrChange w:id="59" w:author="Adam Boothroyd" w:date="2016-11-09T12:36:00Z">
              <w:tcPr>
                <w:tcW w:w="4819" w:type="dxa"/>
              </w:tcPr>
            </w:tcPrChange>
          </w:tcPr>
          <w:p w14:paraId="1410DAF9" w14:textId="77777777" w:rsidR="00494AE9" w:rsidRPr="003B3C7D" w:rsidRDefault="00494AE9" w:rsidP="007E6175">
            <w:pPr>
              <w:pStyle w:val="TableParagraphs"/>
              <w:rPr>
                <w:lang w:val="en-US"/>
              </w:rPr>
            </w:pPr>
            <w:r w:rsidRPr="003B3C7D">
              <w:rPr>
                <w:lang w:val="en-US"/>
              </w:rPr>
              <w:t>QA</w:t>
            </w:r>
          </w:p>
        </w:tc>
      </w:tr>
      <w:tr w:rsidR="00494AE9" w:rsidRPr="003B3C7D" w14:paraId="76670765" w14:textId="77777777" w:rsidTr="00494AE9">
        <w:tc>
          <w:tcPr>
            <w:tcW w:w="1276" w:type="dxa"/>
            <w:tcPrChange w:id="60" w:author="Adam Boothroyd" w:date="2016-11-09T12:36:00Z">
              <w:tcPr>
                <w:tcW w:w="1276" w:type="dxa"/>
              </w:tcPr>
            </w:tcPrChange>
          </w:tcPr>
          <w:p w14:paraId="41C41A72" w14:textId="77777777" w:rsidR="00494AE9" w:rsidRPr="003B3C7D" w:rsidRDefault="00494AE9" w:rsidP="007E6175">
            <w:pPr>
              <w:pStyle w:val="TableParagraphs"/>
              <w:rPr>
                <w:lang w:val="en-US"/>
              </w:rPr>
            </w:pPr>
            <w:r>
              <w:rPr>
                <w:lang w:val="en-US"/>
              </w:rPr>
              <w:t>1.0</w:t>
            </w:r>
          </w:p>
        </w:tc>
        <w:tc>
          <w:tcPr>
            <w:tcW w:w="1559" w:type="dxa"/>
            <w:tcPrChange w:id="61" w:author="Adam Boothroyd" w:date="2016-11-09T12:36:00Z">
              <w:tcPr>
                <w:tcW w:w="1559" w:type="dxa"/>
              </w:tcPr>
            </w:tcPrChange>
          </w:tcPr>
          <w:p w14:paraId="1B374CE0" w14:textId="77777777" w:rsidR="00494AE9" w:rsidRPr="003B3C7D" w:rsidRDefault="00494AE9" w:rsidP="007E6175">
            <w:pPr>
              <w:pStyle w:val="TableParagraphs"/>
              <w:rPr>
                <w:lang w:val="en-US"/>
              </w:rPr>
            </w:pPr>
            <w:r>
              <w:rPr>
                <w:lang w:val="en-US"/>
              </w:rPr>
              <w:t>14/10/16</w:t>
            </w:r>
          </w:p>
        </w:tc>
        <w:tc>
          <w:tcPr>
            <w:tcW w:w="1134" w:type="dxa"/>
            <w:tcPrChange w:id="62" w:author="Adam Boothroyd" w:date="2016-11-09T12:36:00Z">
              <w:tcPr>
                <w:tcW w:w="1134" w:type="dxa"/>
              </w:tcPr>
            </w:tcPrChange>
          </w:tcPr>
          <w:p w14:paraId="338CEF76" w14:textId="77777777" w:rsidR="00494AE9" w:rsidRPr="003B3C7D" w:rsidRDefault="00494AE9" w:rsidP="007E6175">
            <w:pPr>
              <w:pStyle w:val="TableParagraphs"/>
              <w:rPr>
                <w:lang w:val="en-US"/>
              </w:rPr>
            </w:pPr>
            <w:r>
              <w:rPr>
                <w:lang w:val="en-US"/>
              </w:rPr>
              <w:t>TF</w:t>
            </w:r>
          </w:p>
        </w:tc>
        <w:tc>
          <w:tcPr>
            <w:tcW w:w="993" w:type="dxa"/>
            <w:tcPrChange w:id="63" w:author="Adam Boothroyd" w:date="2016-11-09T12:36:00Z">
              <w:tcPr>
                <w:tcW w:w="993" w:type="dxa"/>
              </w:tcPr>
            </w:tcPrChange>
          </w:tcPr>
          <w:p w14:paraId="65EC1685" w14:textId="77777777" w:rsidR="00494AE9" w:rsidRDefault="00494AE9" w:rsidP="007E6175">
            <w:pPr>
              <w:pStyle w:val="TableParagraphs"/>
              <w:rPr>
                <w:ins w:id="64" w:author="Adam Boothroyd" w:date="2016-11-09T12:36:00Z"/>
                <w:lang w:val="en-US"/>
              </w:rPr>
            </w:pPr>
          </w:p>
        </w:tc>
        <w:tc>
          <w:tcPr>
            <w:tcW w:w="993" w:type="dxa"/>
            <w:tcPrChange w:id="65" w:author="Adam Boothroyd" w:date="2016-11-09T12:36:00Z">
              <w:tcPr>
                <w:tcW w:w="993" w:type="dxa"/>
              </w:tcPr>
            </w:tcPrChange>
          </w:tcPr>
          <w:p w14:paraId="40CB63A6" w14:textId="633E3E62" w:rsidR="00494AE9" w:rsidRPr="003B3C7D" w:rsidRDefault="00494AE9" w:rsidP="007E6175">
            <w:pPr>
              <w:pStyle w:val="TableParagraphs"/>
              <w:rPr>
                <w:lang w:val="en-US"/>
              </w:rPr>
            </w:pPr>
            <w:r>
              <w:rPr>
                <w:lang w:val="en-US"/>
              </w:rPr>
              <w:t>BW</w:t>
            </w:r>
          </w:p>
        </w:tc>
        <w:tc>
          <w:tcPr>
            <w:tcW w:w="4819" w:type="dxa"/>
            <w:tcPrChange w:id="66" w:author="Adam Boothroyd" w:date="2016-11-09T12:36:00Z">
              <w:tcPr>
                <w:tcW w:w="4819" w:type="dxa"/>
              </w:tcPr>
            </w:tcPrChange>
          </w:tcPr>
          <w:p w14:paraId="55BAB2B7" w14:textId="77777777" w:rsidR="00494AE9" w:rsidRPr="003B3C7D" w:rsidRDefault="00494AE9" w:rsidP="007E6175">
            <w:pPr>
              <w:pStyle w:val="TableParagraphs"/>
              <w:rPr>
                <w:lang w:val="en-US"/>
              </w:rPr>
            </w:pPr>
            <w:r>
              <w:rPr>
                <w:lang w:val="en-US"/>
              </w:rPr>
              <w:t>Amends made and released to client</w:t>
            </w:r>
          </w:p>
        </w:tc>
      </w:tr>
      <w:tr w:rsidR="00494AE9" w:rsidRPr="003B3C7D" w14:paraId="33F8DE83" w14:textId="77777777" w:rsidTr="00494AE9">
        <w:tc>
          <w:tcPr>
            <w:tcW w:w="1276" w:type="dxa"/>
            <w:tcPrChange w:id="67" w:author="Adam Boothroyd" w:date="2016-11-09T12:36:00Z">
              <w:tcPr>
                <w:tcW w:w="1276" w:type="dxa"/>
              </w:tcPr>
            </w:tcPrChange>
          </w:tcPr>
          <w:p w14:paraId="6993A3A0" w14:textId="77777777" w:rsidR="00494AE9" w:rsidRPr="003B3C7D" w:rsidRDefault="00494AE9" w:rsidP="007E6175">
            <w:pPr>
              <w:pStyle w:val="TableParagraphs"/>
              <w:rPr>
                <w:lang w:val="en-US"/>
              </w:rPr>
            </w:pPr>
            <w:r>
              <w:rPr>
                <w:lang w:val="en-US"/>
              </w:rPr>
              <w:t>1.1</w:t>
            </w:r>
          </w:p>
        </w:tc>
        <w:tc>
          <w:tcPr>
            <w:tcW w:w="1559" w:type="dxa"/>
            <w:tcPrChange w:id="68" w:author="Adam Boothroyd" w:date="2016-11-09T12:36:00Z">
              <w:tcPr>
                <w:tcW w:w="1559" w:type="dxa"/>
              </w:tcPr>
            </w:tcPrChange>
          </w:tcPr>
          <w:p w14:paraId="5FF92DBB" w14:textId="77777777" w:rsidR="00494AE9" w:rsidRPr="003B3C7D" w:rsidRDefault="00494AE9" w:rsidP="007E6175">
            <w:pPr>
              <w:pStyle w:val="TableParagraphs"/>
              <w:rPr>
                <w:lang w:val="en-US"/>
              </w:rPr>
            </w:pPr>
            <w:r>
              <w:rPr>
                <w:lang w:val="en-US"/>
              </w:rPr>
              <w:t>17/10/16</w:t>
            </w:r>
          </w:p>
        </w:tc>
        <w:tc>
          <w:tcPr>
            <w:tcW w:w="1134" w:type="dxa"/>
            <w:tcPrChange w:id="69" w:author="Adam Boothroyd" w:date="2016-11-09T12:36:00Z">
              <w:tcPr>
                <w:tcW w:w="1134" w:type="dxa"/>
              </w:tcPr>
            </w:tcPrChange>
          </w:tcPr>
          <w:p w14:paraId="755C3B64" w14:textId="77777777" w:rsidR="00494AE9" w:rsidRPr="003B3C7D" w:rsidRDefault="00494AE9" w:rsidP="007E6175">
            <w:pPr>
              <w:pStyle w:val="TableParagraphs"/>
              <w:rPr>
                <w:lang w:val="en-US"/>
              </w:rPr>
            </w:pPr>
            <w:r>
              <w:rPr>
                <w:lang w:val="en-US"/>
              </w:rPr>
              <w:t>TG</w:t>
            </w:r>
          </w:p>
        </w:tc>
        <w:tc>
          <w:tcPr>
            <w:tcW w:w="993" w:type="dxa"/>
            <w:tcPrChange w:id="70" w:author="Adam Boothroyd" w:date="2016-11-09T12:36:00Z">
              <w:tcPr>
                <w:tcW w:w="993" w:type="dxa"/>
              </w:tcPr>
            </w:tcPrChange>
          </w:tcPr>
          <w:p w14:paraId="12DEC055" w14:textId="77777777" w:rsidR="00494AE9" w:rsidRPr="003B3C7D" w:rsidRDefault="00494AE9" w:rsidP="007E6175">
            <w:pPr>
              <w:pStyle w:val="TableParagraphs"/>
              <w:rPr>
                <w:ins w:id="71" w:author="Adam Boothroyd" w:date="2016-11-09T12:36:00Z"/>
                <w:lang w:val="en-US"/>
              </w:rPr>
            </w:pPr>
          </w:p>
        </w:tc>
        <w:tc>
          <w:tcPr>
            <w:tcW w:w="993" w:type="dxa"/>
            <w:tcPrChange w:id="72" w:author="Adam Boothroyd" w:date="2016-11-09T12:36:00Z">
              <w:tcPr>
                <w:tcW w:w="993" w:type="dxa"/>
              </w:tcPr>
            </w:tcPrChange>
          </w:tcPr>
          <w:p w14:paraId="6E5F7113" w14:textId="2D28D777" w:rsidR="00494AE9" w:rsidRPr="003B3C7D" w:rsidRDefault="00494AE9" w:rsidP="007E6175">
            <w:pPr>
              <w:pStyle w:val="TableParagraphs"/>
              <w:rPr>
                <w:lang w:val="en-US"/>
              </w:rPr>
            </w:pPr>
          </w:p>
        </w:tc>
        <w:tc>
          <w:tcPr>
            <w:tcW w:w="4819" w:type="dxa"/>
            <w:tcPrChange w:id="73" w:author="Adam Boothroyd" w:date="2016-11-09T12:36:00Z">
              <w:tcPr>
                <w:tcW w:w="4819" w:type="dxa"/>
              </w:tcPr>
            </w:tcPrChange>
          </w:tcPr>
          <w:p w14:paraId="5E81C895" w14:textId="77777777" w:rsidR="00494AE9" w:rsidRPr="003B3C7D" w:rsidRDefault="00494AE9" w:rsidP="007E6175">
            <w:pPr>
              <w:pStyle w:val="TableParagraphs"/>
              <w:rPr>
                <w:lang w:val="en-US"/>
              </w:rPr>
            </w:pPr>
            <w:r>
              <w:rPr>
                <w:lang w:val="en-US"/>
              </w:rPr>
              <w:t>Client review 1</w:t>
            </w:r>
          </w:p>
        </w:tc>
      </w:tr>
      <w:tr w:rsidR="00494AE9" w:rsidRPr="003B3C7D" w14:paraId="77A1B92A" w14:textId="77777777" w:rsidTr="00494AE9">
        <w:tc>
          <w:tcPr>
            <w:tcW w:w="1276" w:type="dxa"/>
            <w:tcPrChange w:id="74" w:author="Adam Boothroyd" w:date="2016-11-09T12:36:00Z">
              <w:tcPr>
                <w:tcW w:w="1276" w:type="dxa"/>
              </w:tcPr>
            </w:tcPrChange>
          </w:tcPr>
          <w:p w14:paraId="6D7D0E05" w14:textId="77777777" w:rsidR="00494AE9" w:rsidRPr="003B3C7D" w:rsidRDefault="00494AE9" w:rsidP="007E6175">
            <w:pPr>
              <w:pStyle w:val="TableParagraphs"/>
              <w:rPr>
                <w:lang w:val="en-US"/>
              </w:rPr>
            </w:pPr>
            <w:r>
              <w:rPr>
                <w:lang w:val="en-US"/>
              </w:rPr>
              <w:t>1.4</w:t>
            </w:r>
          </w:p>
        </w:tc>
        <w:tc>
          <w:tcPr>
            <w:tcW w:w="1559" w:type="dxa"/>
            <w:tcPrChange w:id="75" w:author="Adam Boothroyd" w:date="2016-11-09T12:36:00Z">
              <w:tcPr>
                <w:tcW w:w="1559" w:type="dxa"/>
              </w:tcPr>
            </w:tcPrChange>
          </w:tcPr>
          <w:p w14:paraId="718FCC20" w14:textId="77777777" w:rsidR="00494AE9" w:rsidRPr="003B3C7D" w:rsidRDefault="00494AE9" w:rsidP="007E6175">
            <w:pPr>
              <w:pStyle w:val="TableParagraphs"/>
              <w:rPr>
                <w:lang w:val="en-US"/>
              </w:rPr>
            </w:pPr>
            <w:r>
              <w:rPr>
                <w:lang w:val="en-US"/>
              </w:rPr>
              <w:t>27/10/16</w:t>
            </w:r>
          </w:p>
        </w:tc>
        <w:tc>
          <w:tcPr>
            <w:tcW w:w="1134" w:type="dxa"/>
            <w:tcPrChange w:id="76" w:author="Adam Boothroyd" w:date="2016-11-09T12:36:00Z">
              <w:tcPr>
                <w:tcW w:w="1134" w:type="dxa"/>
              </w:tcPr>
            </w:tcPrChange>
          </w:tcPr>
          <w:p w14:paraId="3496E0A3" w14:textId="77777777" w:rsidR="00494AE9" w:rsidRPr="003B3C7D" w:rsidRDefault="00494AE9" w:rsidP="007E6175">
            <w:pPr>
              <w:pStyle w:val="TableParagraphs"/>
              <w:rPr>
                <w:lang w:val="en-US"/>
              </w:rPr>
            </w:pPr>
            <w:r>
              <w:rPr>
                <w:lang w:val="en-US"/>
              </w:rPr>
              <w:t>EH</w:t>
            </w:r>
          </w:p>
        </w:tc>
        <w:tc>
          <w:tcPr>
            <w:tcW w:w="993" w:type="dxa"/>
            <w:tcPrChange w:id="77" w:author="Adam Boothroyd" w:date="2016-11-09T12:36:00Z">
              <w:tcPr>
                <w:tcW w:w="993" w:type="dxa"/>
              </w:tcPr>
            </w:tcPrChange>
          </w:tcPr>
          <w:p w14:paraId="3F9CB939" w14:textId="77777777" w:rsidR="00494AE9" w:rsidRDefault="00494AE9" w:rsidP="007E6175">
            <w:pPr>
              <w:pStyle w:val="TableParagraphs"/>
              <w:rPr>
                <w:ins w:id="78" w:author="Adam Boothroyd" w:date="2016-11-09T12:36:00Z"/>
                <w:lang w:val="en-US"/>
              </w:rPr>
            </w:pPr>
          </w:p>
        </w:tc>
        <w:tc>
          <w:tcPr>
            <w:tcW w:w="993" w:type="dxa"/>
            <w:tcPrChange w:id="79" w:author="Adam Boothroyd" w:date="2016-11-09T12:36:00Z">
              <w:tcPr>
                <w:tcW w:w="993" w:type="dxa"/>
              </w:tcPr>
            </w:tcPrChange>
          </w:tcPr>
          <w:p w14:paraId="1B348E2E" w14:textId="06853707" w:rsidR="00494AE9" w:rsidRPr="003B3C7D" w:rsidRDefault="00494AE9" w:rsidP="007E6175">
            <w:pPr>
              <w:pStyle w:val="TableParagraphs"/>
              <w:rPr>
                <w:lang w:val="en-US"/>
              </w:rPr>
            </w:pPr>
            <w:r>
              <w:rPr>
                <w:lang w:val="en-US"/>
              </w:rPr>
              <w:t>BW</w:t>
            </w:r>
          </w:p>
        </w:tc>
        <w:tc>
          <w:tcPr>
            <w:tcW w:w="4819" w:type="dxa"/>
            <w:tcPrChange w:id="80" w:author="Adam Boothroyd" w:date="2016-11-09T12:36:00Z">
              <w:tcPr>
                <w:tcW w:w="4819" w:type="dxa"/>
              </w:tcPr>
            </w:tcPrChange>
          </w:tcPr>
          <w:p w14:paraId="4A3F40B2" w14:textId="77777777" w:rsidR="00494AE9" w:rsidRPr="003B3C7D" w:rsidRDefault="00494AE9" w:rsidP="007E6175">
            <w:pPr>
              <w:pStyle w:val="TableParagraphs"/>
              <w:rPr>
                <w:lang w:val="en-US"/>
              </w:rPr>
            </w:pPr>
            <w:r>
              <w:rPr>
                <w:lang w:val="en-US"/>
              </w:rPr>
              <w:t>Amends following client review/Solutions Call</w:t>
            </w:r>
          </w:p>
        </w:tc>
      </w:tr>
      <w:tr w:rsidR="00494AE9" w:rsidRPr="003B3C7D" w14:paraId="24827F4C" w14:textId="77777777" w:rsidTr="00494AE9">
        <w:tc>
          <w:tcPr>
            <w:tcW w:w="1276" w:type="dxa"/>
            <w:tcPrChange w:id="81" w:author="Adam Boothroyd" w:date="2016-11-09T12:36:00Z">
              <w:tcPr>
                <w:tcW w:w="1276" w:type="dxa"/>
              </w:tcPr>
            </w:tcPrChange>
          </w:tcPr>
          <w:p w14:paraId="12496B8F" w14:textId="77777777" w:rsidR="00494AE9" w:rsidRPr="003B3C7D" w:rsidRDefault="00494AE9" w:rsidP="007E6175">
            <w:pPr>
              <w:pStyle w:val="TableParagraphs"/>
              <w:rPr>
                <w:lang w:val="en-US"/>
              </w:rPr>
            </w:pPr>
            <w:r>
              <w:rPr>
                <w:lang w:val="en-US"/>
              </w:rPr>
              <w:t>1.5</w:t>
            </w:r>
          </w:p>
        </w:tc>
        <w:tc>
          <w:tcPr>
            <w:tcW w:w="1559" w:type="dxa"/>
            <w:tcPrChange w:id="82" w:author="Adam Boothroyd" w:date="2016-11-09T12:36:00Z">
              <w:tcPr>
                <w:tcW w:w="1559" w:type="dxa"/>
              </w:tcPr>
            </w:tcPrChange>
          </w:tcPr>
          <w:p w14:paraId="25B0049F" w14:textId="77777777" w:rsidR="00494AE9" w:rsidRPr="003B3C7D" w:rsidRDefault="00494AE9" w:rsidP="007E6175">
            <w:pPr>
              <w:pStyle w:val="TableParagraphs"/>
              <w:rPr>
                <w:lang w:val="en-US"/>
              </w:rPr>
            </w:pPr>
            <w:r>
              <w:rPr>
                <w:lang w:val="en-US"/>
              </w:rPr>
              <w:t>27/10/16</w:t>
            </w:r>
          </w:p>
        </w:tc>
        <w:tc>
          <w:tcPr>
            <w:tcW w:w="1134" w:type="dxa"/>
            <w:tcPrChange w:id="83" w:author="Adam Boothroyd" w:date="2016-11-09T12:36:00Z">
              <w:tcPr>
                <w:tcW w:w="1134" w:type="dxa"/>
              </w:tcPr>
            </w:tcPrChange>
          </w:tcPr>
          <w:p w14:paraId="6CAE2006" w14:textId="77777777" w:rsidR="00494AE9" w:rsidRPr="003B3C7D" w:rsidRDefault="00494AE9" w:rsidP="007E6175">
            <w:pPr>
              <w:pStyle w:val="TableParagraphs"/>
              <w:rPr>
                <w:lang w:val="en-US"/>
              </w:rPr>
            </w:pPr>
            <w:r>
              <w:rPr>
                <w:lang w:val="en-US"/>
              </w:rPr>
              <w:t>ABP</w:t>
            </w:r>
          </w:p>
        </w:tc>
        <w:tc>
          <w:tcPr>
            <w:tcW w:w="993" w:type="dxa"/>
            <w:tcPrChange w:id="84" w:author="Adam Boothroyd" w:date="2016-11-09T12:36:00Z">
              <w:tcPr>
                <w:tcW w:w="993" w:type="dxa"/>
              </w:tcPr>
            </w:tcPrChange>
          </w:tcPr>
          <w:p w14:paraId="4917276C" w14:textId="77777777" w:rsidR="00494AE9" w:rsidRDefault="00494AE9" w:rsidP="007E6175">
            <w:pPr>
              <w:pStyle w:val="TableParagraphs"/>
              <w:rPr>
                <w:ins w:id="85" w:author="Adam Boothroyd" w:date="2016-11-09T12:36:00Z"/>
                <w:lang w:val="en-US"/>
              </w:rPr>
            </w:pPr>
          </w:p>
        </w:tc>
        <w:tc>
          <w:tcPr>
            <w:tcW w:w="993" w:type="dxa"/>
            <w:tcPrChange w:id="86" w:author="Adam Boothroyd" w:date="2016-11-09T12:36:00Z">
              <w:tcPr>
                <w:tcW w:w="993" w:type="dxa"/>
              </w:tcPr>
            </w:tcPrChange>
          </w:tcPr>
          <w:p w14:paraId="6F0F8555" w14:textId="7A7A8397" w:rsidR="00494AE9" w:rsidRPr="003B3C7D" w:rsidRDefault="00494AE9" w:rsidP="007E6175">
            <w:pPr>
              <w:pStyle w:val="TableParagraphs"/>
              <w:rPr>
                <w:lang w:val="en-US"/>
              </w:rPr>
            </w:pPr>
            <w:r>
              <w:rPr>
                <w:lang w:val="en-US"/>
              </w:rPr>
              <w:t>BW</w:t>
            </w:r>
          </w:p>
        </w:tc>
        <w:tc>
          <w:tcPr>
            <w:tcW w:w="4819" w:type="dxa"/>
            <w:tcPrChange w:id="87" w:author="Adam Boothroyd" w:date="2016-11-09T12:36:00Z">
              <w:tcPr>
                <w:tcW w:w="4819" w:type="dxa"/>
              </w:tcPr>
            </w:tcPrChange>
          </w:tcPr>
          <w:p w14:paraId="417AF129" w14:textId="77777777" w:rsidR="00494AE9" w:rsidRPr="003B3C7D" w:rsidRDefault="00494AE9" w:rsidP="007E6175">
            <w:pPr>
              <w:pStyle w:val="TableParagraphs"/>
              <w:rPr>
                <w:lang w:val="en-US"/>
              </w:rPr>
            </w:pPr>
            <w:r>
              <w:rPr>
                <w:lang w:val="en-US"/>
              </w:rPr>
              <w:t>Proofread of amends</w:t>
            </w:r>
          </w:p>
        </w:tc>
      </w:tr>
      <w:tr w:rsidR="00494AE9" w:rsidRPr="003B3C7D" w14:paraId="6752D3F7" w14:textId="77777777" w:rsidTr="00494AE9">
        <w:tc>
          <w:tcPr>
            <w:tcW w:w="1276" w:type="dxa"/>
            <w:tcPrChange w:id="88" w:author="Adam Boothroyd" w:date="2016-11-09T12:36:00Z">
              <w:tcPr>
                <w:tcW w:w="1276" w:type="dxa"/>
              </w:tcPr>
            </w:tcPrChange>
          </w:tcPr>
          <w:p w14:paraId="3D5A5270" w14:textId="77777777" w:rsidR="00494AE9" w:rsidRPr="003B3C7D" w:rsidRDefault="00494AE9" w:rsidP="007E6175">
            <w:pPr>
              <w:pStyle w:val="TableParagraphs"/>
              <w:rPr>
                <w:lang w:val="en-US"/>
              </w:rPr>
            </w:pPr>
            <w:r>
              <w:rPr>
                <w:lang w:val="en-US"/>
              </w:rPr>
              <w:t>2.0</w:t>
            </w:r>
          </w:p>
        </w:tc>
        <w:tc>
          <w:tcPr>
            <w:tcW w:w="1559" w:type="dxa"/>
            <w:tcPrChange w:id="89" w:author="Adam Boothroyd" w:date="2016-11-09T12:36:00Z">
              <w:tcPr>
                <w:tcW w:w="1559" w:type="dxa"/>
              </w:tcPr>
            </w:tcPrChange>
          </w:tcPr>
          <w:p w14:paraId="4D1965A2" w14:textId="77777777" w:rsidR="00494AE9" w:rsidRPr="003B3C7D" w:rsidRDefault="00494AE9" w:rsidP="007E6175">
            <w:pPr>
              <w:pStyle w:val="TableParagraphs"/>
              <w:rPr>
                <w:lang w:val="en-US"/>
              </w:rPr>
            </w:pPr>
            <w:r>
              <w:rPr>
                <w:lang w:val="en-US"/>
              </w:rPr>
              <w:t>27/10/16</w:t>
            </w:r>
          </w:p>
        </w:tc>
        <w:tc>
          <w:tcPr>
            <w:tcW w:w="1134" w:type="dxa"/>
            <w:tcPrChange w:id="90" w:author="Adam Boothroyd" w:date="2016-11-09T12:36:00Z">
              <w:tcPr>
                <w:tcW w:w="1134" w:type="dxa"/>
              </w:tcPr>
            </w:tcPrChange>
          </w:tcPr>
          <w:p w14:paraId="625CD49C" w14:textId="77777777" w:rsidR="00494AE9" w:rsidRPr="003B3C7D" w:rsidRDefault="00494AE9" w:rsidP="007E6175">
            <w:pPr>
              <w:pStyle w:val="TableParagraphs"/>
              <w:rPr>
                <w:lang w:val="en-US"/>
              </w:rPr>
            </w:pPr>
            <w:r>
              <w:rPr>
                <w:lang w:val="en-US"/>
              </w:rPr>
              <w:t>LL</w:t>
            </w:r>
          </w:p>
        </w:tc>
        <w:tc>
          <w:tcPr>
            <w:tcW w:w="993" w:type="dxa"/>
            <w:tcPrChange w:id="91" w:author="Adam Boothroyd" w:date="2016-11-09T12:36:00Z">
              <w:tcPr>
                <w:tcW w:w="993" w:type="dxa"/>
              </w:tcPr>
            </w:tcPrChange>
          </w:tcPr>
          <w:p w14:paraId="5A96AFCB" w14:textId="77777777" w:rsidR="00494AE9" w:rsidRDefault="00494AE9" w:rsidP="007E6175">
            <w:pPr>
              <w:pStyle w:val="TableParagraphs"/>
              <w:rPr>
                <w:ins w:id="92" w:author="Adam Boothroyd" w:date="2016-11-09T12:36:00Z"/>
                <w:lang w:val="en-US"/>
              </w:rPr>
            </w:pPr>
          </w:p>
        </w:tc>
        <w:tc>
          <w:tcPr>
            <w:tcW w:w="993" w:type="dxa"/>
            <w:tcPrChange w:id="93" w:author="Adam Boothroyd" w:date="2016-11-09T12:36:00Z">
              <w:tcPr>
                <w:tcW w:w="993" w:type="dxa"/>
              </w:tcPr>
            </w:tcPrChange>
          </w:tcPr>
          <w:p w14:paraId="1E555FEE" w14:textId="185045E9" w:rsidR="00494AE9" w:rsidRPr="003B3C7D" w:rsidRDefault="00494AE9" w:rsidP="007E6175">
            <w:pPr>
              <w:pStyle w:val="TableParagraphs"/>
              <w:rPr>
                <w:lang w:val="en-US"/>
              </w:rPr>
            </w:pPr>
            <w:r>
              <w:rPr>
                <w:lang w:val="en-US"/>
              </w:rPr>
              <w:t>BW</w:t>
            </w:r>
          </w:p>
        </w:tc>
        <w:tc>
          <w:tcPr>
            <w:tcW w:w="4819" w:type="dxa"/>
            <w:tcPrChange w:id="94" w:author="Adam Boothroyd" w:date="2016-11-09T12:36:00Z">
              <w:tcPr>
                <w:tcW w:w="4819" w:type="dxa"/>
              </w:tcPr>
            </w:tcPrChange>
          </w:tcPr>
          <w:p w14:paraId="4C4DFF95" w14:textId="77777777" w:rsidR="00494AE9" w:rsidRPr="003B3C7D" w:rsidRDefault="00494AE9" w:rsidP="007E6175">
            <w:pPr>
              <w:pStyle w:val="TableParagraphs"/>
              <w:rPr>
                <w:lang w:val="en-US"/>
              </w:rPr>
            </w:pPr>
            <w:r>
              <w:rPr>
                <w:lang w:val="en-US"/>
              </w:rPr>
              <w:t>Released for sign off</w:t>
            </w:r>
          </w:p>
        </w:tc>
      </w:tr>
      <w:tr w:rsidR="00494AE9" w:rsidRPr="003B3C7D" w14:paraId="7C1546D8" w14:textId="77777777" w:rsidTr="00494AE9">
        <w:tc>
          <w:tcPr>
            <w:tcW w:w="1276" w:type="dxa"/>
            <w:tcPrChange w:id="95" w:author="Adam Boothroyd" w:date="2016-11-09T12:36:00Z">
              <w:tcPr>
                <w:tcW w:w="1276" w:type="dxa"/>
              </w:tcPr>
            </w:tcPrChange>
          </w:tcPr>
          <w:p w14:paraId="6F9A8697" w14:textId="77777777" w:rsidR="00494AE9" w:rsidRDefault="00494AE9" w:rsidP="007E6175">
            <w:pPr>
              <w:pStyle w:val="TableParagraphs"/>
              <w:rPr>
                <w:lang w:val="en-US"/>
              </w:rPr>
            </w:pPr>
            <w:r>
              <w:rPr>
                <w:lang w:val="en-US"/>
              </w:rPr>
              <w:t>2.1</w:t>
            </w:r>
          </w:p>
        </w:tc>
        <w:tc>
          <w:tcPr>
            <w:tcW w:w="1559" w:type="dxa"/>
            <w:tcPrChange w:id="96" w:author="Adam Boothroyd" w:date="2016-11-09T12:36:00Z">
              <w:tcPr>
                <w:tcW w:w="1559" w:type="dxa"/>
              </w:tcPr>
            </w:tcPrChange>
          </w:tcPr>
          <w:p w14:paraId="162A4339" w14:textId="77777777" w:rsidR="00494AE9" w:rsidRDefault="00494AE9" w:rsidP="007E6175">
            <w:pPr>
              <w:pStyle w:val="TableParagraphs"/>
              <w:rPr>
                <w:lang w:val="en-US"/>
              </w:rPr>
            </w:pPr>
            <w:r>
              <w:rPr>
                <w:lang w:val="en-US"/>
              </w:rPr>
              <w:t>28/10/16</w:t>
            </w:r>
          </w:p>
        </w:tc>
        <w:tc>
          <w:tcPr>
            <w:tcW w:w="1134" w:type="dxa"/>
            <w:tcPrChange w:id="97" w:author="Adam Boothroyd" w:date="2016-11-09T12:36:00Z">
              <w:tcPr>
                <w:tcW w:w="1134" w:type="dxa"/>
              </w:tcPr>
            </w:tcPrChange>
          </w:tcPr>
          <w:p w14:paraId="6E6198A1" w14:textId="77777777" w:rsidR="00494AE9" w:rsidRDefault="00494AE9" w:rsidP="007E6175">
            <w:pPr>
              <w:pStyle w:val="TableParagraphs"/>
              <w:rPr>
                <w:lang w:val="en-US"/>
              </w:rPr>
            </w:pPr>
            <w:r>
              <w:rPr>
                <w:lang w:val="en-US"/>
              </w:rPr>
              <w:t>TF</w:t>
            </w:r>
          </w:p>
        </w:tc>
        <w:tc>
          <w:tcPr>
            <w:tcW w:w="993" w:type="dxa"/>
            <w:tcPrChange w:id="98" w:author="Adam Boothroyd" w:date="2016-11-09T12:36:00Z">
              <w:tcPr>
                <w:tcW w:w="993" w:type="dxa"/>
              </w:tcPr>
            </w:tcPrChange>
          </w:tcPr>
          <w:p w14:paraId="5908A83A" w14:textId="77777777" w:rsidR="00494AE9" w:rsidRDefault="00494AE9" w:rsidP="007E6175">
            <w:pPr>
              <w:pStyle w:val="TableParagraphs"/>
              <w:rPr>
                <w:ins w:id="99" w:author="Adam Boothroyd" w:date="2016-11-09T12:36:00Z"/>
                <w:lang w:val="en-US"/>
              </w:rPr>
            </w:pPr>
          </w:p>
        </w:tc>
        <w:tc>
          <w:tcPr>
            <w:tcW w:w="993" w:type="dxa"/>
            <w:tcPrChange w:id="100" w:author="Adam Boothroyd" w:date="2016-11-09T12:36:00Z">
              <w:tcPr>
                <w:tcW w:w="993" w:type="dxa"/>
              </w:tcPr>
            </w:tcPrChange>
          </w:tcPr>
          <w:p w14:paraId="312937CC" w14:textId="61E2E8C5" w:rsidR="00494AE9" w:rsidRDefault="00494AE9" w:rsidP="007E6175">
            <w:pPr>
              <w:pStyle w:val="TableParagraphs"/>
              <w:rPr>
                <w:lang w:val="en-US"/>
              </w:rPr>
            </w:pPr>
            <w:r>
              <w:rPr>
                <w:lang w:val="en-US"/>
              </w:rPr>
              <w:t>BW</w:t>
            </w:r>
          </w:p>
        </w:tc>
        <w:tc>
          <w:tcPr>
            <w:tcW w:w="4819" w:type="dxa"/>
            <w:tcPrChange w:id="101" w:author="Adam Boothroyd" w:date="2016-11-09T12:36:00Z">
              <w:tcPr>
                <w:tcW w:w="4819" w:type="dxa"/>
              </w:tcPr>
            </w:tcPrChange>
          </w:tcPr>
          <w:p w14:paraId="154E68C0" w14:textId="77777777" w:rsidR="00494AE9" w:rsidRDefault="00494AE9" w:rsidP="007E6175">
            <w:pPr>
              <w:pStyle w:val="TableParagraphs"/>
              <w:rPr>
                <w:lang w:val="en-US"/>
              </w:rPr>
            </w:pPr>
            <w:r>
              <w:rPr>
                <w:lang w:val="en-US"/>
              </w:rPr>
              <w:t>Game screen amended to included feedback</w:t>
            </w:r>
          </w:p>
        </w:tc>
      </w:tr>
      <w:tr w:rsidR="00494AE9" w:rsidRPr="003B3C7D" w14:paraId="3FBCA9DD" w14:textId="77777777" w:rsidTr="00494AE9">
        <w:tc>
          <w:tcPr>
            <w:tcW w:w="1276" w:type="dxa"/>
            <w:tcPrChange w:id="102" w:author="Adam Boothroyd" w:date="2016-11-09T12:36:00Z">
              <w:tcPr>
                <w:tcW w:w="1276" w:type="dxa"/>
              </w:tcPr>
            </w:tcPrChange>
          </w:tcPr>
          <w:p w14:paraId="574BB60B" w14:textId="77777777" w:rsidR="00494AE9" w:rsidRDefault="00494AE9" w:rsidP="007E6175">
            <w:pPr>
              <w:pStyle w:val="TableParagraphs"/>
              <w:rPr>
                <w:lang w:val="en-US"/>
              </w:rPr>
            </w:pPr>
            <w:r>
              <w:rPr>
                <w:lang w:val="en-US"/>
              </w:rPr>
              <w:t>2.2</w:t>
            </w:r>
          </w:p>
        </w:tc>
        <w:tc>
          <w:tcPr>
            <w:tcW w:w="1559" w:type="dxa"/>
            <w:tcPrChange w:id="103" w:author="Adam Boothroyd" w:date="2016-11-09T12:36:00Z">
              <w:tcPr>
                <w:tcW w:w="1559" w:type="dxa"/>
              </w:tcPr>
            </w:tcPrChange>
          </w:tcPr>
          <w:p w14:paraId="0E939B4A" w14:textId="77777777" w:rsidR="00494AE9" w:rsidRDefault="00494AE9" w:rsidP="007E6175">
            <w:pPr>
              <w:pStyle w:val="TableParagraphs"/>
              <w:rPr>
                <w:lang w:val="en-US"/>
              </w:rPr>
            </w:pPr>
            <w:r>
              <w:rPr>
                <w:lang w:val="en-US"/>
              </w:rPr>
              <w:t>01/11/16</w:t>
            </w:r>
          </w:p>
        </w:tc>
        <w:tc>
          <w:tcPr>
            <w:tcW w:w="1134" w:type="dxa"/>
            <w:tcPrChange w:id="104" w:author="Adam Boothroyd" w:date="2016-11-09T12:36:00Z">
              <w:tcPr>
                <w:tcW w:w="1134" w:type="dxa"/>
              </w:tcPr>
            </w:tcPrChange>
          </w:tcPr>
          <w:p w14:paraId="4FB930CF" w14:textId="77777777" w:rsidR="00494AE9" w:rsidRDefault="00494AE9" w:rsidP="007E6175">
            <w:pPr>
              <w:pStyle w:val="TableParagraphs"/>
              <w:rPr>
                <w:lang w:val="en-US"/>
              </w:rPr>
            </w:pPr>
            <w:r>
              <w:rPr>
                <w:lang w:val="en-US"/>
              </w:rPr>
              <w:t>TG</w:t>
            </w:r>
          </w:p>
        </w:tc>
        <w:tc>
          <w:tcPr>
            <w:tcW w:w="993" w:type="dxa"/>
            <w:tcPrChange w:id="105" w:author="Adam Boothroyd" w:date="2016-11-09T12:36:00Z">
              <w:tcPr>
                <w:tcW w:w="993" w:type="dxa"/>
              </w:tcPr>
            </w:tcPrChange>
          </w:tcPr>
          <w:p w14:paraId="4CD65254" w14:textId="77777777" w:rsidR="00494AE9" w:rsidRDefault="00494AE9" w:rsidP="007E6175">
            <w:pPr>
              <w:pStyle w:val="TableParagraphs"/>
              <w:rPr>
                <w:ins w:id="106" w:author="Adam Boothroyd" w:date="2016-11-09T12:36:00Z"/>
                <w:lang w:val="en-US"/>
              </w:rPr>
            </w:pPr>
          </w:p>
        </w:tc>
        <w:tc>
          <w:tcPr>
            <w:tcW w:w="993" w:type="dxa"/>
            <w:tcPrChange w:id="107" w:author="Adam Boothroyd" w:date="2016-11-09T12:36:00Z">
              <w:tcPr>
                <w:tcW w:w="993" w:type="dxa"/>
              </w:tcPr>
            </w:tcPrChange>
          </w:tcPr>
          <w:p w14:paraId="0E92679E" w14:textId="3C2AB108" w:rsidR="00494AE9" w:rsidRDefault="00494AE9" w:rsidP="007E6175">
            <w:pPr>
              <w:pStyle w:val="TableParagraphs"/>
              <w:rPr>
                <w:lang w:val="en-US"/>
              </w:rPr>
            </w:pPr>
          </w:p>
        </w:tc>
        <w:tc>
          <w:tcPr>
            <w:tcW w:w="4819" w:type="dxa"/>
            <w:tcPrChange w:id="108" w:author="Adam Boothroyd" w:date="2016-11-09T12:36:00Z">
              <w:tcPr>
                <w:tcW w:w="4819" w:type="dxa"/>
              </w:tcPr>
            </w:tcPrChange>
          </w:tcPr>
          <w:p w14:paraId="219DD9E3" w14:textId="77777777" w:rsidR="00494AE9" w:rsidRDefault="00494AE9" w:rsidP="007E6175">
            <w:pPr>
              <w:pStyle w:val="TableParagraphs"/>
              <w:rPr>
                <w:lang w:val="en-US"/>
              </w:rPr>
            </w:pPr>
            <w:r>
              <w:rPr>
                <w:lang w:val="en-US"/>
              </w:rPr>
              <w:t>Client feedback</w:t>
            </w:r>
          </w:p>
        </w:tc>
      </w:tr>
      <w:tr w:rsidR="00494AE9" w:rsidRPr="003B3C7D" w14:paraId="723F5766" w14:textId="77777777" w:rsidTr="00494AE9">
        <w:tc>
          <w:tcPr>
            <w:tcW w:w="1276" w:type="dxa"/>
            <w:tcPrChange w:id="109" w:author="Adam Boothroyd" w:date="2016-11-09T12:36:00Z">
              <w:tcPr>
                <w:tcW w:w="1276" w:type="dxa"/>
              </w:tcPr>
            </w:tcPrChange>
          </w:tcPr>
          <w:p w14:paraId="43CD594E" w14:textId="77777777" w:rsidR="00494AE9" w:rsidRDefault="00494AE9" w:rsidP="007E6175">
            <w:pPr>
              <w:pStyle w:val="TableParagraphs"/>
              <w:rPr>
                <w:lang w:val="en-US"/>
              </w:rPr>
            </w:pPr>
            <w:r>
              <w:rPr>
                <w:lang w:val="en-US"/>
              </w:rPr>
              <w:t>2.3</w:t>
            </w:r>
          </w:p>
        </w:tc>
        <w:tc>
          <w:tcPr>
            <w:tcW w:w="1559" w:type="dxa"/>
            <w:tcPrChange w:id="110" w:author="Adam Boothroyd" w:date="2016-11-09T12:36:00Z">
              <w:tcPr>
                <w:tcW w:w="1559" w:type="dxa"/>
              </w:tcPr>
            </w:tcPrChange>
          </w:tcPr>
          <w:p w14:paraId="37E7CCE5" w14:textId="77777777" w:rsidR="00494AE9" w:rsidRDefault="00494AE9" w:rsidP="007E6175">
            <w:pPr>
              <w:pStyle w:val="TableParagraphs"/>
              <w:rPr>
                <w:lang w:val="en-US"/>
              </w:rPr>
            </w:pPr>
            <w:r>
              <w:rPr>
                <w:lang w:val="en-US"/>
              </w:rPr>
              <w:t>01/11/16</w:t>
            </w:r>
          </w:p>
        </w:tc>
        <w:tc>
          <w:tcPr>
            <w:tcW w:w="1134" w:type="dxa"/>
            <w:tcPrChange w:id="111" w:author="Adam Boothroyd" w:date="2016-11-09T12:36:00Z">
              <w:tcPr>
                <w:tcW w:w="1134" w:type="dxa"/>
              </w:tcPr>
            </w:tcPrChange>
          </w:tcPr>
          <w:p w14:paraId="52AC3293" w14:textId="77777777" w:rsidR="00494AE9" w:rsidRDefault="00494AE9" w:rsidP="007E6175">
            <w:pPr>
              <w:pStyle w:val="TableParagraphs"/>
              <w:rPr>
                <w:lang w:val="en-US"/>
              </w:rPr>
            </w:pPr>
            <w:r>
              <w:rPr>
                <w:lang w:val="en-US"/>
              </w:rPr>
              <w:t>EH</w:t>
            </w:r>
          </w:p>
        </w:tc>
        <w:tc>
          <w:tcPr>
            <w:tcW w:w="993" w:type="dxa"/>
            <w:tcPrChange w:id="112" w:author="Adam Boothroyd" w:date="2016-11-09T12:36:00Z">
              <w:tcPr>
                <w:tcW w:w="993" w:type="dxa"/>
              </w:tcPr>
            </w:tcPrChange>
          </w:tcPr>
          <w:p w14:paraId="75A913A9" w14:textId="77777777" w:rsidR="00494AE9" w:rsidRDefault="00494AE9" w:rsidP="007E6175">
            <w:pPr>
              <w:pStyle w:val="TableParagraphs"/>
              <w:rPr>
                <w:ins w:id="113" w:author="Adam Boothroyd" w:date="2016-11-09T12:36:00Z"/>
                <w:lang w:val="en-US"/>
              </w:rPr>
            </w:pPr>
          </w:p>
        </w:tc>
        <w:tc>
          <w:tcPr>
            <w:tcW w:w="993" w:type="dxa"/>
            <w:tcPrChange w:id="114" w:author="Adam Boothroyd" w:date="2016-11-09T12:36:00Z">
              <w:tcPr>
                <w:tcW w:w="993" w:type="dxa"/>
              </w:tcPr>
            </w:tcPrChange>
          </w:tcPr>
          <w:p w14:paraId="331D12E3" w14:textId="552132DC" w:rsidR="00494AE9" w:rsidRDefault="00494AE9" w:rsidP="007E6175">
            <w:pPr>
              <w:pStyle w:val="TableParagraphs"/>
              <w:rPr>
                <w:lang w:val="en-US"/>
              </w:rPr>
            </w:pPr>
            <w:r>
              <w:rPr>
                <w:lang w:val="en-US"/>
              </w:rPr>
              <w:t>BW</w:t>
            </w:r>
          </w:p>
        </w:tc>
        <w:tc>
          <w:tcPr>
            <w:tcW w:w="4819" w:type="dxa"/>
            <w:tcPrChange w:id="115" w:author="Adam Boothroyd" w:date="2016-11-09T12:36:00Z">
              <w:tcPr>
                <w:tcW w:w="4819" w:type="dxa"/>
              </w:tcPr>
            </w:tcPrChange>
          </w:tcPr>
          <w:p w14:paraId="7D6A4E00" w14:textId="77777777" w:rsidR="00494AE9" w:rsidRDefault="00494AE9" w:rsidP="007E6175">
            <w:pPr>
              <w:pStyle w:val="TableParagraphs"/>
              <w:rPr>
                <w:lang w:val="en-US"/>
              </w:rPr>
            </w:pPr>
            <w:r>
              <w:rPr>
                <w:lang w:val="en-US"/>
              </w:rPr>
              <w:t>Amends. Check images. Make ready for Build</w:t>
            </w:r>
          </w:p>
        </w:tc>
      </w:tr>
      <w:tr w:rsidR="00494AE9" w:rsidRPr="003B3C7D" w14:paraId="340C5B4A" w14:textId="77777777" w:rsidTr="00494AE9">
        <w:tc>
          <w:tcPr>
            <w:tcW w:w="1276" w:type="dxa"/>
            <w:tcPrChange w:id="116" w:author="Adam Boothroyd" w:date="2016-11-09T12:36:00Z">
              <w:tcPr>
                <w:tcW w:w="1276" w:type="dxa"/>
              </w:tcPr>
            </w:tcPrChange>
          </w:tcPr>
          <w:p w14:paraId="0308D892" w14:textId="77777777" w:rsidR="00494AE9" w:rsidRDefault="00494AE9" w:rsidP="007E6175">
            <w:pPr>
              <w:pStyle w:val="TableParagraphs"/>
              <w:rPr>
                <w:lang w:val="en-US"/>
              </w:rPr>
            </w:pPr>
            <w:r>
              <w:rPr>
                <w:lang w:val="en-US"/>
              </w:rPr>
              <w:t>2.4</w:t>
            </w:r>
          </w:p>
        </w:tc>
        <w:tc>
          <w:tcPr>
            <w:tcW w:w="1559" w:type="dxa"/>
            <w:tcPrChange w:id="117" w:author="Adam Boothroyd" w:date="2016-11-09T12:36:00Z">
              <w:tcPr>
                <w:tcW w:w="1559" w:type="dxa"/>
              </w:tcPr>
            </w:tcPrChange>
          </w:tcPr>
          <w:p w14:paraId="05691DE7" w14:textId="77777777" w:rsidR="00494AE9" w:rsidRDefault="00494AE9" w:rsidP="007E6175">
            <w:pPr>
              <w:pStyle w:val="TableParagraphs"/>
              <w:rPr>
                <w:lang w:val="en-US"/>
              </w:rPr>
            </w:pPr>
            <w:r>
              <w:rPr>
                <w:lang w:val="en-US"/>
              </w:rPr>
              <w:t>02/11/16</w:t>
            </w:r>
          </w:p>
        </w:tc>
        <w:tc>
          <w:tcPr>
            <w:tcW w:w="1134" w:type="dxa"/>
            <w:tcPrChange w:id="118" w:author="Adam Boothroyd" w:date="2016-11-09T12:36:00Z">
              <w:tcPr>
                <w:tcW w:w="1134" w:type="dxa"/>
              </w:tcPr>
            </w:tcPrChange>
          </w:tcPr>
          <w:p w14:paraId="2CACD7A0" w14:textId="77777777" w:rsidR="00494AE9" w:rsidRDefault="00494AE9" w:rsidP="007E6175">
            <w:pPr>
              <w:pStyle w:val="TableParagraphs"/>
              <w:rPr>
                <w:lang w:val="en-US"/>
              </w:rPr>
            </w:pPr>
            <w:r>
              <w:rPr>
                <w:lang w:val="en-US"/>
              </w:rPr>
              <w:t>JAD</w:t>
            </w:r>
          </w:p>
        </w:tc>
        <w:tc>
          <w:tcPr>
            <w:tcW w:w="993" w:type="dxa"/>
            <w:tcPrChange w:id="119" w:author="Adam Boothroyd" w:date="2016-11-09T12:36:00Z">
              <w:tcPr>
                <w:tcW w:w="993" w:type="dxa"/>
              </w:tcPr>
            </w:tcPrChange>
          </w:tcPr>
          <w:p w14:paraId="089C232E" w14:textId="77777777" w:rsidR="00494AE9" w:rsidRDefault="00494AE9" w:rsidP="007E6175">
            <w:pPr>
              <w:pStyle w:val="TableParagraphs"/>
              <w:rPr>
                <w:ins w:id="120" w:author="Adam Boothroyd" w:date="2016-11-09T12:36:00Z"/>
                <w:lang w:val="en-US"/>
              </w:rPr>
            </w:pPr>
          </w:p>
        </w:tc>
        <w:tc>
          <w:tcPr>
            <w:tcW w:w="993" w:type="dxa"/>
            <w:tcPrChange w:id="121" w:author="Adam Boothroyd" w:date="2016-11-09T12:36:00Z">
              <w:tcPr>
                <w:tcW w:w="993" w:type="dxa"/>
              </w:tcPr>
            </w:tcPrChange>
          </w:tcPr>
          <w:p w14:paraId="7DD8E223" w14:textId="72643041" w:rsidR="00494AE9" w:rsidRDefault="00494AE9" w:rsidP="007E6175">
            <w:pPr>
              <w:pStyle w:val="TableParagraphs"/>
              <w:rPr>
                <w:lang w:val="en-US"/>
              </w:rPr>
            </w:pPr>
            <w:r>
              <w:rPr>
                <w:lang w:val="en-US"/>
              </w:rPr>
              <w:t>BW</w:t>
            </w:r>
          </w:p>
        </w:tc>
        <w:tc>
          <w:tcPr>
            <w:tcW w:w="4819" w:type="dxa"/>
            <w:tcPrChange w:id="122" w:author="Adam Boothroyd" w:date="2016-11-09T12:36:00Z">
              <w:tcPr>
                <w:tcW w:w="4819" w:type="dxa"/>
              </w:tcPr>
            </w:tcPrChange>
          </w:tcPr>
          <w:p w14:paraId="0468658C" w14:textId="77777777" w:rsidR="00494AE9" w:rsidRDefault="00494AE9" w:rsidP="007E6175">
            <w:pPr>
              <w:pStyle w:val="TableParagraphs"/>
              <w:rPr>
                <w:lang w:val="en-US"/>
              </w:rPr>
            </w:pPr>
            <w:r>
              <w:rPr>
                <w:lang w:val="en-US"/>
              </w:rPr>
              <w:t>Partial QA</w:t>
            </w:r>
          </w:p>
        </w:tc>
      </w:tr>
      <w:tr w:rsidR="00494AE9" w:rsidRPr="003B3C7D" w14:paraId="67CE8F2C" w14:textId="77777777" w:rsidTr="00494AE9">
        <w:tc>
          <w:tcPr>
            <w:tcW w:w="1276" w:type="dxa"/>
            <w:tcPrChange w:id="123" w:author="Adam Boothroyd" w:date="2016-11-09T12:36:00Z">
              <w:tcPr>
                <w:tcW w:w="1276" w:type="dxa"/>
              </w:tcPr>
            </w:tcPrChange>
          </w:tcPr>
          <w:p w14:paraId="5916FEE5" w14:textId="77777777" w:rsidR="00494AE9" w:rsidRDefault="00494AE9" w:rsidP="007E6175">
            <w:pPr>
              <w:pStyle w:val="TableParagraphs"/>
              <w:rPr>
                <w:lang w:val="en-US"/>
              </w:rPr>
            </w:pPr>
            <w:r>
              <w:rPr>
                <w:lang w:val="en-US"/>
              </w:rPr>
              <w:t>2.5</w:t>
            </w:r>
          </w:p>
        </w:tc>
        <w:tc>
          <w:tcPr>
            <w:tcW w:w="1559" w:type="dxa"/>
            <w:tcPrChange w:id="124" w:author="Adam Boothroyd" w:date="2016-11-09T12:36:00Z">
              <w:tcPr>
                <w:tcW w:w="1559" w:type="dxa"/>
              </w:tcPr>
            </w:tcPrChange>
          </w:tcPr>
          <w:p w14:paraId="623D8F4D" w14:textId="77777777" w:rsidR="00494AE9" w:rsidRDefault="00494AE9" w:rsidP="007E6175">
            <w:pPr>
              <w:pStyle w:val="TableParagraphs"/>
              <w:rPr>
                <w:lang w:val="en-US"/>
              </w:rPr>
            </w:pPr>
            <w:r>
              <w:rPr>
                <w:lang w:val="en-US"/>
              </w:rPr>
              <w:t>02/11/16</w:t>
            </w:r>
          </w:p>
        </w:tc>
        <w:tc>
          <w:tcPr>
            <w:tcW w:w="1134" w:type="dxa"/>
            <w:tcPrChange w:id="125" w:author="Adam Boothroyd" w:date="2016-11-09T12:36:00Z">
              <w:tcPr>
                <w:tcW w:w="1134" w:type="dxa"/>
              </w:tcPr>
            </w:tcPrChange>
          </w:tcPr>
          <w:p w14:paraId="6EAF5D54" w14:textId="77777777" w:rsidR="00494AE9" w:rsidRDefault="00494AE9" w:rsidP="007E6175">
            <w:pPr>
              <w:pStyle w:val="TableParagraphs"/>
              <w:rPr>
                <w:lang w:val="en-US"/>
              </w:rPr>
            </w:pPr>
            <w:r>
              <w:rPr>
                <w:lang w:val="en-US"/>
              </w:rPr>
              <w:t>EH</w:t>
            </w:r>
          </w:p>
        </w:tc>
        <w:tc>
          <w:tcPr>
            <w:tcW w:w="993" w:type="dxa"/>
            <w:tcPrChange w:id="126" w:author="Adam Boothroyd" w:date="2016-11-09T12:36:00Z">
              <w:tcPr>
                <w:tcW w:w="993" w:type="dxa"/>
              </w:tcPr>
            </w:tcPrChange>
          </w:tcPr>
          <w:p w14:paraId="7F2AF65D" w14:textId="77777777" w:rsidR="00494AE9" w:rsidRDefault="00494AE9" w:rsidP="007E6175">
            <w:pPr>
              <w:pStyle w:val="TableParagraphs"/>
              <w:rPr>
                <w:ins w:id="127" w:author="Adam Boothroyd" w:date="2016-11-09T12:36:00Z"/>
                <w:lang w:val="en-US"/>
              </w:rPr>
            </w:pPr>
          </w:p>
        </w:tc>
        <w:tc>
          <w:tcPr>
            <w:tcW w:w="993" w:type="dxa"/>
            <w:tcPrChange w:id="128" w:author="Adam Boothroyd" w:date="2016-11-09T12:36:00Z">
              <w:tcPr>
                <w:tcW w:w="993" w:type="dxa"/>
              </w:tcPr>
            </w:tcPrChange>
          </w:tcPr>
          <w:p w14:paraId="589C4FFB" w14:textId="68FE4F09" w:rsidR="00494AE9" w:rsidRDefault="00494AE9" w:rsidP="007E6175">
            <w:pPr>
              <w:pStyle w:val="TableParagraphs"/>
              <w:rPr>
                <w:lang w:val="en-US"/>
              </w:rPr>
            </w:pPr>
            <w:r>
              <w:rPr>
                <w:lang w:val="en-US"/>
              </w:rPr>
              <w:t>BW</w:t>
            </w:r>
          </w:p>
        </w:tc>
        <w:tc>
          <w:tcPr>
            <w:tcW w:w="4819" w:type="dxa"/>
            <w:tcPrChange w:id="129" w:author="Adam Boothroyd" w:date="2016-11-09T12:36:00Z">
              <w:tcPr>
                <w:tcW w:w="4819" w:type="dxa"/>
              </w:tcPr>
            </w:tcPrChange>
          </w:tcPr>
          <w:p w14:paraId="7FB542BF" w14:textId="77777777" w:rsidR="00494AE9" w:rsidRDefault="00494AE9" w:rsidP="007E6175">
            <w:pPr>
              <w:pStyle w:val="TableParagraphs"/>
              <w:rPr>
                <w:lang w:val="en-US"/>
              </w:rPr>
            </w:pPr>
            <w:r>
              <w:rPr>
                <w:lang w:val="en-US"/>
              </w:rPr>
              <w:t>QA, style guide &amp; client amends</w:t>
            </w:r>
          </w:p>
        </w:tc>
      </w:tr>
      <w:tr w:rsidR="00494AE9" w:rsidRPr="003B3C7D" w14:paraId="7D9202ED" w14:textId="77777777" w:rsidTr="00494AE9">
        <w:tc>
          <w:tcPr>
            <w:tcW w:w="1276" w:type="dxa"/>
            <w:tcPrChange w:id="130" w:author="Adam Boothroyd" w:date="2016-11-09T12:36:00Z">
              <w:tcPr>
                <w:tcW w:w="1276" w:type="dxa"/>
              </w:tcPr>
            </w:tcPrChange>
          </w:tcPr>
          <w:p w14:paraId="7A577980" w14:textId="77777777" w:rsidR="00494AE9" w:rsidRDefault="00494AE9" w:rsidP="007E6175">
            <w:pPr>
              <w:pStyle w:val="TableParagraphs"/>
              <w:rPr>
                <w:lang w:val="en-US"/>
              </w:rPr>
            </w:pPr>
            <w:ins w:id="131" w:author="Adam Boothroyd" w:date="2016-11-09T09:43:00Z">
              <w:r>
                <w:rPr>
                  <w:lang w:val="en-US"/>
                </w:rPr>
                <w:t>2.6</w:t>
              </w:r>
            </w:ins>
          </w:p>
        </w:tc>
        <w:tc>
          <w:tcPr>
            <w:tcW w:w="1559" w:type="dxa"/>
            <w:tcPrChange w:id="132" w:author="Adam Boothroyd" w:date="2016-11-09T12:36:00Z">
              <w:tcPr>
                <w:tcW w:w="1559" w:type="dxa"/>
              </w:tcPr>
            </w:tcPrChange>
          </w:tcPr>
          <w:p w14:paraId="08DD20A2" w14:textId="77777777" w:rsidR="00494AE9" w:rsidRDefault="00494AE9" w:rsidP="007E6175">
            <w:pPr>
              <w:pStyle w:val="TableParagraphs"/>
              <w:rPr>
                <w:lang w:val="en-US"/>
              </w:rPr>
            </w:pPr>
            <w:ins w:id="133" w:author="Adam Boothroyd" w:date="2016-11-09T09:43:00Z">
              <w:r>
                <w:rPr>
                  <w:lang w:val="en-US"/>
                </w:rPr>
                <w:t>09/11/16</w:t>
              </w:r>
            </w:ins>
          </w:p>
        </w:tc>
        <w:tc>
          <w:tcPr>
            <w:tcW w:w="1134" w:type="dxa"/>
            <w:tcPrChange w:id="134" w:author="Adam Boothroyd" w:date="2016-11-09T12:36:00Z">
              <w:tcPr>
                <w:tcW w:w="1134" w:type="dxa"/>
              </w:tcPr>
            </w:tcPrChange>
          </w:tcPr>
          <w:p w14:paraId="2639A784" w14:textId="77777777" w:rsidR="00494AE9" w:rsidRDefault="00494AE9" w:rsidP="007E6175">
            <w:pPr>
              <w:pStyle w:val="TableParagraphs"/>
              <w:rPr>
                <w:lang w:val="en-US"/>
              </w:rPr>
            </w:pPr>
            <w:ins w:id="135" w:author="Adam Boothroyd" w:date="2016-11-09T09:43:00Z">
              <w:r>
                <w:rPr>
                  <w:lang w:val="en-US"/>
                </w:rPr>
                <w:t>AB</w:t>
              </w:r>
            </w:ins>
          </w:p>
        </w:tc>
        <w:tc>
          <w:tcPr>
            <w:tcW w:w="993" w:type="dxa"/>
            <w:tcPrChange w:id="136" w:author="Adam Boothroyd" w:date="2016-11-09T12:36:00Z">
              <w:tcPr>
                <w:tcW w:w="993" w:type="dxa"/>
              </w:tcPr>
            </w:tcPrChange>
          </w:tcPr>
          <w:p w14:paraId="0EF9A736" w14:textId="77777777" w:rsidR="00494AE9" w:rsidRDefault="00494AE9" w:rsidP="007E6175">
            <w:pPr>
              <w:pStyle w:val="TableParagraphs"/>
              <w:rPr>
                <w:ins w:id="137" w:author="Adam Boothroyd" w:date="2016-11-09T12:36:00Z"/>
                <w:lang w:val="en-US"/>
              </w:rPr>
            </w:pPr>
          </w:p>
        </w:tc>
        <w:tc>
          <w:tcPr>
            <w:tcW w:w="993" w:type="dxa"/>
            <w:tcPrChange w:id="138" w:author="Adam Boothroyd" w:date="2016-11-09T12:36:00Z">
              <w:tcPr>
                <w:tcW w:w="993" w:type="dxa"/>
              </w:tcPr>
            </w:tcPrChange>
          </w:tcPr>
          <w:p w14:paraId="0CDC436E" w14:textId="2E3A55C8" w:rsidR="00494AE9" w:rsidRDefault="00494AE9" w:rsidP="007E6175">
            <w:pPr>
              <w:pStyle w:val="TableParagraphs"/>
              <w:rPr>
                <w:lang w:val="en-US"/>
              </w:rPr>
            </w:pPr>
            <w:ins w:id="139" w:author="Adam Boothroyd" w:date="2016-11-09T09:43:00Z">
              <w:r>
                <w:rPr>
                  <w:lang w:val="en-US"/>
                </w:rPr>
                <w:t>BW</w:t>
              </w:r>
            </w:ins>
          </w:p>
        </w:tc>
        <w:tc>
          <w:tcPr>
            <w:tcW w:w="4819" w:type="dxa"/>
            <w:tcPrChange w:id="140" w:author="Adam Boothroyd" w:date="2016-11-09T12:36:00Z">
              <w:tcPr>
                <w:tcW w:w="4819" w:type="dxa"/>
              </w:tcPr>
            </w:tcPrChange>
          </w:tcPr>
          <w:p w14:paraId="79138995" w14:textId="77777777" w:rsidR="00494AE9" w:rsidRDefault="00494AE9" w:rsidP="007E6175">
            <w:pPr>
              <w:pStyle w:val="TableParagraphs"/>
              <w:rPr>
                <w:lang w:val="en-US"/>
              </w:rPr>
            </w:pPr>
            <w:ins w:id="141" w:author="Adam Boothroyd" w:date="2016-11-09T09:44:00Z">
              <w:r>
                <w:rPr>
                  <w:lang w:val="en-US"/>
                </w:rPr>
                <w:t>Script tidied for automation</w:t>
              </w:r>
            </w:ins>
          </w:p>
        </w:tc>
      </w:tr>
    </w:tbl>
    <w:p w14:paraId="65872A38" w14:textId="77777777" w:rsidR="003C29E1" w:rsidRPr="003B3C7D" w:rsidRDefault="003C29E1" w:rsidP="003C29E1">
      <w:pPr>
        <w:rPr>
          <w:lang w:val="en-US"/>
        </w:rPr>
      </w:pPr>
    </w:p>
    <w:p w14:paraId="0D6B8462" w14:textId="77777777" w:rsidR="00D1496C" w:rsidRPr="003B3C7D" w:rsidRDefault="00D1496C" w:rsidP="003C29E1">
      <w:pPr>
        <w:rPr>
          <w:lang w:val="en-US"/>
        </w:rPr>
      </w:pPr>
    </w:p>
    <w:p w14:paraId="70C25580" w14:textId="77777777" w:rsidR="00D1496C" w:rsidRPr="003B3C7D" w:rsidRDefault="00D1496C" w:rsidP="00DF0B1F">
      <w:pPr>
        <w:pStyle w:val="H1alternative"/>
        <w:rPr>
          <w:lang w:val="en-US"/>
        </w:rPr>
      </w:pPr>
      <w:bookmarkStart w:id="142" w:name="_Toc397599269"/>
      <w:bookmarkStart w:id="143" w:name="_Toc465417681"/>
      <w:r w:rsidRPr="003B3C7D">
        <w:rPr>
          <w:lang w:val="en-US"/>
        </w:rPr>
        <w:t>Purpose of this document</w:t>
      </w:r>
      <w:bookmarkEnd w:id="142"/>
      <w:bookmarkEnd w:id="143"/>
    </w:p>
    <w:p w14:paraId="6A570EA7" w14:textId="77777777" w:rsidR="00D1496C" w:rsidRPr="003B3C7D" w:rsidRDefault="00D1496C" w:rsidP="00D1496C">
      <w:pPr>
        <w:rPr>
          <w:lang w:val="en-US"/>
        </w:rPr>
      </w:pPr>
    </w:p>
    <w:p w14:paraId="28D9FFF3" w14:textId="77777777" w:rsidR="00D1496C" w:rsidRPr="003B3C7D" w:rsidRDefault="00D1496C" w:rsidP="00D1496C">
      <w:pPr>
        <w:rPr>
          <w:lang w:val="en-US"/>
        </w:rPr>
      </w:pPr>
      <w:r w:rsidRPr="003B3C7D">
        <w:rPr>
          <w:lang w:val="en-US"/>
        </w:rPr>
        <w:t>This script details the exact text that will appear on each screen of the course, together with the interactions and any buttons that appear. It also indicates the kind of graphics or images that will be used, although these are not final at this stage.</w:t>
      </w:r>
    </w:p>
    <w:p w14:paraId="4E3CDA9A" w14:textId="77777777" w:rsidR="00D1496C" w:rsidRPr="003B3C7D" w:rsidRDefault="00D1496C" w:rsidP="00D1496C">
      <w:pPr>
        <w:rPr>
          <w:lang w:val="en-US"/>
        </w:rPr>
      </w:pPr>
    </w:p>
    <w:p w14:paraId="0F9B312C" w14:textId="77777777" w:rsidR="00D1496C" w:rsidRPr="003B3C7D" w:rsidRDefault="00D1496C" w:rsidP="00D1496C">
      <w:pPr>
        <w:rPr>
          <w:lang w:val="en-US"/>
        </w:rPr>
      </w:pPr>
      <w:r w:rsidRPr="003B3C7D">
        <w:rPr>
          <w:lang w:val="en-US"/>
        </w:rPr>
        <w:t>It's important that you check everything appears as you want it within the script, so that there are minimal changes once the course is built.</w:t>
      </w:r>
    </w:p>
    <w:p w14:paraId="4FBA15B0" w14:textId="77777777" w:rsidR="00D1496C" w:rsidRPr="003B3C7D" w:rsidRDefault="00D1496C" w:rsidP="00D1496C">
      <w:pPr>
        <w:rPr>
          <w:lang w:val="en-US"/>
        </w:rPr>
      </w:pPr>
    </w:p>
    <w:p w14:paraId="30DEDD53" w14:textId="77777777" w:rsidR="00D1496C" w:rsidRPr="003B3C7D" w:rsidRDefault="00D1496C" w:rsidP="00D1496C">
      <w:pPr>
        <w:rPr>
          <w:b/>
          <w:lang w:val="en-US"/>
        </w:rPr>
      </w:pPr>
      <w:r w:rsidRPr="003B3C7D">
        <w:rPr>
          <w:b/>
          <w:lang w:val="en-US"/>
        </w:rPr>
        <w:t xml:space="preserve">As you read through this document, please use the Review tab to track any changes you would like made. You can also use comment boxes for more general points. </w:t>
      </w:r>
    </w:p>
    <w:p w14:paraId="70DD9191" w14:textId="77777777" w:rsidR="00D1496C" w:rsidRPr="003B3C7D" w:rsidRDefault="00D1496C" w:rsidP="003C29E1">
      <w:pPr>
        <w:rPr>
          <w:lang w:val="en-US"/>
        </w:rPr>
      </w:pPr>
    </w:p>
    <w:p w14:paraId="7F264E66" w14:textId="77777777" w:rsidR="00C93E44" w:rsidRPr="003B3C7D" w:rsidRDefault="00C93E44" w:rsidP="00C173D2">
      <w:pPr>
        <w:pStyle w:val="TOCHeading"/>
        <w:pageBreakBefore/>
        <w:rPr>
          <w:lang w:val="en-US"/>
        </w:rPr>
      </w:pPr>
      <w:bookmarkStart w:id="144" w:name="_Toc465417682"/>
      <w:r w:rsidRPr="003B3C7D">
        <w:rPr>
          <w:lang w:val="en-US"/>
        </w:rPr>
        <w:lastRenderedPageBreak/>
        <w:t>Contents</w:t>
      </w:r>
      <w:bookmarkEnd w:id="144"/>
    </w:p>
    <w:p w14:paraId="7B9AA074" w14:textId="77777777" w:rsidR="0039450C" w:rsidRPr="009331C0" w:rsidRDefault="00C93E44">
      <w:pPr>
        <w:pStyle w:val="TOC1"/>
        <w:rPr>
          <w:rFonts w:ascii="Calibri" w:hAnsi="Calibri"/>
          <w:b w:val="0"/>
          <w:lang w:val="en-GB" w:eastAsia="en-GB"/>
        </w:rPr>
      </w:pPr>
      <w:r w:rsidRPr="00525D5C">
        <w:rPr>
          <w:highlight w:val="green"/>
        </w:rPr>
        <w:fldChar w:fldCharType="begin"/>
      </w:r>
      <w:r w:rsidRPr="003B3C7D">
        <w:rPr>
          <w:highlight w:val="green"/>
        </w:rPr>
        <w:instrText xml:space="preserve"> TOC \o "1-3" \h \z \u </w:instrText>
      </w:r>
      <w:r w:rsidRPr="00525D5C">
        <w:rPr>
          <w:highlight w:val="green"/>
        </w:rPr>
        <w:fldChar w:fldCharType="separate"/>
      </w:r>
      <w:hyperlink w:anchor="_Toc465417681" w:history="1">
        <w:r w:rsidR="0039450C" w:rsidRPr="001B0D88">
          <w:rPr>
            <w:rStyle w:val="Hyperlink"/>
          </w:rPr>
          <w:t>Purpose of this document</w:t>
        </w:r>
        <w:r w:rsidR="0039450C">
          <w:rPr>
            <w:webHidden/>
          </w:rPr>
          <w:tab/>
        </w:r>
        <w:r w:rsidR="0039450C">
          <w:rPr>
            <w:webHidden/>
          </w:rPr>
          <w:fldChar w:fldCharType="begin"/>
        </w:r>
        <w:r w:rsidR="0039450C">
          <w:rPr>
            <w:webHidden/>
          </w:rPr>
          <w:instrText xml:space="preserve"> PAGEREF _Toc465417681 \h </w:instrText>
        </w:r>
        <w:r w:rsidR="0039450C">
          <w:rPr>
            <w:webHidden/>
          </w:rPr>
        </w:r>
        <w:r w:rsidR="0039450C">
          <w:rPr>
            <w:webHidden/>
          </w:rPr>
          <w:fldChar w:fldCharType="separate"/>
        </w:r>
        <w:r w:rsidR="0039450C">
          <w:rPr>
            <w:webHidden/>
          </w:rPr>
          <w:t>2</w:t>
        </w:r>
        <w:r w:rsidR="0039450C">
          <w:rPr>
            <w:webHidden/>
          </w:rPr>
          <w:fldChar w:fldCharType="end"/>
        </w:r>
      </w:hyperlink>
    </w:p>
    <w:p w14:paraId="760A76A7" w14:textId="77777777" w:rsidR="0039450C" w:rsidRPr="009331C0" w:rsidRDefault="003A1ADC">
      <w:pPr>
        <w:pStyle w:val="TOC1"/>
        <w:rPr>
          <w:rFonts w:ascii="Calibri" w:hAnsi="Calibri"/>
          <w:b w:val="0"/>
          <w:lang w:val="en-GB" w:eastAsia="en-GB"/>
        </w:rPr>
      </w:pPr>
      <w:hyperlink w:anchor="_Toc465417682" w:history="1">
        <w:r w:rsidR="0039450C" w:rsidRPr="001B0D88">
          <w:rPr>
            <w:rStyle w:val="Hyperlink"/>
          </w:rPr>
          <w:t>Contents</w:t>
        </w:r>
        <w:r w:rsidR="0039450C">
          <w:rPr>
            <w:webHidden/>
          </w:rPr>
          <w:tab/>
        </w:r>
        <w:r w:rsidR="0039450C">
          <w:rPr>
            <w:webHidden/>
          </w:rPr>
          <w:fldChar w:fldCharType="begin"/>
        </w:r>
        <w:r w:rsidR="0039450C">
          <w:rPr>
            <w:webHidden/>
          </w:rPr>
          <w:instrText xml:space="preserve"> PAGEREF _Toc465417682 \h </w:instrText>
        </w:r>
        <w:r w:rsidR="0039450C">
          <w:rPr>
            <w:webHidden/>
          </w:rPr>
        </w:r>
        <w:r w:rsidR="0039450C">
          <w:rPr>
            <w:webHidden/>
          </w:rPr>
          <w:fldChar w:fldCharType="separate"/>
        </w:r>
        <w:r w:rsidR="0039450C">
          <w:rPr>
            <w:webHidden/>
          </w:rPr>
          <w:t>3</w:t>
        </w:r>
        <w:r w:rsidR="0039450C">
          <w:rPr>
            <w:webHidden/>
          </w:rPr>
          <w:fldChar w:fldCharType="end"/>
        </w:r>
      </w:hyperlink>
    </w:p>
    <w:p w14:paraId="0A76CFE5" w14:textId="77777777" w:rsidR="0039450C" w:rsidRPr="009331C0" w:rsidRDefault="003A1ADC">
      <w:pPr>
        <w:pStyle w:val="TOC1"/>
        <w:rPr>
          <w:rFonts w:ascii="Calibri" w:hAnsi="Calibri"/>
          <w:b w:val="0"/>
          <w:lang w:val="en-GB" w:eastAsia="en-GB"/>
        </w:rPr>
      </w:pPr>
      <w:hyperlink w:anchor="_Toc465417683" w:history="1">
        <w:r w:rsidR="0039450C" w:rsidRPr="001B0D88">
          <w:rPr>
            <w:rStyle w:val="Hyperlink"/>
          </w:rPr>
          <w:t>Splash Screen</w:t>
        </w:r>
        <w:r w:rsidR="0039450C">
          <w:rPr>
            <w:webHidden/>
          </w:rPr>
          <w:tab/>
        </w:r>
        <w:r w:rsidR="0039450C">
          <w:rPr>
            <w:webHidden/>
          </w:rPr>
          <w:fldChar w:fldCharType="begin"/>
        </w:r>
        <w:r w:rsidR="0039450C">
          <w:rPr>
            <w:webHidden/>
          </w:rPr>
          <w:instrText xml:space="preserve"> PAGEREF _Toc465417683 \h </w:instrText>
        </w:r>
        <w:r w:rsidR="0039450C">
          <w:rPr>
            <w:webHidden/>
          </w:rPr>
        </w:r>
        <w:r w:rsidR="0039450C">
          <w:rPr>
            <w:webHidden/>
          </w:rPr>
          <w:fldChar w:fldCharType="separate"/>
        </w:r>
        <w:r w:rsidR="0039450C">
          <w:rPr>
            <w:webHidden/>
          </w:rPr>
          <w:t>4</w:t>
        </w:r>
        <w:r w:rsidR="0039450C">
          <w:rPr>
            <w:webHidden/>
          </w:rPr>
          <w:fldChar w:fldCharType="end"/>
        </w:r>
      </w:hyperlink>
    </w:p>
    <w:p w14:paraId="0B1234F9" w14:textId="77777777" w:rsidR="0039450C" w:rsidRPr="009331C0" w:rsidRDefault="003A1ADC">
      <w:pPr>
        <w:pStyle w:val="TOC1"/>
        <w:rPr>
          <w:rFonts w:ascii="Calibri" w:hAnsi="Calibri"/>
          <w:b w:val="0"/>
          <w:lang w:val="en-GB" w:eastAsia="en-GB"/>
        </w:rPr>
      </w:pPr>
      <w:hyperlink w:anchor="_Toc465417684" w:history="1">
        <w:r w:rsidR="0039450C" w:rsidRPr="001B0D88">
          <w:rPr>
            <w:rStyle w:val="Hyperlink"/>
          </w:rPr>
          <w:t>Help</w:t>
        </w:r>
        <w:r w:rsidR="0039450C">
          <w:rPr>
            <w:webHidden/>
          </w:rPr>
          <w:tab/>
        </w:r>
        <w:r w:rsidR="0039450C">
          <w:rPr>
            <w:webHidden/>
          </w:rPr>
          <w:fldChar w:fldCharType="begin"/>
        </w:r>
        <w:r w:rsidR="0039450C">
          <w:rPr>
            <w:webHidden/>
          </w:rPr>
          <w:instrText xml:space="preserve"> PAGEREF _Toc465417684 \h </w:instrText>
        </w:r>
        <w:r w:rsidR="0039450C">
          <w:rPr>
            <w:webHidden/>
          </w:rPr>
        </w:r>
        <w:r w:rsidR="0039450C">
          <w:rPr>
            <w:webHidden/>
          </w:rPr>
          <w:fldChar w:fldCharType="separate"/>
        </w:r>
        <w:r w:rsidR="0039450C">
          <w:rPr>
            <w:webHidden/>
          </w:rPr>
          <w:t>5</w:t>
        </w:r>
        <w:r w:rsidR="0039450C">
          <w:rPr>
            <w:webHidden/>
          </w:rPr>
          <w:fldChar w:fldCharType="end"/>
        </w:r>
      </w:hyperlink>
    </w:p>
    <w:p w14:paraId="5486F173" w14:textId="77777777" w:rsidR="0039450C" w:rsidRPr="009331C0" w:rsidRDefault="003A1ADC">
      <w:pPr>
        <w:pStyle w:val="TOC1"/>
        <w:rPr>
          <w:rFonts w:ascii="Calibri" w:hAnsi="Calibri"/>
          <w:b w:val="0"/>
          <w:lang w:val="en-GB" w:eastAsia="en-GB"/>
        </w:rPr>
      </w:pPr>
      <w:hyperlink w:anchor="_Toc465417685" w:history="1">
        <w:r w:rsidR="0039450C" w:rsidRPr="001B0D88">
          <w:rPr>
            <w:rStyle w:val="Hyperlink"/>
          </w:rPr>
          <w:t>Welcome</w:t>
        </w:r>
        <w:r w:rsidR="0039450C">
          <w:rPr>
            <w:webHidden/>
          </w:rPr>
          <w:tab/>
        </w:r>
        <w:r w:rsidR="0039450C">
          <w:rPr>
            <w:webHidden/>
          </w:rPr>
          <w:fldChar w:fldCharType="begin"/>
        </w:r>
        <w:r w:rsidR="0039450C">
          <w:rPr>
            <w:webHidden/>
          </w:rPr>
          <w:instrText xml:space="preserve"> PAGEREF _Toc465417685 \h </w:instrText>
        </w:r>
        <w:r w:rsidR="0039450C">
          <w:rPr>
            <w:webHidden/>
          </w:rPr>
        </w:r>
        <w:r w:rsidR="0039450C">
          <w:rPr>
            <w:webHidden/>
          </w:rPr>
          <w:fldChar w:fldCharType="separate"/>
        </w:r>
        <w:r w:rsidR="0039450C">
          <w:rPr>
            <w:webHidden/>
          </w:rPr>
          <w:t>6</w:t>
        </w:r>
        <w:r w:rsidR="0039450C">
          <w:rPr>
            <w:webHidden/>
          </w:rPr>
          <w:fldChar w:fldCharType="end"/>
        </w:r>
      </w:hyperlink>
    </w:p>
    <w:p w14:paraId="57E99D12" w14:textId="77777777" w:rsidR="0039450C" w:rsidRPr="009331C0" w:rsidRDefault="003A1ADC">
      <w:pPr>
        <w:pStyle w:val="TOC1"/>
        <w:rPr>
          <w:rFonts w:ascii="Calibri" w:hAnsi="Calibri"/>
          <w:b w:val="0"/>
          <w:lang w:val="en-GB" w:eastAsia="en-GB"/>
        </w:rPr>
      </w:pPr>
      <w:hyperlink w:anchor="_Toc465417686" w:history="1">
        <w:r w:rsidR="0039450C" w:rsidRPr="001B0D88">
          <w:rPr>
            <w:rStyle w:val="Hyperlink"/>
          </w:rPr>
          <w:t>Menu</w:t>
        </w:r>
        <w:r w:rsidR="0039450C">
          <w:rPr>
            <w:webHidden/>
          </w:rPr>
          <w:tab/>
        </w:r>
        <w:r w:rsidR="0039450C">
          <w:rPr>
            <w:webHidden/>
          </w:rPr>
          <w:fldChar w:fldCharType="begin"/>
        </w:r>
        <w:r w:rsidR="0039450C">
          <w:rPr>
            <w:webHidden/>
          </w:rPr>
          <w:instrText xml:space="preserve"> PAGEREF _Toc465417686 \h </w:instrText>
        </w:r>
        <w:r w:rsidR="0039450C">
          <w:rPr>
            <w:webHidden/>
          </w:rPr>
        </w:r>
        <w:r w:rsidR="0039450C">
          <w:rPr>
            <w:webHidden/>
          </w:rPr>
          <w:fldChar w:fldCharType="separate"/>
        </w:r>
        <w:r w:rsidR="0039450C">
          <w:rPr>
            <w:webHidden/>
          </w:rPr>
          <w:t>7</w:t>
        </w:r>
        <w:r w:rsidR="0039450C">
          <w:rPr>
            <w:webHidden/>
          </w:rPr>
          <w:fldChar w:fldCharType="end"/>
        </w:r>
      </w:hyperlink>
    </w:p>
    <w:p w14:paraId="383BA2A4" w14:textId="77777777" w:rsidR="0039450C" w:rsidRPr="009331C0" w:rsidRDefault="003A1ADC">
      <w:pPr>
        <w:pStyle w:val="TOC1"/>
        <w:rPr>
          <w:rFonts w:ascii="Calibri" w:hAnsi="Calibri"/>
          <w:b w:val="0"/>
          <w:lang w:val="en-GB" w:eastAsia="en-GB"/>
        </w:rPr>
      </w:pPr>
      <w:hyperlink w:anchor="_Toc465417687" w:history="1">
        <w:r w:rsidR="0039450C" w:rsidRPr="001B0D88">
          <w:rPr>
            <w:rStyle w:val="Hyperlink"/>
          </w:rPr>
          <w:t>Topic 1: The Role of RDQ</w:t>
        </w:r>
        <w:r w:rsidR="0039450C">
          <w:rPr>
            <w:webHidden/>
          </w:rPr>
          <w:tab/>
        </w:r>
        <w:r w:rsidR="0039450C">
          <w:rPr>
            <w:webHidden/>
          </w:rPr>
          <w:fldChar w:fldCharType="begin"/>
        </w:r>
        <w:r w:rsidR="0039450C">
          <w:rPr>
            <w:webHidden/>
          </w:rPr>
          <w:instrText xml:space="preserve"> PAGEREF _Toc465417687 \h </w:instrText>
        </w:r>
        <w:r w:rsidR="0039450C">
          <w:rPr>
            <w:webHidden/>
          </w:rPr>
        </w:r>
        <w:r w:rsidR="0039450C">
          <w:rPr>
            <w:webHidden/>
          </w:rPr>
          <w:fldChar w:fldCharType="separate"/>
        </w:r>
        <w:r w:rsidR="0039450C">
          <w:rPr>
            <w:webHidden/>
          </w:rPr>
          <w:t>8</w:t>
        </w:r>
        <w:r w:rsidR="0039450C">
          <w:rPr>
            <w:webHidden/>
          </w:rPr>
          <w:fldChar w:fldCharType="end"/>
        </w:r>
      </w:hyperlink>
    </w:p>
    <w:p w14:paraId="62DB4505" w14:textId="613497BD" w:rsidR="0039450C" w:rsidRPr="009331C0" w:rsidRDefault="00E04FD9">
      <w:pPr>
        <w:pStyle w:val="TOC2"/>
        <w:tabs>
          <w:tab w:val="right" w:leader="dot" w:pos="9578"/>
        </w:tabs>
        <w:rPr>
          <w:noProof/>
          <w:lang w:val="en-GB" w:eastAsia="en-GB"/>
        </w:rPr>
      </w:pPr>
      <w:r>
        <w:fldChar w:fldCharType="begin"/>
      </w:r>
      <w:r>
        <w:instrText xml:space="preserve"> HYPERLINK \l "_Toc465417688" </w:instrText>
      </w:r>
      <w:r>
        <w:fldChar w:fldCharType="separate"/>
      </w:r>
      <w:del w:id="145" w:author="Adam Boothroyd" w:date="2016-11-09T09:54:00Z">
        <w:r w:rsidR="0039450C" w:rsidRPr="001B0D88" w:rsidDel="000C6A3F">
          <w:rPr>
            <w:rStyle w:val="Hyperlink"/>
            <w:noProof/>
          </w:rPr>
          <w:delText>SCREEN 02_</w:delText>
        </w:r>
      </w:del>
      <w:r w:rsidR="0039450C" w:rsidRPr="001B0D88">
        <w:rPr>
          <w:rStyle w:val="Hyperlink"/>
          <w:noProof/>
        </w:rPr>
        <w:t>01_100</w:t>
      </w:r>
      <w:r w:rsidR="0039450C">
        <w:rPr>
          <w:noProof/>
          <w:webHidden/>
        </w:rPr>
        <w:tab/>
      </w:r>
      <w:r w:rsidR="0039450C">
        <w:rPr>
          <w:noProof/>
          <w:webHidden/>
        </w:rPr>
        <w:fldChar w:fldCharType="begin"/>
      </w:r>
      <w:r w:rsidR="0039450C">
        <w:rPr>
          <w:noProof/>
          <w:webHidden/>
        </w:rPr>
        <w:instrText xml:space="preserve"> PAGEREF _Toc465417688 \h </w:instrText>
      </w:r>
      <w:r w:rsidR="0039450C">
        <w:rPr>
          <w:noProof/>
          <w:webHidden/>
        </w:rPr>
      </w:r>
      <w:r w:rsidR="0039450C">
        <w:rPr>
          <w:noProof/>
          <w:webHidden/>
        </w:rPr>
        <w:fldChar w:fldCharType="separate"/>
      </w:r>
      <w:r w:rsidR="0039450C">
        <w:rPr>
          <w:noProof/>
          <w:webHidden/>
        </w:rPr>
        <w:t>8</w:t>
      </w:r>
      <w:r w:rsidR="0039450C">
        <w:rPr>
          <w:noProof/>
          <w:webHidden/>
        </w:rPr>
        <w:fldChar w:fldCharType="end"/>
      </w:r>
      <w:r>
        <w:rPr>
          <w:noProof/>
        </w:rPr>
        <w:fldChar w:fldCharType="end"/>
      </w:r>
    </w:p>
    <w:p w14:paraId="10F3A9AF" w14:textId="39AE2433" w:rsidR="0039450C" w:rsidRPr="009331C0" w:rsidRDefault="00E04FD9">
      <w:pPr>
        <w:pStyle w:val="TOC2"/>
        <w:tabs>
          <w:tab w:val="right" w:leader="dot" w:pos="9578"/>
        </w:tabs>
        <w:rPr>
          <w:noProof/>
          <w:lang w:val="en-GB" w:eastAsia="en-GB"/>
        </w:rPr>
      </w:pPr>
      <w:r>
        <w:fldChar w:fldCharType="begin"/>
      </w:r>
      <w:r>
        <w:instrText xml:space="preserve"> HYPERLINK \l "_Toc465417689" </w:instrText>
      </w:r>
      <w:r>
        <w:fldChar w:fldCharType="separate"/>
      </w:r>
      <w:del w:id="146" w:author="Adam Boothroyd" w:date="2016-11-09T09:54:00Z">
        <w:r w:rsidR="0039450C" w:rsidRPr="001B0D88" w:rsidDel="000C6A3F">
          <w:rPr>
            <w:rStyle w:val="Hyperlink"/>
            <w:noProof/>
          </w:rPr>
          <w:delText>SCREEN 02_</w:delText>
        </w:r>
      </w:del>
      <w:r w:rsidR="0039450C" w:rsidRPr="001B0D88">
        <w:rPr>
          <w:rStyle w:val="Hyperlink"/>
          <w:noProof/>
        </w:rPr>
        <w:t>01_110</w:t>
      </w:r>
      <w:r w:rsidR="0039450C">
        <w:rPr>
          <w:noProof/>
          <w:webHidden/>
        </w:rPr>
        <w:tab/>
      </w:r>
      <w:r w:rsidR="0039450C">
        <w:rPr>
          <w:noProof/>
          <w:webHidden/>
        </w:rPr>
        <w:fldChar w:fldCharType="begin"/>
      </w:r>
      <w:r w:rsidR="0039450C">
        <w:rPr>
          <w:noProof/>
          <w:webHidden/>
        </w:rPr>
        <w:instrText xml:space="preserve"> PAGEREF _Toc465417689 \h </w:instrText>
      </w:r>
      <w:r w:rsidR="0039450C">
        <w:rPr>
          <w:noProof/>
          <w:webHidden/>
        </w:rPr>
      </w:r>
      <w:r w:rsidR="0039450C">
        <w:rPr>
          <w:noProof/>
          <w:webHidden/>
        </w:rPr>
        <w:fldChar w:fldCharType="separate"/>
      </w:r>
      <w:r w:rsidR="0039450C">
        <w:rPr>
          <w:noProof/>
          <w:webHidden/>
        </w:rPr>
        <w:t>10</w:t>
      </w:r>
      <w:r w:rsidR="0039450C">
        <w:rPr>
          <w:noProof/>
          <w:webHidden/>
        </w:rPr>
        <w:fldChar w:fldCharType="end"/>
      </w:r>
      <w:r>
        <w:rPr>
          <w:noProof/>
        </w:rPr>
        <w:fldChar w:fldCharType="end"/>
      </w:r>
    </w:p>
    <w:p w14:paraId="6EC16262" w14:textId="68AF851A" w:rsidR="0039450C" w:rsidRPr="009331C0" w:rsidRDefault="00E04FD9">
      <w:pPr>
        <w:pStyle w:val="TOC2"/>
        <w:tabs>
          <w:tab w:val="right" w:leader="dot" w:pos="9578"/>
        </w:tabs>
        <w:rPr>
          <w:noProof/>
          <w:lang w:val="en-GB" w:eastAsia="en-GB"/>
        </w:rPr>
      </w:pPr>
      <w:r>
        <w:fldChar w:fldCharType="begin"/>
      </w:r>
      <w:r>
        <w:instrText xml:space="preserve"> HYPERLINK \l "_Toc465417690" </w:instrText>
      </w:r>
      <w:r>
        <w:fldChar w:fldCharType="separate"/>
      </w:r>
      <w:del w:id="147" w:author="Adam Boothroyd" w:date="2016-11-09T09:54:00Z">
        <w:r w:rsidR="0039450C" w:rsidRPr="001B0D88" w:rsidDel="000C6A3F">
          <w:rPr>
            <w:rStyle w:val="Hyperlink"/>
            <w:noProof/>
          </w:rPr>
          <w:delText>SCREEN 02_</w:delText>
        </w:r>
      </w:del>
      <w:r w:rsidR="0039450C" w:rsidRPr="001B0D88">
        <w:rPr>
          <w:rStyle w:val="Hyperlink"/>
          <w:noProof/>
        </w:rPr>
        <w:t>01_120</w:t>
      </w:r>
      <w:r w:rsidR="0039450C">
        <w:rPr>
          <w:noProof/>
          <w:webHidden/>
        </w:rPr>
        <w:tab/>
      </w:r>
      <w:r w:rsidR="0039450C">
        <w:rPr>
          <w:noProof/>
          <w:webHidden/>
        </w:rPr>
        <w:fldChar w:fldCharType="begin"/>
      </w:r>
      <w:r w:rsidR="0039450C">
        <w:rPr>
          <w:noProof/>
          <w:webHidden/>
        </w:rPr>
        <w:instrText xml:space="preserve"> PAGEREF _Toc465417690 \h </w:instrText>
      </w:r>
      <w:r w:rsidR="0039450C">
        <w:rPr>
          <w:noProof/>
          <w:webHidden/>
        </w:rPr>
      </w:r>
      <w:r w:rsidR="0039450C">
        <w:rPr>
          <w:noProof/>
          <w:webHidden/>
        </w:rPr>
        <w:fldChar w:fldCharType="separate"/>
      </w:r>
      <w:r w:rsidR="0039450C">
        <w:rPr>
          <w:noProof/>
          <w:webHidden/>
        </w:rPr>
        <w:t>11</w:t>
      </w:r>
      <w:r w:rsidR="0039450C">
        <w:rPr>
          <w:noProof/>
          <w:webHidden/>
        </w:rPr>
        <w:fldChar w:fldCharType="end"/>
      </w:r>
      <w:r>
        <w:rPr>
          <w:noProof/>
        </w:rPr>
        <w:fldChar w:fldCharType="end"/>
      </w:r>
    </w:p>
    <w:p w14:paraId="0BE83234" w14:textId="77777777" w:rsidR="0039450C" w:rsidRPr="009331C0" w:rsidRDefault="003A1ADC">
      <w:pPr>
        <w:pStyle w:val="TOC1"/>
        <w:rPr>
          <w:rFonts w:ascii="Calibri" w:hAnsi="Calibri"/>
          <w:b w:val="0"/>
          <w:lang w:val="en-GB" w:eastAsia="en-GB"/>
        </w:rPr>
      </w:pPr>
      <w:hyperlink w:anchor="_Toc465417691" w:history="1">
        <w:r w:rsidR="0039450C" w:rsidRPr="001B0D88">
          <w:rPr>
            <w:rStyle w:val="Hyperlink"/>
          </w:rPr>
          <w:t>Topic 2: Global Collaboration</w:t>
        </w:r>
        <w:r w:rsidR="0039450C">
          <w:rPr>
            <w:webHidden/>
          </w:rPr>
          <w:tab/>
        </w:r>
        <w:r w:rsidR="0039450C">
          <w:rPr>
            <w:webHidden/>
          </w:rPr>
          <w:fldChar w:fldCharType="begin"/>
        </w:r>
        <w:r w:rsidR="0039450C">
          <w:rPr>
            <w:webHidden/>
          </w:rPr>
          <w:instrText xml:space="preserve"> PAGEREF _Toc465417691 \h </w:instrText>
        </w:r>
        <w:r w:rsidR="0039450C">
          <w:rPr>
            <w:webHidden/>
          </w:rPr>
        </w:r>
        <w:r w:rsidR="0039450C">
          <w:rPr>
            <w:webHidden/>
          </w:rPr>
          <w:fldChar w:fldCharType="separate"/>
        </w:r>
        <w:r w:rsidR="0039450C">
          <w:rPr>
            <w:webHidden/>
          </w:rPr>
          <w:t>12</w:t>
        </w:r>
        <w:r w:rsidR="0039450C">
          <w:rPr>
            <w:webHidden/>
          </w:rPr>
          <w:fldChar w:fldCharType="end"/>
        </w:r>
      </w:hyperlink>
    </w:p>
    <w:p w14:paraId="65DABE3E" w14:textId="309228B6" w:rsidR="0039450C" w:rsidRPr="009331C0" w:rsidRDefault="00E04FD9">
      <w:pPr>
        <w:pStyle w:val="TOC2"/>
        <w:tabs>
          <w:tab w:val="right" w:leader="dot" w:pos="9578"/>
        </w:tabs>
        <w:rPr>
          <w:noProof/>
          <w:lang w:val="en-GB" w:eastAsia="en-GB"/>
        </w:rPr>
      </w:pPr>
      <w:r>
        <w:fldChar w:fldCharType="begin"/>
      </w:r>
      <w:r>
        <w:instrText xml:space="preserve"> HYPERLINK \l "_Toc465417692" </w:instrText>
      </w:r>
      <w:r>
        <w:fldChar w:fldCharType="separate"/>
      </w:r>
      <w:del w:id="148" w:author="Adam Boothroyd" w:date="2016-11-09T09:54:00Z">
        <w:r w:rsidR="0039450C" w:rsidRPr="001B0D88" w:rsidDel="000C6A3F">
          <w:rPr>
            <w:rStyle w:val="Hyperlink"/>
            <w:noProof/>
          </w:rPr>
          <w:delText>SCREEN 02_</w:delText>
        </w:r>
      </w:del>
      <w:r w:rsidR="0039450C" w:rsidRPr="001B0D88">
        <w:rPr>
          <w:rStyle w:val="Hyperlink"/>
          <w:noProof/>
        </w:rPr>
        <w:t>02_100</w:t>
      </w:r>
      <w:r w:rsidR="0039450C">
        <w:rPr>
          <w:noProof/>
          <w:webHidden/>
        </w:rPr>
        <w:tab/>
      </w:r>
      <w:r w:rsidR="0039450C">
        <w:rPr>
          <w:noProof/>
          <w:webHidden/>
        </w:rPr>
        <w:fldChar w:fldCharType="begin"/>
      </w:r>
      <w:r w:rsidR="0039450C">
        <w:rPr>
          <w:noProof/>
          <w:webHidden/>
        </w:rPr>
        <w:instrText xml:space="preserve"> PAGEREF _Toc465417692 \h </w:instrText>
      </w:r>
      <w:r w:rsidR="0039450C">
        <w:rPr>
          <w:noProof/>
          <w:webHidden/>
        </w:rPr>
      </w:r>
      <w:r w:rsidR="0039450C">
        <w:rPr>
          <w:noProof/>
          <w:webHidden/>
        </w:rPr>
        <w:fldChar w:fldCharType="separate"/>
      </w:r>
      <w:r w:rsidR="0039450C">
        <w:rPr>
          <w:noProof/>
          <w:webHidden/>
        </w:rPr>
        <w:t>12</w:t>
      </w:r>
      <w:r w:rsidR="0039450C">
        <w:rPr>
          <w:noProof/>
          <w:webHidden/>
        </w:rPr>
        <w:fldChar w:fldCharType="end"/>
      </w:r>
      <w:r>
        <w:rPr>
          <w:noProof/>
        </w:rPr>
        <w:fldChar w:fldCharType="end"/>
      </w:r>
    </w:p>
    <w:p w14:paraId="13C14A0F" w14:textId="7230A807" w:rsidR="0039450C" w:rsidRPr="009331C0" w:rsidRDefault="00E04FD9">
      <w:pPr>
        <w:pStyle w:val="TOC2"/>
        <w:tabs>
          <w:tab w:val="right" w:leader="dot" w:pos="9578"/>
        </w:tabs>
        <w:rPr>
          <w:noProof/>
          <w:lang w:val="en-GB" w:eastAsia="en-GB"/>
        </w:rPr>
      </w:pPr>
      <w:r>
        <w:fldChar w:fldCharType="begin"/>
      </w:r>
      <w:r>
        <w:instrText xml:space="preserve"> HYPERLINK \l "_Toc465417693" </w:instrText>
      </w:r>
      <w:r>
        <w:fldChar w:fldCharType="separate"/>
      </w:r>
      <w:del w:id="149" w:author="Adam Boothroyd" w:date="2016-11-09T09:54:00Z">
        <w:r w:rsidR="0039450C" w:rsidRPr="001B0D88" w:rsidDel="000C6A3F">
          <w:rPr>
            <w:rStyle w:val="Hyperlink"/>
            <w:noProof/>
          </w:rPr>
          <w:delText>SCREEN 02_</w:delText>
        </w:r>
      </w:del>
      <w:r w:rsidR="0039450C" w:rsidRPr="001B0D88">
        <w:rPr>
          <w:rStyle w:val="Hyperlink"/>
          <w:noProof/>
        </w:rPr>
        <w:t>02_110</w:t>
      </w:r>
      <w:r w:rsidR="0039450C">
        <w:rPr>
          <w:noProof/>
          <w:webHidden/>
        </w:rPr>
        <w:tab/>
      </w:r>
      <w:r w:rsidR="0039450C">
        <w:rPr>
          <w:noProof/>
          <w:webHidden/>
        </w:rPr>
        <w:fldChar w:fldCharType="begin"/>
      </w:r>
      <w:r w:rsidR="0039450C">
        <w:rPr>
          <w:noProof/>
          <w:webHidden/>
        </w:rPr>
        <w:instrText xml:space="preserve"> PAGEREF _Toc465417693 \h </w:instrText>
      </w:r>
      <w:r w:rsidR="0039450C">
        <w:rPr>
          <w:noProof/>
          <w:webHidden/>
        </w:rPr>
      </w:r>
      <w:r w:rsidR="0039450C">
        <w:rPr>
          <w:noProof/>
          <w:webHidden/>
        </w:rPr>
        <w:fldChar w:fldCharType="separate"/>
      </w:r>
      <w:r w:rsidR="0039450C">
        <w:rPr>
          <w:noProof/>
          <w:webHidden/>
        </w:rPr>
        <w:t>13</w:t>
      </w:r>
      <w:r w:rsidR="0039450C">
        <w:rPr>
          <w:noProof/>
          <w:webHidden/>
        </w:rPr>
        <w:fldChar w:fldCharType="end"/>
      </w:r>
      <w:r>
        <w:rPr>
          <w:noProof/>
        </w:rPr>
        <w:fldChar w:fldCharType="end"/>
      </w:r>
    </w:p>
    <w:p w14:paraId="7942ECC0" w14:textId="4FAB138C" w:rsidR="0039450C" w:rsidRPr="009331C0" w:rsidRDefault="00E04FD9">
      <w:pPr>
        <w:pStyle w:val="TOC2"/>
        <w:tabs>
          <w:tab w:val="right" w:leader="dot" w:pos="9578"/>
        </w:tabs>
        <w:rPr>
          <w:noProof/>
          <w:lang w:val="en-GB" w:eastAsia="en-GB"/>
        </w:rPr>
      </w:pPr>
      <w:r>
        <w:fldChar w:fldCharType="begin"/>
      </w:r>
      <w:r>
        <w:instrText xml:space="preserve"> HYPERLINK \l "_Toc465417694" </w:instrText>
      </w:r>
      <w:r>
        <w:fldChar w:fldCharType="separate"/>
      </w:r>
      <w:del w:id="150" w:author="Adam Boothroyd" w:date="2016-11-09T09:54:00Z">
        <w:r w:rsidR="0039450C" w:rsidRPr="001B0D88" w:rsidDel="000C6A3F">
          <w:rPr>
            <w:rStyle w:val="Hyperlink"/>
            <w:noProof/>
          </w:rPr>
          <w:delText>SCREEN 02_</w:delText>
        </w:r>
      </w:del>
      <w:r w:rsidR="0039450C" w:rsidRPr="001B0D88">
        <w:rPr>
          <w:rStyle w:val="Hyperlink"/>
          <w:noProof/>
        </w:rPr>
        <w:t>02_120</w:t>
      </w:r>
      <w:r w:rsidR="0039450C">
        <w:rPr>
          <w:noProof/>
          <w:webHidden/>
        </w:rPr>
        <w:tab/>
      </w:r>
      <w:r w:rsidR="0039450C">
        <w:rPr>
          <w:noProof/>
          <w:webHidden/>
        </w:rPr>
        <w:fldChar w:fldCharType="begin"/>
      </w:r>
      <w:r w:rsidR="0039450C">
        <w:rPr>
          <w:noProof/>
          <w:webHidden/>
        </w:rPr>
        <w:instrText xml:space="preserve"> PAGEREF _Toc465417694 \h </w:instrText>
      </w:r>
      <w:r w:rsidR="0039450C">
        <w:rPr>
          <w:noProof/>
          <w:webHidden/>
        </w:rPr>
      </w:r>
      <w:r w:rsidR="0039450C">
        <w:rPr>
          <w:noProof/>
          <w:webHidden/>
        </w:rPr>
        <w:fldChar w:fldCharType="separate"/>
      </w:r>
      <w:r w:rsidR="0039450C">
        <w:rPr>
          <w:noProof/>
          <w:webHidden/>
        </w:rPr>
        <w:t>16</w:t>
      </w:r>
      <w:r w:rsidR="0039450C">
        <w:rPr>
          <w:noProof/>
          <w:webHidden/>
        </w:rPr>
        <w:fldChar w:fldCharType="end"/>
      </w:r>
      <w:r>
        <w:rPr>
          <w:noProof/>
        </w:rPr>
        <w:fldChar w:fldCharType="end"/>
      </w:r>
    </w:p>
    <w:p w14:paraId="178170A6" w14:textId="7119B733" w:rsidR="0039450C" w:rsidRPr="009331C0" w:rsidRDefault="00E04FD9">
      <w:pPr>
        <w:pStyle w:val="TOC2"/>
        <w:tabs>
          <w:tab w:val="right" w:leader="dot" w:pos="9578"/>
        </w:tabs>
        <w:rPr>
          <w:noProof/>
          <w:lang w:val="en-GB" w:eastAsia="en-GB"/>
        </w:rPr>
      </w:pPr>
      <w:r>
        <w:fldChar w:fldCharType="begin"/>
      </w:r>
      <w:r>
        <w:instrText xml:space="preserve"> HYPERLINK \l "_Toc465417695" </w:instrText>
      </w:r>
      <w:r>
        <w:fldChar w:fldCharType="separate"/>
      </w:r>
      <w:del w:id="151" w:author="Adam Boothroyd" w:date="2016-11-09T09:54:00Z">
        <w:r w:rsidR="0039450C" w:rsidRPr="001B0D88" w:rsidDel="000C6A3F">
          <w:rPr>
            <w:rStyle w:val="Hyperlink"/>
            <w:noProof/>
          </w:rPr>
          <w:delText>SCREEN 02_</w:delText>
        </w:r>
      </w:del>
      <w:r w:rsidR="0039450C" w:rsidRPr="001B0D88">
        <w:rPr>
          <w:rStyle w:val="Hyperlink"/>
          <w:noProof/>
        </w:rPr>
        <w:t>02_130</w:t>
      </w:r>
      <w:r w:rsidR="0039450C">
        <w:rPr>
          <w:noProof/>
          <w:webHidden/>
        </w:rPr>
        <w:tab/>
      </w:r>
      <w:r w:rsidR="0039450C">
        <w:rPr>
          <w:noProof/>
          <w:webHidden/>
        </w:rPr>
        <w:fldChar w:fldCharType="begin"/>
      </w:r>
      <w:r w:rsidR="0039450C">
        <w:rPr>
          <w:noProof/>
          <w:webHidden/>
        </w:rPr>
        <w:instrText xml:space="preserve"> PAGEREF _Toc465417695 \h </w:instrText>
      </w:r>
      <w:r w:rsidR="0039450C">
        <w:rPr>
          <w:noProof/>
          <w:webHidden/>
        </w:rPr>
      </w:r>
      <w:r w:rsidR="0039450C">
        <w:rPr>
          <w:noProof/>
          <w:webHidden/>
        </w:rPr>
        <w:fldChar w:fldCharType="separate"/>
      </w:r>
      <w:r w:rsidR="0039450C">
        <w:rPr>
          <w:noProof/>
          <w:webHidden/>
        </w:rPr>
        <w:t>18</w:t>
      </w:r>
      <w:r w:rsidR="0039450C">
        <w:rPr>
          <w:noProof/>
          <w:webHidden/>
        </w:rPr>
        <w:fldChar w:fldCharType="end"/>
      </w:r>
      <w:r>
        <w:rPr>
          <w:noProof/>
        </w:rPr>
        <w:fldChar w:fldCharType="end"/>
      </w:r>
    </w:p>
    <w:p w14:paraId="5BCB3D2F" w14:textId="02961B76" w:rsidR="0039450C" w:rsidRPr="009331C0" w:rsidRDefault="00E04FD9">
      <w:pPr>
        <w:pStyle w:val="TOC2"/>
        <w:tabs>
          <w:tab w:val="right" w:leader="dot" w:pos="9578"/>
        </w:tabs>
        <w:rPr>
          <w:noProof/>
          <w:lang w:val="en-GB" w:eastAsia="en-GB"/>
        </w:rPr>
      </w:pPr>
      <w:r>
        <w:fldChar w:fldCharType="begin"/>
      </w:r>
      <w:r>
        <w:instrText xml:space="preserve"> HYPERLINK \l "_Toc465417696" </w:instrText>
      </w:r>
      <w:r>
        <w:fldChar w:fldCharType="separate"/>
      </w:r>
      <w:del w:id="152" w:author="Adam Boothroyd" w:date="2016-11-09T09:54:00Z">
        <w:r w:rsidR="0039450C" w:rsidRPr="001B0D88" w:rsidDel="000C6A3F">
          <w:rPr>
            <w:rStyle w:val="Hyperlink"/>
            <w:noProof/>
          </w:rPr>
          <w:delText>SCREEN 02_</w:delText>
        </w:r>
      </w:del>
      <w:r w:rsidR="0039450C" w:rsidRPr="001B0D88">
        <w:rPr>
          <w:rStyle w:val="Hyperlink"/>
          <w:noProof/>
        </w:rPr>
        <w:t>02_140</w:t>
      </w:r>
      <w:r w:rsidR="0039450C">
        <w:rPr>
          <w:noProof/>
          <w:webHidden/>
        </w:rPr>
        <w:tab/>
      </w:r>
      <w:r w:rsidR="0039450C">
        <w:rPr>
          <w:noProof/>
          <w:webHidden/>
        </w:rPr>
        <w:fldChar w:fldCharType="begin"/>
      </w:r>
      <w:r w:rsidR="0039450C">
        <w:rPr>
          <w:noProof/>
          <w:webHidden/>
        </w:rPr>
        <w:instrText xml:space="preserve"> PAGEREF _Toc465417696 \h </w:instrText>
      </w:r>
      <w:r w:rsidR="0039450C">
        <w:rPr>
          <w:noProof/>
          <w:webHidden/>
        </w:rPr>
      </w:r>
      <w:r w:rsidR="0039450C">
        <w:rPr>
          <w:noProof/>
          <w:webHidden/>
        </w:rPr>
        <w:fldChar w:fldCharType="separate"/>
      </w:r>
      <w:r w:rsidR="0039450C">
        <w:rPr>
          <w:noProof/>
          <w:webHidden/>
        </w:rPr>
        <w:t>21</w:t>
      </w:r>
      <w:r w:rsidR="0039450C">
        <w:rPr>
          <w:noProof/>
          <w:webHidden/>
        </w:rPr>
        <w:fldChar w:fldCharType="end"/>
      </w:r>
      <w:r>
        <w:rPr>
          <w:noProof/>
        </w:rPr>
        <w:fldChar w:fldCharType="end"/>
      </w:r>
    </w:p>
    <w:p w14:paraId="1EF72CB6" w14:textId="53A84220" w:rsidR="0039450C" w:rsidRPr="009331C0" w:rsidRDefault="00E04FD9">
      <w:pPr>
        <w:pStyle w:val="TOC2"/>
        <w:tabs>
          <w:tab w:val="right" w:leader="dot" w:pos="9578"/>
        </w:tabs>
        <w:rPr>
          <w:noProof/>
          <w:lang w:val="en-GB" w:eastAsia="en-GB"/>
        </w:rPr>
      </w:pPr>
      <w:r>
        <w:fldChar w:fldCharType="begin"/>
      </w:r>
      <w:r>
        <w:instrText xml:space="preserve"> HYPERLINK \l "_Toc465417697" </w:instrText>
      </w:r>
      <w:r>
        <w:fldChar w:fldCharType="separate"/>
      </w:r>
      <w:del w:id="153" w:author="Adam Boothroyd" w:date="2016-11-09T09:54:00Z">
        <w:r w:rsidR="0039450C" w:rsidRPr="001B0D88" w:rsidDel="000C6A3F">
          <w:rPr>
            <w:rStyle w:val="Hyperlink"/>
            <w:noProof/>
          </w:rPr>
          <w:delText>SCREEN 02_</w:delText>
        </w:r>
      </w:del>
      <w:r w:rsidR="0039450C" w:rsidRPr="001B0D88">
        <w:rPr>
          <w:rStyle w:val="Hyperlink"/>
          <w:noProof/>
        </w:rPr>
        <w:t>02_150</w:t>
      </w:r>
      <w:r w:rsidR="0039450C">
        <w:rPr>
          <w:noProof/>
          <w:webHidden/>
        </w:rPr>
        <w:tab/>
      </w:r>
      <w:r w:rsidR="0039450C">
        <w:rPr>
          <w:noProof/>
          <w:webHidden/>
        </w:rPr>
        <w:fldChar w:fldCharType="begin"/>
      </w:r>
      <w:r w:rsidR="0039450C">
        <w:rPr>
          <w:noProof/>
          <w:webHidden/>
        </w:rPr>
        <w:instrText xml:space="preserve"> PAGEREF _Toc465417697 \h </w:instrText>
      </w:r>
      <w:r w:rsidR="0039450C">
        <w:rPr>
          <w:noProof/>
          <w:webHidden/>
        </w:rPr>
      </w:r>
      <w:r w:rsidR="0039450C">
        <w:rPr>
          <w:noProof/>
          <w:webHidden/>
        </w:rPr>
        <w:fldChar w:fldCharType="separate"/>
      </w:r>
      <w:r w:rsidR="0039450C">
        <w:rPr>
          <w:noProof/>
          <w:webHidden/>
        </w:rPr>
        <w:t>26</w:t>
      </w:r>
      <w:r w:rsidR="0039450C">
        <w:rPr>
          <w:noProof/>
          <w:webHidden/>
        </w:rPr>
        <w:fldChar w:fldCharType="end"/>
      </w:r>
      <w:r>
        <w:rPr>
          <w:noProof/>
        </w:rPr>
        <w:fldChar w:fldCharType="end"/>
      </w:r>
    </w:p>
    <w:p w14:paraId="0B7B0688" w14:textId="78FDB1AC" w:rsidR="0039450C" w:rsidRPr="009331C0" w:rsidRDefault="00E04FD9">
      <w:pPr>
        <w:pStyle w:val="TOC2"/>
        <w:tabs>
          <w:tab w:val="right" w:leader="dot" w:pos="9578"/>
        </w:tabs>
        <w:rPr>
          <w:noProof/>
          <w:lang w:val="en-GB" w:eastAsia="en-GB"/>
        </w:rPr>
      </w:pPr>
      <w:r>
        <w:fldChar w:fldCharType="begin"/>
      </w:r>
      <w:r>
        <w:instrText xml:space="preserve"> HYPERLINK \l "_Toc465417698" </w:instrText>
      </w:r>
      <w:r>
        <w:fldChar w:fldCharType="separate"/>
      </w:r>
      <w:del w:id="154" w:author="Adam Boothroyd" w:date="2016-11-09T09:54:00Z">
        <w:r w:rsidR="0039450C" w:rsidRPr="001B0D88" w:rsidDel="000C6A3F">
          <w:rPr>
            <w:rStyle w:val="Hyperlink"/>
            <w:noProof/>
          </w:rPr>
          <w:delText>SCREEN 02_</w:delText>
        </w:r>
      </w:del>
      <w:r w:rsidR="0039450C" w:rsidRPr="001B0D88">
        <w:rPr>
          <w:rStyle w:val="Hyperlink"/>
          <w:noProof/>
        </w:rPr>
        <w:t>02_160</w:t>
      </w:r>
      <w:r w:rsidR="0039450C">
        <w:rPr>
          <w:noProof/>
          <w:webHidden/>
        </w:rPr>
        <w:tab/>
      </w:r>
      <w:r w:rsidR="0039450C">
        <w:rPr>
          <w:noProof/>
          <w:webHidden/>
        </w:rPr>
        <w:fldChar w:fldCharType="begin"/>
      </w:r>
      <w:r w:rsidR="0039450C">
        <w:rPr>
          <w:noProof/>
          <w:webHidden/>
        </w:rPr>
        <w:instrText xml:space="preserve"> PAGEREF _Toc465417698 \h </w:instrText>
      </w:r>
      <w:r w:rsidR="0039450C">
        <w:rPr>
          <w:noProof/>
          <w:webHidden/>
        </w:rPr>
      </w:r>
      <w:r w:rsidR="0039450C">
        <w:rPr>
          <w:noProof/>
          <w:webHidden/>
        </w:rPr>
        <w:fldChar w:fldCharType="separate"/>
      </w:r>
      <w:r w:rsidR="0039450C">
        <w:rPr>
          <w:noProof/>
          <w:webHidden/>
        </w:rPr>
        <w:t>28</w:t>
      </w:r>
      <w:r w:rsidR="0039450C">
        <w:rPr>
          <w:noProof/>
          <w:webHidden/>
        </w:rPr>
        <w:fldChar w:fldCharType="end"/>
      </w:r>
      <w:r>
        <w:rPr>
          <w:noProof/>
        </w:rPr>
        <w:fldChar w:fldCharType="end"/>
      </w:r>
    </w:p>
    <w:p w14:paraId="09B63CAB" w14:textId="77777777" w:rsidR="0039450C" w:rsidRPr="009331C0" w:rsidRDefault="003A1ADC">
      <w:pPr>
        <w:pStyle w:val="TOC1"/>
        <w:rPr>
          <w:rFonts w:ascii="Calibri" w:hAnsi="Calibri"/>
          <w:b w:val="0"/>
          <w:lang w:val="en-GB" w:eastAsia="en-GB"/>
        </w:rPr>
      </w:pPr>
      <w:hyperlink w:anchor="_Toc465417699" w:history="1">
        <w:r w:rsidR="0039450C" w:rsidRPr="001B0D88">
          <w:rPr>
            <w:rStyle w:val="Hyperlink"/>
          </w:rPr>
          <w:t>Topic 3: Seeking Solutions</w:t>
        </w:r>
        <w:r w:rsidR="0039450C">
          <w:rPr>
            <w:webHidden/>
          </w:rPr>
          <w:tab/>
        </w:r>
        <w:r w:rsidR="0039450C">
          <w:rPr>
            <w:webHidden/>
          </w:rPr>
          <w:fldChar w:fldCharType="begin"/>
        </w:r>
        <w:r w:rsidR="0039450C">
          <w:rPr>
            <w:webHidden/>
          </w:rPr>
          <w:instrText xml:space="preserve"> PAGEREF _Toc465417699 \h </w:instrText>
        </w:r>
        <w:r w:rsidR="0039450C">
          <w:rPr>
            <w:webHidden/>
          </w:rPr>
        </w:r>
        <w:r w:rsidR="0039450C">
          <w:rPr>
            <w:webHidden/>
          </w:rPr>
          <w:fldChar w:fldCharType="separate"/>
        </w:r>
        <w:r w:rsidR="0039450C">
          <w:rPr>
            <w:webHidden/>
          </w:rPr>
          <w:t>29</w:t>
        </w:r>
        <w:r w:rsidR="0039450C">
          <w:rPr>
            <w:webHidden/>
          </w:rPr>
          <w:fldChar w:fldCharType="end"/>
        </w:r>
      </w:hyperlink>
    </w:p>
    <w:p w14:paraId="2F421482" w14:textId="3796017B" w:rsidR="0039450C" w:rsidRPr="009331C0" w:rsidRDefault="00E04FD9">
      <w:pPr>
        <w:pStyle w:val="TOC2"/>
        <w:tabs>
          <w:tab w:val="right" w:leader="dot" w:pos="9578"/>
        </w:tabs>
        <w:rPr>
          <w:noProof/>
          <w:lang w:val="en-GB" w:eastAsia="en-GB"/>
        </w:rPr>
      </w:pPr>
      <w:r>
        <w:fldChar w:fldCharType="begin"/>
      </w:r>
      <w:r>
        <w:instrText xml:space="preserve"> HYPERLINK \l "_Toc465417700" </w:instrText>
      </w:r>
      <w:r>
        <w:fldChar w:fldCharType="separate"/>
      </w:r>
      <w:del w:id="155" w:author="Adam Boothroyd" w:date="2016-11-09T09:54:00Z">
        <w:r w:rsidR="0039450C" w:rsidRPr="001B0D88" w:rsidDel="000C6A3F">
          <w:rPr>
            <w:rStyle w:val="Hyperlink"/>
            <w:noProof/>
          </w:rPr>
          <w:delText>SCREEN 02_</w:delText>
        </w:r>
      </w:del>
      <w:r w:rsidR="0039450C" w:rsidRPr="001B0D88">
        <w:rPr>
          <w:rStyle w:val="Hyperlink"/>
          <w:noProof/>
        </w:rPr>
        <w:t>03_100</w:t>
      </w:r>
      <w:r w:rsidR="0039450C">
        <w:rPr>
          <w:noProof/>
          <w:webHidden/>
        </w:rPr>
        <w:tab/>
      </w:r>
      <w:r w:rsidR="0039450C">
        <w:rPr>
          <w:noProof/>
          <w:webHidden/>
        </w:rPr>
        <w:fldChar w:fldCharType="begin"/>
      </w:r>
      <w:r w:rsidR="0039450C">
        <w:rPr>
          <w:noProof/>
          <w:webHidden/>
        </w:rPr>
        <w:instrText xml:space="preserve"> PAGEREF _Toc465417700 \h </w:instrText>
      </w:r>
      <w:r w:rsidR="0039450C">
        <w:rPr>
          <w:noProof/>
          <w:webHidden/>
        </w:rPr>
      </w:r>
      <w:r w:rsidR="0039450C">
        <w:rPr>
          <w:noProof/>
          <w:webHidden/>
        </w:rPr>
        <w:fldChar w:fldCharType="separate"/>
      </w:r>
      <w:r w:rsidR="0039450C">
        <w:rPr>
          <w:noProof/>
          <w:webHidden/>
        </w:rPr>
        <w:t>29</w:t>
      </w:r>
      <w:r w:rsidR="0039450C">
        <w:rPr>
          <w:noProof/>
          <w:webHidden/>
        </w:rPr>
        <w:fldChar w:fldCharType="end"/>
      </w:r>
      <w:r>
        <w:rPr>
          <w:noProof/>
        </w:rPr>
        <w:fldChar w:fldCharType="end"/>
      </w:r>
    </w:p>
    <w:p w14:paraId="15199566" w14:textId="10C3980A" w:rsidR="0039450C" w:rsidRPr="009331C0" w:rsidRDefault="00E04FD9">
      <w:pPr>
        <w:pStyle w:val="TOC2"/>
        <w:tabs>
          <w:tab w:val="right" w:leader="dot" w:pos="9578"/>
        </w:tabs>
        <w:rPr>
          <w:noProof/>
          <w:lang w:val="en-GB" w:eastAsia="en-GB"/>
        </w:rPr>
      </w:pPr>
      <w:r>
        <w:fldChar w:fldCharType="begin"/>
      </w:r>
      <w:r>
        <w:instrText xml:space="preserve"> HYPERLINK \l "_Toc465417701" </w:instrText>
      </w:r>
      <w:r>
        <w:fldChar w:fldCharType="separate"/>
      </w:r>
      <w:del w:id="156" w:author="Adam Boothroyd" w:date="2016-11-09T09:54:00Z">
        <w:r w:rsidR="0039450C" w:rsidRPr="001B0D88" w:rsidDel="000C6A3F">
          <w:rPr>
            <w:rStyle w:val="Hyperlink"/>
            <w:noProof/>
          </w:rPr>
          <w:delText>SCREEN 02_</w:delText>
        </w:r>
      </w:del>
      <w:r w:rsidR="0039450C" w:rsidRPr="001B0D88">
        <w:rPr>
          <w:rStyle w:val="Hyperlink"/>
          <w:noProof/>
        </w:rPr>
        <w:t>03_110</w:t>
      </w:r>
      <w:r w:rsidR="0039450C">
        <w:rPr>
          <w:noProof/>
          <w:webHidden/>
        </w:rPr>
        <w:tab/>
      </w:r>
      <w:r w:rsidR="0039450C">
        <w:rPr>
          <w:noProof/>
          <w:webHidden/>
        </w:rPr>
        <w:fldChar w:fldCharType="begin"/>
      </w:r>
      <w:r w:rsidR="0039450C">
        <w:rPr>
          <w:noProof/>
          <w:webHidden/>
        </w:rPr>
        <w:instrText xml:space="preserve"> PAGEREF _Toc465417701 \h </w:instrText>
      </w:r>
      <w:r w:rsidR="0039450C">
        <w:rPr>
          <w:noProof/>
          <w:webHidden/>
        </w:rPr>
      </w:r>
      <w:r w:rsidR="0039450C">
        <w:rPr>
          <w:noProof/>
          <w:webHidden/>
        </w:rPr>
        <w:fldChar w:fldCharType="separate"/>
      </w:r>
      <w:r w:rsidR="0039450C">
        <w:rPr>
          <w:noProof/>
          <w:webHidden/>
        </w:rPr>
        <w:t>30</w:t>
      </w:r>
      <w:r w:rsidR="0039450C">
        <w:rPr>
          <w:noProof/>
          <w:webHidden/>
        </w:rPr>
        <w:fldChar w:fldCharType="end"/>
      </w:r>
      <w:r>
        <w:rPr>
          <w:noProof/>
        </w:rPr>
        <w:fldChar w:fldCharType="end"/>
      </w:r>
    </w:p>
    <w:p w14:paraId="11851930" w14:textId="3AAC6EA1" w:rsidR="0039450C" w:rsidRPr="009331C0" w:rsidRDefault="00E04FD9">
      <w:pPr>
        <w:pStyle w:val="TOC2"/>
        <w:tabs>
          <w:tab w:val="right" w:leader="dot" w:pos="9578"/>
        </w:tabs>
        <w:rPr>
          <w:noProof/>
          <w:lang w:val="en-GB" w:eastAsia="en-GB"/>
        </w:rPr>
      </w:pPr>
      <w:r>
        <w:fldChar w:fldCharType="begin"/>
      </w:r>
      <w:r>
        <w:instrText xml:space="preserve"> HYPERLINK \l "_Toc465417702" </w:instrText>
      </w:r>
      <w:r>
        <w:fldChar w:fldCharType="separate"/>
      </w:r>
      <w:del w:id="157" w:author="Adam Boothroyd" w:date="2016-11-09T09:54:00Z">
        <w:r w:rsidR="0039450C" w:rsidRPr="001B0D88" w:rsidDel="000C6A3F">
          <w:rPr>
            <w:rStyle w:val="Hyperlink"/>
            <w:noProof/>
          </w:rPr>
          <w:delText>SCREEN 02_</w:delText>
        </w:r>
      </w:del>
      <w:r w:rsidR="0039450C" w:rsidRPr="001B0D88">
        <w:rPr>
          <w:rStyle w:val="Hyperlink"/>
          <w:noProof/>
        </w:rPr>
        <w:t>03_120</w:t>
      </w:r>
      <w:r w:rsidR="0039450C">
        <w:rPr>
          <w:noProof/>
          <w:webHidden/>
        </w:rPr>
        <w:tab/>
      </w:r>
      <w:r w:rsidR="0039450C">
        <w:rPr>
          <w:noProof/>
          <w:webHidden/>
        </w:rPr>
        <w:fldChar w:fldCharType="begin"/>
      </w:r>
      <w:r w:rsidR="0039450C">
        <w:rPr>
          <w:noProof/>
          <w:webHidden/>
        </w:rPr>
        <w:instrText xml:space="preserve"> PAGEREF _Toc465417702 \h </w:instrText>
      </w:r>
      <w:r w:rsidR="0039450C">
        <w:rPr>
          <w:noProof/>
          <w:webHidden/>
        </w:rPr>
      </w:r>
      <w:r w:rsidR="0039450C">
        <w:rPr>
          <w:noProof/>
          <w:webHidden/>
        </w:rPr>
        <w:fldChar w:fldCharType="separate"/>
      </w:r>
      <w:r w:rsidR="0039450C">
        <w:rPr>
          <w:noProof/>
          <w:webHidden/>
        </w:rPr>
        <w:t>32</w:t>
      </w:r>
      <w:r w:rsidR="0039450C">
        <w:rPr>
          <w:noProof/>
          <w:webHidden/>
        </w:rPr>
        <w:fldChar w:fldCharType="end"/>
      </w:r>
      <w:r>
        <w:rPr>
          <w:noProof/>
        </w:rPr>
        <w:fldChar w:fldCharType="end"/>
      </w:r>
    </w:p>
    <w:p w14:paraId="3A240394" w14:textId="041CFCC5" w:rsidR="0039450C" w:rsidRPr="009331C0" w:rsidRDefault="00E04FD9">
      <w:pPr>
        <w:pStyle w:val="TOC2"/>
        <w:tabs>
          <w:tab w:val="right" w:leader="dot" w:pos="9578"/>
        </w:tabs>
        <w:rPr>
          <w:noProof/>
          <w:lang w:val="en-GB" w:eastAsia="en-GB"/>
        </w:rPr>
      </w:pPr>
      <w:r>
        <w:fldChar w:fldCharType="begin"/>
      </w:r>
      <w:r>
        <w:instrText xml:space="preserve"> HYPERLINK \l "_Toc465417703" </w:instrText>
      </w:r>
      <w:r>
        <w:fldChar w:fldCharType="separate"/>
      </w:r>
      <w:del w:id="158" w:author="Adam Boothroyd" w:date="2016-11-09T09:54:00Z">
        <w:r w:rsidR="0039450C" w:rsidRPr="001B0D88" w:rsidDel="000C6A3F">
          <w:rPr>
            <w:rStyle w:val="Hyperlink"/>
            <w:noProof/>
          </w:rPr>
          <w:delText>SCREEN 02_</w:delText>
        </w:r>
      </w:del>
      <w:r w:rsidR="0039450C" w:rsidRPr="001B0D88">
        <w:rPr>
          <w:rStyle w:val="Hyperlink"/>
          <w:noProof/>
        </w:rPr>
        <w:t>03_130</w:t>
      </w:r>
      <w:r w:rsidR="0039450C">
        <w:rPr>
          <w:noProof/>
          <w:webHidden/>
        </w:rPr>
        <w:tab/>
      </w:r>
      <w:r w:rsidR="0039450C">
        <w:rPr>
          <w:noProof/>
          <w:webHidden/>
        </w:rPr>
        <w:fldChar w:fldCharType="begin"/>
      </w:r>
      <w:r w:rsidR="0039450C">
        <w:rPr>
          <w:noProof/>
          <w:webHidden/>
        </w:rPr>
        <w:instrText xml:space="preserve"> PAGEREF _Toc465417703 \h </w:instrText>
      </w:r>
      <w:r w:rsidR="0039450C">
        <w:rPr>
          <w:noProof/>
          <w:webHidden/>
        </w:rPr>
      </w:r>
      <w:r w:rsidR="0039450C">
        <w:rPr>
          <w:noProof/>
          <w:webHidden/>
        </w:rPr>
        <w:fldChar w:fldCharType="separate"/>
      </w:r>
      <w:r w:rsidR="0039450C">
        <w:rPr>
          <w:noProof/>
          <w:webHidden/>
        </w:rPr>
        <w:t>33</w:t>
      </w:r>
      <w:r w:rsidR="0039450C">
        <w:rPr>
          <w:noProof/>
          <w:webHidden/>
        </w:rPr>
        <w:fldChar w:fldCharType="end"/>
      </w:r>
      <w:r>
        <w:rPr>
          <w:noProof/>
        </w:rPr>
        <w:fldChar w:fldCharType="end"/>
      </w:r>
    </w:p>
    <w:p w14:paraId="12AA2700" w14:textId="6719C2B8" w:rsidR="0039450C" w:rsidRPr="009331C0" w:rsidRDefault="00E04FD9">
      <w:pPr>
        <w:pStyle w:val="TOC2"/>
        <w:tabs>
          <w:tab w:val="right" w:leader="dot" w:pos="9578"/>
        </w:tabs>
        <w:rPr>
          <w:noProof/>
          <w:lang w:val="en-GB" w:eastAsia="en-GB"/>
        </w:rPr>
      </w:pPr>
      <w:r>
        <w:fldChar w:fldCharType="begin"/>
      </w:r>
      <w:r>
        <w:instrText xml:space="preserve"> HYPERLINK \l "_Toc465417704" </w:instrText>
      </w:r>
      <w:r>
        <w:fldChar w:fldCharType="separate"/>
      </w:r>
      <w:del w:id="159" w:author="Adam Boothroyd" w:date="2016-11-09T09:54:00Z">
        <w:r w:rsidR="0039450C" w:rsidRPr="001B0D88" w:rsidDel="000C6A3F">
          <w:rPr>
            <w:rStyle w:val="Hyperlink"/>
            <w:noProof/>
          </w:rPr>
          <w:delText>SCREEN 02_</w:delText>
        </w:r>
      </w:del>
      <w:r w:rsidR="0039450C" w:rsidRPr="001B0D88">
        <w:rPr>
          <w:rStyle w:val="Hyperlink"/>
          <w:noProof/>
        </w:rPr>
        <w:t>03_140</w:t>
      </w:r>
      <w:r w:rsidR="0039450C">
        <w:rPr>
          <w:noProof/>
          <w:webHidden/>
        </w:rPr>
        <w:tab/>
      </w:r>
      <w:r w:rsidR="0039450C">
        <w:rPr>
          <w:noProof/>
          <w:webHidden/>
        </w:rPr>
        <w:fldChar w:fldCharType="begin"/>
      </w:r>
      <w:r w:rsidR="0039450C">
        <w:rPr>
          <w:noProof/>
          <w:webHidden/>
        </w:rPr>
        <w:instrText xml:space="preserve"> PAGEREF _Toc465417704 \h </w:instrText>
      </w:r>
      <w:r w:rsidR="0039450C">
        <w:rPr>
          <w:noProof/>
          <w:webHidden/>
        </w:rPr>
      </w:r>
      <w:r w:rsidR="0039450C">
        <w:rPr>
          <w:noProof/>
          <w:webHidden/>
        </w:rPr>
        <w:fldChar w:fldCharType="separate"/>
      </w:r>
      <w:r w:rsidR="0039450C">
        <w:rPr>
          <w:noProof/>
          <w:webHidden/>
        </w:rPr>
        <w:t>36</w:t>
      </w:r>
      <w:r w:rsidR="0039450C">
        <w:rPr>
          <w:noProof/>
          <w:webHidden/>
        </w:rPr>
        <w:fldChar w:fldCharType="end"/>
      </w:r>
      <w:r>
        <w:rPr>
          <w:noProof/>
        </w:rPr>
        <w:fldChar w:fldCharType="end"/>
      </w:r>
    </w:p>
    <w:p w14:paraId="24A6E37F" w14:textId="624FECAD" w:rsidR="0039450C" w:rsidRPr="009331C0" w:rsidRDefault="00E04FD9">
      <w:pPr>
        <w:pStyle w:val="TOC2"/>
        <w:tabs>
          <w:tab w:val="right" w:leader="dot" w:pos="9578"/>
        </w:tabs>
        <w:rPr>
          <w:noProof/>
          <w:lang w:val="en-GB" w:eastAsia="en-GB"/>
        </w:rPr>
      </w:pPr>
      <w:r>
        <w:fldChar w:fldCharType="begin"/>
      </w:r>
      <w:r>
        <w:instrText xml:space="preserve"> HYPERLINK \l "_Toc465417705" </w:instrText>
      </w:r>
      <w:r>
        <w:fldChar w:fldCharType="separate"/>
      </w:r>
      <w:del w:id="160" w:author="Adam Boothroyd" w:date="2016-11-09T09:54:00Z">
        <w:r w:rsidR="0039450C" w:rsidRPr="001B0D88" w:rsidDel="000C6A3F">
          <w:rPr>
            <w:rStyle w:val="Hyperlink"/>
            <w:noProof/>
          </w:rPr>
          <w:delText>SCREEN 02_</w:delText>
        </w:r>
      </w:del>
      <w:r w:rsidR="0039450C" w:rsidRPr="001B0D88">
        <w:rPr>
          <w:rStyle w:val="Hyperlink"/>
          <w:noProof/>
        </w:rPr>
        <w:t>03_150</w:t>
      </w:r>
      <w:r w:rsidR="0039450C">
        <w:rPr>
          <w:noProof/>
          <w:webHidden/>
        </w:rPr>
        <w:tab/>
      </w:r>
      <w:r w:rsidR="0039450C">
        <w:rPr>
          <w:noProof/>
          <w:webHidden/>
        </w:rPr>
        <w:fldChar w:fldCharType="begin"/>
      </w:r>
      <w:r w:rsidR="0039450C">
        <w:rPr>
          <w:noProof/>
          <w:webHidden/>
        </w:rPr>
        <w:instrText xml:space="preserve"> PAGEREF _Toc465417705 \h </w:instrText>
      </w:r>
      <w:r w:rsidR="0039450C">
        <w:rPr>
          <w:noProof/>
          <w:webHidden/>
        </w:rPr>
      </w:r>
      <w:r w:rsidR="0039450C">
        <w:rPr>
          <w:noProof/>
          <w:webHidden/>
        </w:rPr>
        <w:fldChar w:fldCharType="separate"/>
      </w:r>
      <w:r w:rsidR="0039450C">
        <w:rPr>
          <w:noProof/>
          <w:webHidden/>
        </w:rPr>
        <w:t>46</w:t>
      </w:r>
      <w:r w:rsidR="0039450C">
        <w:rPr>
          <w:noProof/>
          <w:webHidden/>
        </w:rPr>
        <w:fldChar w:fldCharType="end"/>
      </w:r>
      <w:r>
        <w:rPr>
          <w:noProof/>
        </w:rPr>
        <w:fldChar w:fldCharType="end"/>
      </w:r>
    </w:p>
    <w:p w14:paraId="31725754" w14:textId="77777777" w:rsidR="0039450C" w:rsidRPr="009331C0" w:rsidRDefault="003A1ADC">
      <w:pPr>
        <w:pStyle w:val="TOC1"/>
        <w:rPr>
          <w:rFonts w:ascii="Calibri" w:hAnsi="Calibri"/>
          <w:b w:val="0"/>
          <w:lang w:val="en-GB" w:eastAsia="en-GB"/>
        </w:rPr>
      </w:pPr>
      <w:hyperlink w:anchor="_Toc465417706" w:history="1">
        <w:r w:rsidR="0039450C" w:rsidRPr="001B0D88">
          <w:rPr>
            <w:rStyle w:val="Hyperlink"/>
          </w:rPr>
          <w:t>Topic 4: Resources Room</w:t>
        </w:r>
        <w:r w:rsidR="0039450C">
          <w:rPr>
            <w:webHidden/>
          </w:rPr>
          <w:tab/>
        </w:r>
        <w:r w:rsidR="0039450C">
          <w:rPr>
            <w:webHidden/>
          </w:rPr>
          <w:fldChar w:fldCharType="begin"/>
        </w:r>
        <w:r w:rsidR="0039450C">
          <w:rPr>
            <w:webHidden/>
          </w:rPr>
          <w:instrText xml:space="preserve"> PAGEREF _Toc465417706 \h </w:instrText>
        </w:r>
        <w:r w:rsidR="0039450C">
          <w:rPr>
            <w:webHidden/>
          </w:rPr>
        </w:r>
        <w:r w:rsidR="0039450C">
          <w:rPr>
            <w:webHidden/>
          </w:rPr>
          <w:fldChar w:fldCharType="separate"/>
        </w:r>
        <w:r w:rsidR="0039450C">
          <w:rPr>
            <w:webHidden/>
          </w:rPr>
          <w:t>47</w:t>
        </w:r>
        <w:r w:rsidR="0039450C">
          <w:rPr>
            <w:webHidden/>
          </w:rPr>
          <w:fldChar w:fldCharType="end"/>
        </w:r>
      </w:hyperlink>
    </w:p>
    <w:p w14:paraId="0A8D0357" w14:textId="77777777" w:rsidR="005B00B1" w:rsidRPr="003A2DF4" w:rsidRDefault="00C93E44">
      <w:pPr>
        <w:rPr>
          <w:b/>
          <w:bCs/>
          <w:noProof/>
          <w:lang w:val="en-US"/>
        </w:rPr>
      </w:pPr>
      <w:r w:rsidRPr="00525D5C">
        <w:rPr>
          <w:b/>
          <w:bCs/>
          <w:noProof/>
          <w:highlight w:val="green"/>
          <w:lang w:val="en-US"/>
        </w:rPr>
        <w:fldChar w:fldCharType="end"/>
      </w:r>
    </w:p>
    <w:p w14:paraId="5EC5E191" w14:textId="77777777" w:rsidR="00475042" w:rsidRPr="003A2DF4" w:rsidRDefault="00475042" w:rsidP="00475042">
      <w:pPr>
        <w:pStyle w:val="Heading1"/>
        <w:rPr>
          <w:lang w:val="en-US"/>
        </w:rPr>
      </w:pPr>
      <w:bookmarkStart w:id="161" w:name="_Toc465417683"/>
      <w:r w:rsidRPr="003A2DF4">
        <w:rPr>
          <w:lang w:val="en-US"/>
        </w:rPr>
        <w:lastRenderedPageBreak/>
        <w:t>Splash Screen</w:t>
      </w:r>
      <w:bookmarkEnd w:id="161"/>
    </w:p>
    <w:p w14:paraId="686B6405" w14:textId="77777777" w:rsidR="007E6175" w:rsidRPr="007F382B" w:rsidRDefault="007E6175" w:rsidP="003C29E1">
      <w:pPr>
        <w:rPr>
          <w:lang w:val="en-US"/>
        </w:rPr>
      </w:pPr>
    </w:p>
    <w:p w14:paraId="7AE906AE" w14:textId="77777777" w:rsidR="00FF24D2" w:rsidRPr="001C6AEF" w:rsidRDefault="00FF24D2" w:rsidP="003C29E1">
      <w:pPr>
        <w:rPr>
          <w:lang w:val="en-US"/>
        </w:rPr>
      </w:pPr>
    </w:p>
    <w:p w14:paraId="58B22C82" w14:textId="77777777" w:rsidR="00FF24D2" w:rsidRPr="00BF0C44" w:rsidRDefault="00FF24D2" w:rsidP="008C1798">
      <w:pPr>
        <w:pStyle w:val="BW-section-head"/>
        <w:rPr>
          <w:lang w:val="en-US"/>
        </w:rPr>
      </w:pPr>
      <w:r w:rsidRPr="00BF0C44">
        <w:rPr>
          <w:lang w:val="en-US"/>
        </w:rPr>
        <w:t>DESCRIPTION</w:t>
      </w:r>
    </w:p>
    <w:p w14:paraId="46625543" w14:textId="77777777" w:rsidR="00FF24D2" w:rsidRPr="00BF0C44" w:rsidRDefault="0097372A" w:rsidP="00FF24D2">
      <w:pPr>
        <w:rPr>
          <w:lang w:val="en-US"/>
        </w:rPr>
      </w:pPr>
      <w:r w:rsidRPr="00BF0C44">
        <w:rPr>
          <w:lang w:val="en-US"/>
        </w:rPr>
        <w:t xml:space="preserve">The splash screen appears when the </w:t>
      </w:r>
      <w:r w:rsidR="00E42F35" w:rsidRPr="00BF0C44">
        <w:rPr>
          <w:lang w:val="en-US"/>
        </w:rPr>
        <w:t xml:space="preserve">module is launched. It provides a summary of the module content and a note on audio. There is a button for learners to select when they are ready to start the module. This will open the module in a new window. </w:t>
      </w:r>
    </w:p>
    <w:p w14:paraId="456DC39B" w14:textId="77777777" w:rsidR="00E42F35" w:rsidRPr="00BF0C44" w:rsidRDefault="00E42F35" w:rsidP="00FF24D2">
      <w:pPr>
        <w:rPr>
          <w:lang w:val="en-US"/>
        </w:rPr>
      </w:pPr>
    </w:p>
    <w:p w14:paraId="1EF5EA1A" w14:textId="77777777" w:rsidR="00E42F35" w:rsidRPr="00BF0C44" w:rsidRDefault="00E42F35" w:rsidP="00FF24D2">
      <w:pPr>
        <w:rPr>
          <w:lang w:val="en-US"/>
        </w:rPr>
      </w:pPr>
      <w:r w:rsidRPr="00BF0C44">
        <w:rPr>
          <w:lang w:val="en-US"/>
        </w:rPr>
        <w:t>While the module is open, the module open text will be shown.</w:t>
      </w:r>
    </w:p>
    <w:p w14:paraId="5B22A449" w14:textId="77777777" w:rsidR="00E42F35" w:rsidRPr="00BF0C44" w:rsidRDefault="00E42F35" w:rsidP="00FF24D2">
      <w:pPr>
        <w:rPr>
          <w:lang w:val="en-US"/>
        </w:rPr>
      </w:pPr>
    </w:p>
    <w:p w14:paraId="5B05713D" w14:textId="77777777" w:rsidR="00E42F35" w:rsidRPr="00BF0C44" w:rsidRDefault="00E42F35" w:rsidP="00FF24D2">
      <w:pPr>
        <w:rPr>
          <w:lang w:val="en-US"/>
        </w:rPr>
      </w:pPr>
      <w:r w:rsidRPr="00BF0C44">
        <w:rPr>
          <w:lang w:val="en-US"/>
        </w:rPr>
        <w:t>When the module has been closed, the module closed text will be shown.</w:t>
      </w:r>
    </w:p>
    <w:p w14:paraId="7AD62080" w14:textId="77777777" w:rsidR="00FF24D2" w:rsidRPr="00BF0C44" w:rsidRDefault="00FF24D2" w:rsidP="00FF24D2">
      <w:pPr>
        <w:rPr>
          <w:lang w:val="en-US"/>
        </w:rPr>
      </w:pPr>
    </w:p>
    <w:p w14:paraId="03A9CB8F" w14:textId="77777777" w:rsidR="00FF24D2" w:rsidRPr="00BF0C44" w:rsidRDefault="00FF24D2" w:rsidP="003C29E1">
      <w:pPr>
        <w:rPr>
          <w:lang w:val="en-US"/>
        </w:rPr>
      </w:pPr>
    </w:p>
    <w:p w14:paraId="23F2E692" w14:textId="77777777" w:rsidR="00FF24D2" w:rsidRPr="00BF0C44" w:rsidRDefault="00FF24D2" w:rsidP="008C1798">
      <w:pPr>
        <w:pStyle w:val="BW-section-head"/>
        <w:rPr>
          <w:lang w:val="en-US"/>
        </w:rPr>
      </w:pPr>
      <w:r w:rsidRPr="00BF0C44">
        <w:rPr>
          <w:lang w:val="en-US"/>
        </w:rPr>
        <w:t xml:space="preserve">TEXT </w:t>
      </w:r>
    </w:p>
    <w:p w14:paraId="38843CAA" w14:textId="77777777" w:rsidR="00475042" w:rsidRPr="00BF0C44" w:rsidRDefault="00475042" w:rsidP="003C29E1">
      <w:pPr>
        <w:rPr>
          <w:lang w:val="en-US"/>
        </w:rPr>
      </w:pPr>
      <w:r w:rsidRPr="00BF0C44">
        <w:rPr>
          <w:lang w:val="en-US"/>
        </w:rPr>
        <w:t xml:space="preserve">Welcome to the </w:t>
      </w:r>
      <w:r w:rsidR="009B2799" w:rsidRPr="00BF0C44">
        <w:rPr>
          <w:lang w:val="en-US"/>
        </w:rPr>
        <w:t xml:space="preserve">Research, Design &amp; Quality </w:t>
      </w:r>
      <w:r w:rsidR="0067274A" w:rsidRPr="00BF0C44">
        <w:rPr>
          <w:lang w:val="en-US"/>
        </w:rPr>
        <w:t>(</w:t>
      </w:r>
      <w:r w:rsidR="009B2799" w:rsidRPr="00BF0C44">
        <w:rPr>
          <w:lang w:val="en-US"/>
        </w:rPr>
        <w:t>RDQ</w:t>
      </w:r>
      <w:r w:rsidR="0067274A" w:rsidRPr="00BF0C44">
        <w:rPr>
          <w:lang w:val="en-US"/>
        </w:rPr>
        <w:t>)</w:t>
      </w:r>
      <w:r w:rsidRPr="00BF0C44">
        <w:rPr>
          <w:lang w:val="en-US"/>
        </w:rPr>
        <w:t xml:space="preserve"> landmark.</w:t>
      </w:r>
    </w:p>
    <w:p w14:paraId="4418267E" w14:textId="77777777" w:rsidR="00475042" w:rsidRPr="00BF0C44" w:rsidRDefault="00475042" w:rsidP="003C29E1">
      <w:pPr>
        <w:rPr>
          <w:lang w:val="en-US"/>
        </w:rPr>
      </w:pPr>
    </w:p>
    <w:p w14:paraId="6D89765A" w14:textId="77777777" w:rsidR="00475042" w:rsidRPr="00BF0C44" w:rsidRDefault="00475042" w:rsidP="003C29E1">
      <w:pPr>
        <w:rPr>
          <w:lang w:val="en-US"/>
        </w:rPr>
      </w:pPr>
      <w:r w:rsidRPr="00BF0C44">
        <w:rPr>
          <w:lang w:val="en-US"/>
        </w:rPr>
        <w:t>At this landmark you</w:t>
      </w:r>
      <w:r w:rsidR="00107658" w:rsidRPr="00BF0C44">
        <w:rPr>
          <w:lang w:val="en-US"/>
        </w:rPr>
        <w:t>'ll</w:t>
      </w:r>
      <w:r w:rsidRPr="00BF0C44">
        <w:rPr>
          <w:lang w:val="en-US"/>
        </w:rPr>
        <w:t xml:space="preserve"> see:</w:t>
      </w:r>
    </w:p>
    <w:p w14:paraId="4D8E5EF1" w14:textId="77777777" w:rsidR="00475042" w:rsidRPr="00BF0C44" w:rsidRDefault="00475042" w:rsidP="003C29E1">
      <w:pPr>
        <w:rPr>
          <w:lang w:val="en-US"/>
        </w:rPr>
      </w:pPr>
    </w:p>
    <w:p w14:paraId="69DD3451" w14:textId="77777777" w:rsidR="001B1FFB" w:rsidRPr="003B3C7D" w:rsidRDefault="003B3C7D" w:rsidP="005B13B8">
      <w:pPr>
        <w:numPr>
          <w:ilvl w:val="0"/>
          <w:numId w:val="1"/>
        </w:numPr>
        <w:rPr>
          <w:lang w:val="en-US"/>
        </w:rPr>
      </w:pPr>
      <w:r w:rsidRPr="00BF0C44">
        <w:rPr>
          <w:lang w:val="en-US"/>
        </w:rPr>
        <w:t>w</w:t>
      </w:r>
      <w:r w:rsidR="001B1FFB" w:rsidRPr="00BF0C44">
        <w:rPr>
          <w:lang w:val="en-US"/>
        </w:rPr>
        <w:t>hat the RDQ function does</w:t>
      </w:r>
    </w:p>
    <w:p w14:paraId="662CEF6D" w14:textId="77777777" w:rsidR="001B1FFB" w:rsidRPr="00A37A2B" w:rsidRDefault="003B3C7D" w:rsidP="005B13B8">
      <w:pPr>
        <w:numPr>
          <w:ilvl w:val="0"/>
          <w:numId w:val="1"/>
        </w:numPr>
        <w:rPr>
          <w:lang w:val="en-US"/>
        </w:rPr>
      </w:pPr>
      <w:r w:rsidRPr="003B3C7D">
        <w:rPr>
          <w:lang w:val="en-US"/>
        </w:rPr>
        <w:t>h</w:t>
      </w:r>
      <w:r w:rsidR="001B1FFB" w:rsidRPr="00525D5C">
        <w:rPr>
          <w:lang w:val="en-US"/>
        </w:rPr>
        <w:t xml:space="preserve">ow RDQ teams work </w:t>
      </w:r>
      <w:r w:rsidR="003F021A" w:rsidRPr="00525D5C">
        <w:rPr>
          <w:lang w:val="en-US"/>
        </w:rPr>
        <w:t>together</w:t>
      </w:r>
      <w:r w:rsidR="001B1FFB" w:rsidRPr="00525D5C">
        <w:rPr>
          <w:lang w:val="en-US"/>
        </w:rPr>
        <w:t xml:space="preserve"> and </w:t>
      </w:r>
      <w:r w:rsidR="003F021A" w:rsidRPr="00525D5C">
        <w:rPr>
          <w:lang w:val="en-US"/>
        </w:rPr>
        <w:t xml:space="preserve">with other </w:t>
      </w:r>
      <w:r w:rsidR="001B1FFB" w:rsidRPr="003A2DF4">
        <w:rPr>
          <w:lang w:val="en-US"/>
        </w:rPr>
        <w:t>functions across the wo</w:t>
      </w:r>
      <w:r w:rsidR="001B1FFB" w:rsidRPr="00A37A2B">
        <w:rPr>
          <w:lang w:val="en-US"/>
        </w:rPr>
        <w:t>rld</w:t>
      </w:r>
    </w:p>
    <w:p w14:paraId="64EA06EE" w14:textId="77777777" w:rsidR="001B1FFB" w:rsidRPr="00BF0C44" w:rsidRDefault="003B3C7D" w:rsidP="005B13B8">
      <w:pPr>
        <w:numPr>
          <w:ilvl w:val="0"/>
          <w:numId w:val="1"/>
        </w:numPr>
        <w:rPr>
          <w:lang w:val="en-US"/>
        </w:rPr>
      </w:pPr>
      <w:r w:rsidRPr="00A37A2B">
        <w:rPr>
          <w:lang w:val="en-US"/>
        </w:rPr>
        <w:t>h</w:t>
      </w:r>
      <w:r w:rsidR="001B1FFB" w:rsidRPr="007F382B">
        <w:rPr>
          <w:lang w:val="en-US"/>
        </w:rPr>
        <w:t xml:space="preserve">ow </w:t>
      </w:r>
      <w:r w:rsidR="0067274A" w:rsidRPr="001C6AEF">
        <w:rPr>
          <w:lang w:val="en-US"/>
        </w:rPr>
        <w:t>the</w:t>
      </w:r>
      <w:r w:rsidR="001B1FFB" w:rsidRPr="00BF0C44">
        <w:rPr>
          <w:lang w:val="en-US"/>
        </w:rPr>
        <w:t xml:space="preserve"> </w:t>
      </w:r>
      <w:r w:rsidR="00BB78FD">
        <w:rPr>
          <w:lang w:val="en-US"/>
        </w:rPr>
        <w:t>delicious</w:t>
      </w:r>
      <w:r w:rsidR="00D85E5D">
        <w:rPr>
          <w:lang w:val="en-US"/>
        </w:rPr>
        <w:t xml:space="preserve"> </w:t>
      </w:r>
      <w:r w:rsidR="00107658" w:rsidRPr="00BF0C44">
        <w:rPr>
          <w:lang w:val="en-US"/>
        </w:rPr>
        <w:t>snacks</w:t>
      </w:r>
      <w:r w:rsidR="001B1FFB" w:rsidRPr="00BF0C44">
        <w:rPr>
          <w:lang w:val="en-US"/>
        </w:rPr>
        <w:t xml:space="preserve"> </w:t>
      </w:r>
      <w:r w:rsidR="0067274A" w:rsidRPr="00BF0C44">
        <w:rPr>
          <w:lang w:val="en-US"/>
        </w:rPr>
        <w:t>that</w:t>
      </w:r>
      <w:r w:rsidR="001B1FFB" w:rsidRPr="00BF0C44">
        <w:rPr>
          <w:lang w:val="en-US"/>
        </w:rPr>
        <w:t xml:space="preserve"> </w:t>
      </w:r>
      <w:r w:rsidR="00107658" w:rsidRPr="00BF0C44">
        <w:rPr>
          <w:lang w:val="en-US"/>
        </w:rPr>
        <w:t>bring</w:t>
      </w:r>
      <w:r w:rsidR="003F021A" w:rsidRPr="00BF0C44">
        <w:rPr>
          <w:lang w:val="en-US"/>
        </w:rPr>
        <w:t xml:space="preserve"> joy to our customers</w:t>
      </w:r>
      <w:r w:rsidR="0067274A" w:rsidRPr="00BF0C44">
        <w:rPr>
          <w:lang w:val="en-US"/>
        </w:rPr>
        <w:t xml:space="preserve"> are </w:t>
      </w:r>
      <w:r w:rsidR="00BB3D67" w:rsidRPr="00BF0C44">
        <w:rPr>
          <w:lang w:val="en-US"/>
        </w:rPr>
        <w:t>creat</w:t>
      </w:r>
      <w:r w:rsidR="0067274A" w:rsidRPr="00BF0C44">
        <w:rPr>
          <w:lang w:val="en-US"/>
        </w:rPr>
        <w:t>ed</w:t>
      </w:r>
    </w:p>
    <w:p w14:paraId="0118CC9B" w14:textId="77777777" w:rsidR="001B1FFB" w:rsidRPr="00BF0C44" w:rsidRDefault="003B3C7D" w:rsidP="005B13B8">
      <w:pPr>
        <w:numPr>
          <w:ilvl w:val="0"/>
          <w:numId w:val="1"/>
        </w:numPr>
        <w:rPr>
          <w:lang w:val="en-US"/>
        </w:rPr>
      </w:pPr>
      <w:proofErr w:type="gramStart"/>
      <w:r w:rsidRPr="00BF0C44">
        <w:rPr>
          <w:lang w:val="en-US"/>
        </w:rPr>
        <w:t>h</w:t>
      </w:r>
      <w:r w:rsidR="001B1FFB" w:rsidRPr="00BF0C44">
        <w:rPr>
          <w:lang w:val="en-US"/>
        </w:rPr>
        <w:t>ow</w:t>
      </w:r>
      <w:proofErr w:type="gramEnd"/>
      <w:r w:rsidR="001B1FFB" w:rsidRPr="00BF0C44">
        <w:rPr>
          <w:lang w:val="en-US"/>
        </w:rPr>
        <w:t xml:space="preserve"> new products</w:t>
      </w:r>
      <w:r w:rsidR="0067274A" w:rsidRPr="00BF0C44">
        <w:rPr>
          <w:lang w:val="en-US"/>
        </w:rPr>
        <w:t>, processes</w:t>
      </w:r>
      <w:r w:rsidR="001B1FFB" w:rsidRPr="00BF0C44">
        <w:rPr>
          <w:lang w:val="en-US"/>
        </w:rPr>
        <w:t xml:space="preserve"> </w:t>
      </w:r>
      <w:r w:rsidR="00107658" w:rsidRPr="00BF0C44">
        <w:rPr>
          <w:lang w:val="en-US"/>
        </w:rPr>
        <w:t xml:space="preserve">and packaging </w:t>
      </w:r>
      <w:r w:rsidR="0067274A" w:rsidRPr="00BF0C44">
        <w:rPr>
          <w:lang w:val="en-US"/>
        </w:rPr>
        <w:t>are discovered</w:t>
      </w:r>
      <w:r w:rsidR="00BB3D67" w:rsidRPr="00BF0C44">
        <w:rPr>
          <w:lang w:val="en-US"/>
        </w:rPr>
        <w:t>, developed and deployed</w:t>
      </w:r>
      <w:r w:rsidR="0067274A" w:rsidRPr="00BF0C44">
        <w:rPr>
          <w:lang w:val="en-US"/>
        </w:rPr>
        <w:t>.</w:t>
      </w:r>
    </w:p>
    <w:p w14:paraId="2F6DF841" w14:textId="77777777" w:rsidR="00475042" w:rsidRPr="00BF0C44" w:rsidRDefault="00475042" w:rsidP="00217710">
      <w:pPr>
        <w:ind w:left="360"/>
        <w:rPr>
          <w:lang w:val="en-US"/>
        </w:rPr>
      </w:pPr>
    </w:p>
    <w:p w14:paraId="28D993F5" w14:textId="77777777" w:rsidR="001B1FFB" w:rsidRPr="00BF0C44" w:rsidRDefault="001B1FFB" w:rsidP="003F021A">
      <w:pPr>
        <w:rPr>
          <w:highlight w:val="green"/>
          <w:lang w:val="en-US"/>
        </w:rPr>
      </w:pPr>
    </w:p>
    <w:p w14:paraId="3E0DE1C7" w14:textId="77777777" w:rsidR="00475042" w:rsidRPr="00BF0C44" w:rsidRDefault="00475042" w:rsidP="00475042">
      <w:pPr>
        <w:rPr>
          <w:highlight w:val="green"/>
          <w:lang w:val="en-US"/>
        </w:rPr>
      </w:pPr>
    </w:p>
    <w:p w14:paraId="359B613A" w14:textId="77777777" w:rsidR="00475042" w:rsidRPr="00BF0C44" w:rsidRDefault="00475042" w:rsidP="00475042">
      <w:pPr>
        <w:rPr>
          <w:lang w:val="en-US"/>
        </w:rPr>
      </w:pPr>
      <w:r w:rsidRPr="00BF0C44">
        <w:rPr>
          <w:lang w:val="en-US"/>
        </w:rPr>
        <w:t xml:space="preserve">This landmark contains optional </w:t>
      </w:r>
      <w:r w:rsidR="00E51CCE" w:rsidRPr="00BF0C44">
        <w:rPr>
          <w:lang w:val="en-US"/>
        </w:rPr>
        <w:t>sound</w:t>
      </w:r>
      <w:r w:rsidRPr="00BF0C44">
        <w:rPr>
          <w:lang w:val="en-US"/>
        </w:rPr>
        <w:t xml:space="preserve">. </w:t>
      </w:r>
      <w:r w:rsidR="003B3C7D" w:rsidRPr="00BF0C44">
        <w:rPr>
          <w:lang w:val="en-US"/>
        </w:rPr>
        <w:t>If you want to listen, p</w:t>
      </w:r>
      <w:r w:rsidRPr="00BF0C44">
        <w:rPr>
          <w:lang w:val="en-US"/>
        </w:rPr>
        <w:t>lease connect speakers or headphones</w:t>
      </w:r>
      <w:r w:rsidR="003B3C7D" w:rsidRPr="00BF0C44">
        <w:rPr>
          <w:lang w:val="en-US"/>
        </w:rPr>
        <w:t>.</w:t>
      </w:r>
      <w:r w:rsidRPr="00BF0C44">
        <w:rPr>
          <w:lang w:val="en-US"/>
        </w:rPr>
        <w:t xml:space="preserve"> </w:t>
      </w:r>
      <w:r w:rsidR="00AE4757" w:rsidRPr="00BF0C44">
        <w:rPr>
          <w:lang w:val="en-US"/>
        </w:rPr>
        <w:t>U</w:t>
      </w:r>
      <w:r w:rsidRPr="00BF0C44">
        <w:rPr>
          <w:lang w:val="en-US"/>
        </w:rPr>
        <w:t>se the audio controls on your device to adjust the volume</w:t>
      </w:r>
      <w:r w:rsidR="00BA0BA9" w:rsidRPr="00BF0C44">
        <w:rPr>
          <w:lang w:val="en-US"/>
        </w:rPr>
        <w:t xml:space="preserve"> or to mute the </w:t>
      </w:r>
      <w:r w:rsidR="00AE4757" w:rsidRPr="00BF0C44">
        <w:rPr>
          <w:lang w:val="en-US"/>
        </w:rPr>
        <w:t>sound</w:t>
      </w:r>
      <w:r w:rsidRPr="00BF0C44">
        <w:rPr>
          <w:lang w:val="en-US"/>
        </w:rPr>
        <w:t>. You</w:t>
      </w:r>
      <w:r w:rsidR="00AE4757" w:rsidRPr="00BF0C44">
        <w:rPr>
          <w:lang w:val="en-US"/>
        </w:rPr>
        <w:t>'</w:t>
      </w:r>
      <w:r w:rsidRPr="00BF0C44">
        <w:rPr>
          <w:lang w:val="en-US"/>
        </w:rPr>
        <w:t xml:space="preserve">ll see this symbol on </w:t>
      </w:r>
      <w:r w:rsidR="00AE4757" w:rsidRPr="00BF0C44">
        <w:rPr>
          <w:lang w:val="en-US"/>
        </w:rPr>
        <w:t xml:space="preserve">all </w:t>
      </w:r>
      <w:r w:rsidRPr="00BF0C44">
        <w:rPr>
          <w:lang w:val="en-US"/>
        </w:rPr>
        <w:t xml:space="preserve">screens </w:t>
      </w:r>
      <w:r w:rsidR="00D011BE" w:rsidRPr="00BF0C44">
        <w:rPr>
          <w:lang w:val="en-US"/>
        </w:rPr>
        <w:t>with optional</w:t>
      </w:r>
      <w:r w:rsidRPr="00BF0C44">
        <w:rPr>
          <w:lang w:val="en-US"/>
        </w:rPr>
        <w:t xml:space="preserve"> </w:t>
      </w:r>
      <w:r w:rsidR="000C23CE" w:rsidRPr="00BF0C44">
        <w:rPr>
          <w:lang w:val="en-US"/>
        </w:rPr>
        <w:t>sound</w:t>
      </w:r>
      <w:r w:rsidRPr="00BF0C44">
        <w:rPr>
          <w:lang w:val="en-US"/>
        </w:rPr>
        <w:t>:</w:t>
      </w:r>
    </w:p>
    <w:p w14:paraId="24EDCCA2" w14:textId="77777777" w:rsidR="00475042" w:rsidRPr="00BF0C44" w:rsidRDefault="00475042" w:rsidP="00475042">
      <w:pPr>
        <w:rPr>
          <w:lang w:val="en-US"/>
        </w:rPr>
      </w:pPr>
    </w:p>
    <w:p w14:paraId="51D01F2B" w14:textId="77777777" w:rsidR="00475042" w:rsidRPr="003A2DF4" w:rsidRDefault="003A1ADC" w:rsidP="00475042">
      <w:pPr>
        <w:rPr>
          <w:lang w:val="en-US"/>
        </w:rPr>
      </w:pPr>
      <w:r>
        <w:rPr>
          <w:lang w:val="en-US"/>
        </w:rPr>
        <w:pict w14:anchorId="6E2386A9">
          <v:shape id="_x0000_i1027" type="#_x0000_t75" style="width:64.25pt;height:87.95pt">
            <v:imagedata r:id="rId18" o:title="mdl851_audio_icon"/>
          </v:shape>
        </w:pict>
      </w:r>
    </w:p>
    <w:p w14:paraId="384896EE" w14:textId="77777777" w:rsidR="00475042" w:rsidRPr="007F382B" w:rsidRDefault="00475042" w:rsidP="00475042">
      <w:pPr>
        <w:rPr>
          <w:lang w:val="en-US"/>
        </w:rPr>
      </w:pPr>
    </w:p>
    <w:p w14:paraId="53D2E7ED" w14:textId="77777777" w:rsidR="00475042" w:rsidRPr="00BF0C44" w:rsidRDefault="00475042" w:rsidP="00475042">
      <w:pPr>
        <w:rPr>
          <w:lang w:val="en-US"/>
        </w:rPr>
      </w:pPr>
      <w:r w:rsidRPr="001C6AEF">
        <w:rPr>
          <w:lang w:val="en-US"/>
        </w:rPr>
        <w:t xml:space="preserve">Your tour of this </w:t>
      </w:r>
      <w:r w:rsidR="00FF24D2" w:rsidRPr="00BF0C44">
        <w:rPr>
          <w:lang w:val="en-US"/>
        </w:rPr>
        <w:t>landmark</w:t>
      </w:r>
      <w:r w:rsidRPr="00BF0C44">
        <w:rPr>
          <w:lang w:val="en-US"/>
        </w:rPr>
        <w:t xml:space="preserve"> is expected to last about </w:t>
      </w:r>
      <w:r w:rsidR="00FE2734" w:rsidRPr="00BF0C44">
        <w:rPr>
          <w:lang w:val="en-US"/>
        </w:rPr>
        <w:t>25</w:t>
      </w:r>
      <w:r w:rsidRPr="00BF0C44">
        <w:rPr>
          <w:lang w:val="en-US"/>
        </w:rPr>
        <w:t xml:space="preserve"> minutes. You can </w:t>
      </w:r>
      <w:r w:rsidR="00AB1C73" w:rsidRPr="00BF0C44">
        <w:rPr>
          <w:lang w:val="en-US"/>
        </w:rPr>
        <w:t xml:space="preserve">come back another time and </w:t>
      </w:r>
      <w:r w:rsidRPr="00BF0C44">
        <w:rPr>
          <w:lang w:val="en-US"/>
        </w:rPr>
        <w:t>complete your tour over several visits</w:t>
      </w:r>
      <w:r w:rsidR="00AB1C73" w:rsidRPr="00BF0C44">
        <w:rPr>
          <w:lang w:val="en-US"/>
        </w:rPr>
        <w:t>,</w:t>
      </w:r>
      <w:r w:rsidRPr="00BF0C44">
        <w:rPr>
          <w:lang w:val="en-US"/>
        </w:rPr>
        <w:t xml:space="preserve"> if you </w:t>
      </w:r>
      <w:r w:rsidR="00AB1C73" w:rsidRPr="00BF0C44">
        <w:rPr>
          <w:lang w:val="en-US"/>
        </w:rPr>
        <w:t>want</w:t>
      </w:r>
      <w:r w:rsidRPr="00BF0C44">
        <w:rPr>
          <w:lang w:val="en-US"/>
        </w:rPr>
        <w:t>. Each time you come back to this landmark, we</w:t>
      </w:r>
      <w:r w:rsidR="00FE2734" w:rsidRPr="00BF0C44">
        <w:rPr>
          <w:lang w:val="en-US"/>
        </w:rPr>
        <w:t>'ll</w:t>
      </w:r>
      <w:r w:rsidRPr="00BF0C44">
        <w:rPr>
          <w:lang w:val="en-US"/>
        </w:rPr>
        <w:t xml:space="preserve"> return you to the last point you visited.</w:t>
      </w:r>
    </w:p>
    <w:p w14:paraId="5D18432A" w14:textId="77777777" w:rsidR="00475042" w:rsidRPr="00BF0C44" w:rsidRDefault="00475042" w:rsidP="00475042">
      <w:pPr>
        <w:rPr>
          <w:lang w:val="en-US"/>
        </w:rPr>
      </w:pPr>
    </w:p>
    <w:p w14:paraId="06D59AD2" w14:textId="77777777" w:rsidR="00FF24D2" w:rsidRPr="00BF0C44" w:rsidRDefault="00FF24D2" w:rsidP="00475042">
      <w:pPr>
        <w:rPr>
          <w:lang w:val="en-US"/>
        </w:rPr>
      </w:pPr>
    </w:p>
    <w:p w14:paraId="4BA127BB" w14:textId="77777777" w:rsidR="00FF24D2" w:rsidRPr="00BF0C44" w:rsidRDefault="00FF24D2" w:rsidP="008C1798">
      <w:pPr>
        <w:pStyle w:val="BW-section-head"/>
        <w:rPr>
          <w:lang w:val="en-US"/>
        </w:rPr>
      </w:pPr>
      <w:r w:rsidRPr="00BF0C44">
        <w:rPr>
          <w:lang w:val="en-US"/>
        </w:rPr>
        <w:t xml:space="preserve">BUTTON </w:t>
      </w:r>
    </w:p>
    <w:p w14:paraId="007E08AE" w14:textId="77777777" w:rsidR="00475042" w:rsidRPr="00BF0C44" w:rsidRDefault="00FF24D2" w:rsidP="00475042">
      <w:pPr>
        <w:rPr>
          <w:lang w:val="en-US"/>
        </w:rPr>
      </w:pPr>
      <w:r w:rsidRPr="00BF0C44">
        <w:rPr>
          <w:lang w:val="en-US"/>
        </w:rPr>
        <w:t>Begin the tour</w:t>
      </w:r>
    </w:p>
    <w:p w14:paraId="7E1FA338" w14:textId="77777777" w:rsidR="00E42F35" w:rsidRPr="00BF0C44" w:rsidRDefault="00E42F35" w:rsidP="00475042">
      <w:pPr>
        <w:rPr>
          <w:lang w:val="en-US"/>
        </w:rPr>
      </w:pPr>
    </w:p>
    <w:p w14:paraId="1EC59B66" w14:textId="77777777" w:rsidR="00E42F35" w:rsidRPr="00BF0C44" w:rsidRDefault="00E42F35" w:rsidP="008C1798">
      <w:pPr>
        <w:pStyle w:val="BW-section-head"/>
        <w:rPr>
          <w:lang w:val="en-US"/>
        </w:rPr>
      </w:pPr>
      <w:r w:rsidRPr="00BF0C44">
        <w:rPr>
          <w:lang w:val="en-US"/>
        </w:rPr>
        <w:t xml:space="preserve">MODULE OPEN TEXT </w:t>
      </w:r>
    </w:p>
    <w:p w14:paraId="1DE76768" w14:textId="77777777" w:rsidR="00E42F35" w:rsidRPr="00BF0C44" w:rsidRDefault="00E42F35" w:rsidP="00E42F35">
      <w:pPr>
        <w:rPr>
          <w:lang w:val="en-US"/>
        </w:rPr>
      </w:pPr>
      <w:r w:rsidRPr="00BF0C44">
        <w:rPr>
          <w:lang w:val="en-US"/>
        </w:rPr>
        <w:t xml:space="preserve">The landmark tour has opened in a new window. Please leave this window open while you </w:t>
      </w:r>
      <w:r w:rsidR="002E5242" w:rsidRPr="00BF0C44">
        <w:rPr>
          <w:lang w:val="en-US"/>
        </w:rPr>
        <w:t xml:space="preserve">go </w:t>
      </w:r>
      <w:r w:rsidR="00217710" w:rsidRPr="00BF0C44">
        <w:rPr>
          <w:lang w:val="en-US"/>
        </w:rPr>
        <w:t>on your</w:t>
      </w:r>
      <w:r w:rsidR="00F07B97" w:rsidRPr="00BF0C44">
        <w:rPr>
          <w:lang w:val="en-US"/>
        </w:rPr>
        <w:t xml:space="preserve"> visit</w:t>
      </w:r>
      <w:r w:rsidRPr="00BF0C44">
        <w:rPr>
          <w:lang w:val="en-US"/>
        </w:rPr>
        <w:t>.</w:t>
      </w:r>
    </w:p>
    <w:p w14:paraId="5176C1F8" w14:textId="77777777" w:rsidR="00E42F35" w:rsidRPr="00BF0C44" w:rsidRDefault="00E42F35" w:rsidP="00475042">
      <w:pPr>
        <w:rPr>
          <w:lang w:val="en-US"/>
        </w:rPr>
      </w:pPr>
    </w:p>
    <w:p w14:paraId="53FC21FB" w14:textId="77777777" w:rsidR="00E42F35" w:rsidRPr="00BF0C44" w:rsidRDefault="00E42F35" w:rsidP="008C1798">
      <w:pPr>
        <w:pStyle w:val="BW-section-head"/>
        <w:rPr>
          <w:lang w:val="en-US"/>
        </w:rPr>
      </w:pPr>
      <w:r w:rsidRPr="00BF0C44">
        <w:rPr>
          <w:lang w:val="en-US"/>
        </w:rPr>
        <w:t xml:space="preserve">MODULE CLOSED TEXT </w:t>
      </w:r>
    </w:p>
    <w:p w14:paraId="0AB080B0" w14:textId="77777777" w:rsidR="00E42F35" w:rsidRPr="00BF0C44" w:rsidRDefault="00E42F35" w:rsidP="00E42F35">
      <w:pPr>
        <w:rPr>
          <w:lang w:val="en-US"/>
        </w:rPr>
      </w:pPr>
      <w:r w:rsidRPr="00BF0C44">
        <w:rPr>
          <w:lang w:val="en-US"/>
        </w:rPr>
        <w:t>You may now close this window.</w:t>
      </w:r>
    </w:p>
    <w:p w14:paraId="3045A5FF" w14:textId="77777777" w:rsidR="00475042" w:rsidRPr="00BF0C44" w:rsidRDefault="00475042" w:rsidP="00475042">
      <w:pPr>
        <w:rPr>
          <w:b/>
          <w:highlight w:val="green"/>
          <w:lang w:val="en-US"/>
        </w:rPr>
      </w:pPr>
    </w:p>
    <w:p w14:paraId="7AFDFB1B" w14:textId="77777777" w:rsidR="00FF24D2" w:rsidRPr="00BF0C44" w:rsidRDefault="00FF24D2" w:rsidP="00FF24D2">
      <w:pPr>
        <w:rPr>
          <w:lang w:val="en-US"/>
        </w:rPr>
      </w:pPr>
    </w:p>
    <w:p w14:paraId="7C9721FB" w14:textId="77777777" w:rsidR="00FF24D2" w:rsidRPr="00BF0C44" w:rsidRDefault="00FF24D2" w:rsidP="008C1798">
      <w:pPr>
        <w:pStyle w:val="BW-section-head"/>
        <w:rPr>
          <w:lang w:val="en-US"/>
        </w:rPr>
      </w:pPr>
      <w:r w:rsidRPr="00BF0C44">
        <w:rPr>
          <w:lang w:val="en-US"/>
        </w:rPr>
        <w:t xml:space="preserve">FOOTER </w:t>
      </w:r>
    </w:p>
    <w:p w14:paraId="4CFF9F08" w14:textId="77777777" w:rsidR="00FF24D2" w:rsidRPr="00BF0C44" w:rsidRDefault="00FF24D2" w:rsidP="00FF24D2">
      <w:pPr>
        <w:rPr>
          <w:lang w:val="en-US"/>
        </w:rPr>
      </w:pPr>
      <w:r w:rsidRPr="00BF0C44">
        <w:rPr>
          <w:lang w:val="en-US"/>
        </w:rPr>
        <w:t>Copyright Mondel</w:t>
      </w:r>
      <w:r w:rsidRPr="00BF0C44">
        <w:rPr>
          <w:rFonts w:cs="Arial"/>
          <w:lang w:val="en-US"/>
        </w:rPr>
        <w:t>ē</w:t>
      </w:r>
      <w:r w:rsidRPr="00BF0C44">
        <w:rPr>
          <w:lang w:val="en-US"/>
        </w:rPr>
        <w:t xml:space="preserve">z International 2016 </w:t>
      </w:r>
    </w:p>
    <w:p w14:paraId="0584D1B3" w14:textId="77777777" w:rsidR="00475042" w:rsidRPr="00BF0C44" w:rsidRDefault="00475042" w:rsidP="00475042">
      <w:pPr>
        <w:rPr>
          <w:b/>
          <w:highlight w:val="green"/>
          <w:lang w:val="en-US"/>
        </w:rPr>
      </w:pPr>
    </w:p>
    <w:p w14:paraId="536D60B2" w14:textId="77777777" w:rsidR="00FF24D2" w:rsidRPr="003A2DF4" w:rsidRDefault="00FF24D2" w:rsidP="00FF24D2">
      <w:pPr>
        <w:rPr>
          <w:lang w:val="en-US"/>
        </w:rPr>
      </w:pPr>
      <w:r w:rsidRPr="00BF0C44">
        <w:rPr>
          <w:lang w:val="en-US"/>
        </w:rPr>
        <w:t xml:space="preserve">Produced by </w:t>
      </w:r>
      <w:hyperlink r:id="rId19" w:history="1">
        <w:r w:rsidRPr="00A37A2B">
          <w:rPr>
            <w:rStyle w:val="Hyperlink"/>
            <w:lang w:val="en-US"/>
          </w:rPr>
          <w:t>Brightwave</w:t>
        </w:r>
      </w:hyperlink>
      <w:r w:rsidRPr="003A2DF4">
        <w:rPr>
          <w:lang w:val="en-US"/>
        </w:rPr>
        <w:t>.</w:t>
      </w:r>
    </w:p>
    <w:p w14:paraId="26236DFF" w14:textId="77777777" w:rsidR="00E42F35" w:rsidRPr="00A37A2B" w:rsidRDefault="005B00B1" w:rsidP="00E42F35">
      <w:pPr>
        <w:pStyle w:val="Heading1"/>
        <w:rPr>
          <w:lang w:val="en-US"/>
        </w:rPr>
      </w:pPr>
      <w:bookmarkStart w:id="162" w:name="_Toc465417684"/>
      <w:r w:rsidRPr="003A2DF4">
        <w:rPr>
          <w:lang w:val="en-US"/>
        </w:rPr>
        <w:lastRenderedPageBreak/>
        <w:t>Help</w:t>
      </w:r>
      <w:bookmarkEnd w:id="162"/>
    </w:p>
    <w:p w14:paraId="383FA79A" w14:textId="77777777" w:rsidR="00FF24D2" w:rsidRPr="007F382B" w:rsidRDefault="00FF24D2" w:rsidP="00475042">
      <w:pPr>
        <w:rPr>
          <w:b/>
          <w:highlight w:val="green"/>
          <w:lang w:val="en-US"/>
        </w:rPr>
      </w:pPr>
    </w:p>
    <w:p w14:paraId="7D0DA239" w14:textId="77777777" w:rsidR="00BA0BA9" w:rsidRPr="001C6AEF" w:rsidRDefault="00BA0BA9" w:rsidP="008C1798">
      <w:pPr>
        <w:pStyle w:val="BW-section-head"/>
        <w:rPr>
          <w:lang w:val="en-US"/>
        </w:rPr>
      </w:pPr>
      <w:r w:rsidRPr="001C6AEF">
        <w:rPr>
          <w:lang w:val="en-US"/>
        </w:rPr>
        <w:t>DESCRIPTION</w:t>
      </w:r>
    </w:p>
    <w:p w14:paraId="0F155866" w14:textId="77777777" w:rsidR="00BA0BA9" w:rsidRPr="00BF0C44" w:rsidRDefault="00BA0BA9" w:rsidP="00BA0BA9">
      <w:pPr>
        <w:rPr>
          <w:lang w:val="en-US"/>
        </w:rPr>
      </w:pPr>
      <w:r w:rsidRPr="00BF0C44">
        <w:rPr>
          <w:lang w:val="en-US"/>
        </w:rPr>
        <w:t>The help popover appears above the current content whenever the help button is selected. It has two tabs</w:t>
      </w:r>
      <w:r w:rsidR="00043321" w:rsidRPr="00BF0C44">
        <w:rPr>
          <w:lang w:val="en-US"/>
        </w:rPr>
        <w:t xml:space="preserve"> </w:t>
      </w:r>
      <w:r w:rsidR="00D16239" w:rsidRPr="00BF0C44">
        <w:rPr>
          <w:rFonts w:cs="Arial"/>
          <w:lang w:val="en-US"/>
        </w:rPr>
        <w:t>–</w:t>
      </w:r>
      <w:r w:rsidR="00043321" w:rsidRPr="00BF0C44">
        <w:rPr>
          <w:lang w:val="en-US"/>
        </w:rPr>
        <w:t xml:space="preserve"> one explaining the menu, the other explaining how to navigate within topics. The popover has a close button that removes the popover and restores the content the learner was viewing.</w:t>
      </w:r>
    </w:p>
    <w:p w14:paraId="40ED05EA" w14:textId="77777777" w:rsidR="00043321" w:rsidRPr="00BF0C44" w:rsidRDefault="00043321" w:rsidP="00BA0BA9">
      <w:pPr>
        <w:rPr>
          <w:lang w:val="en-US"/>
        </w:rPr>
      </w:pPr>
    </w:p>
    <w:p w14:paraId="6008B913" w14:textId="77777777" w:rsidR="00043321" w:rsidRPr="00BF0C44" w:rsidRDefault="00043321" w:rsidP="008C1798">
      <w:pPr>
        <w:pStyle w:val="BW-section-head"/>
        <w:rPr>
          <w:lang w:val="en-US"/>
        </w:rPr>
      </w:pPr>
      <w:r w:rsidRPr="00BF0C44">
        <w:rPr>
          <w:lang w:val="en-US"/>
        </w:rPr>
        <w:t>TAB TITLE</w:t>
      </w:r>
    </w:p>
    <w:p w14:paraId="49B0EA4A" w14:textId="77777777" w:rsidR="00043321" w:rsidRPr="00BF0C44" w:rsidRDefault="00043321" w:rsidP="00BA0BA9">
      <w:pPr>
        <w:rPr>
          <w:lang w:val="en-US"/>
        </w:rPr>
      </w:pPr>
      <w:r w:rsidRPr="00BF0C44">
        <w:rPr>
          <w:lang w:val="en-US"/>
        </w:rPr>
        <w:t>Getting around the menu</w:t>
      </w:r>
    </w:p>
    <w:p w14:paraId="2318F14D" w14:textId="77777777" w:rsidR="00043321" w:rsidRPr="00BF0C44" w:rsidRDefault="00043321" w:rsidP="00BA0BA9">
      <w:pPr>
        <w:rPr>
          <w:lang w:val="en-US"/>
        </w:rPr>
      </w:pPr>
    </w:p>
    <w:p w14:paraId="0EEDD757" w14:textId="77777777" w:rsidR="00043321" w:rsidRPr="00BF0C44" w:rsidRDefault="00043321" w:rsidP="008C1798">
      <w:pPr>
        <w:pStyle w:val="BW-section-head"/>
        <w:rPr>
          <w:lang w:val="en-US"/>
        </w:rPr>
      </w:pPr>
      <w:r w:rsidRPr="00BF0C44">
        <w:rPr>
          <w:lang w:val="en-US"/>
        </w:rPr>
        <w:t>IMAGE</w:t>
      </w:r>
    </w:p>
    <w:p w14:paraId="556AD934" w14:textId="77777777" w:rsidR="001E7D8E" w:rsidRPr="00BF0C44" w:rsidRDefault="00043321" w:rsidP="00BA0BA9">
      <w:pPr>
        <w:rPr>
          <w:lang w:val="en-US"/>
        </w:rPr>
      </w:pPr>
      <w:r w:rsidRPr="00BF0C44">
        <w:rPr>
          <w:lang w:val="en-US"/>
        </w:rPr>
        <w:t>Show a segment of the menu from this module including</w:t>
      </w:r>
      <w:r w:rsidR="001E7D8E" w:rsidRPr="00BF0C44">
        <w:rPr>
          <w:lang w:val="en-US"/>
        </w:rPr>
        <w:t xml:space="preserve"> a topic hotspot.</w:t>
      </w:r>
    </w:p>
    <w:p w14:paraId="7F1B8D5B" w14:textId="77777777" w:rsidR="001E7D8E" w:rsidRPr="00BF0C44" w:rsidRDefault="001E7D8E" w:rsidP="00BA0BA9">
      <w:pPr>
        <w:rPr>
          <w:lang w:val="en-US"/>
        </w:rPr>
      </w:pPr>
    </w:p>
    <w:p w14:paraId="5F0AEAB8" w14:textId="77777777" w:rsidR="001E7D8E" w:rsidRPr="00BF0C44" w:rsidRDefault="001E7D8E" w:rsidP="008C1798">
      <w:pPr>
        <w:pStyle w:val="BW-section-head"/>
        <w:rPr>
          <w:lang w:val="en-US"/>
        </w:rPr>
      </w:pPr>
      <w:r w:rsidRPr="00BF0C44">
        <w:rPr>
          <w:lang w:val="en-US"/>
        </w:rPr>
        <w:t>TEXT</w:t>
      </w:r>
    </w:p>
    <w:p w14:paraId="40DB8F0D" w14:textId="77777777" w:rsidR="001E7D8E" w:rsidRPr="00BF0C44" w:rsidRDefault="001E7D8E" w:rsidP="00BA0BA9">
      <w:pPr>
        <w:rPr>
          <w:lang w:val="en-US"/>
        </w:rPr>
      </w:pPr>
      <w:r w:rsidRPr="00BF0C44">
        <w:rPr>
          <w:lang w:val="en-US"/>
        </w:rPr>
        <w:t>You'll need to scroll left and right to see all areas in the menu.</w:t>
      </w:r>
    </w:p>
    <w:p w14:paraId="420BC961" w14:textId="77777777" w:rsidR="001E7D8E" w:rsidRPr="00BF0C44" w:rsidRDefault="001E7D8E" w:rsidP="00BA0BA9">
      <w:pPr>
        <w:rPr>
          <w:lang w:val="en-US"/>
        </w:rPr>
      </w:pPr>
    </w:p>
    <w:p w14:paraId="5939580B" w14:textId="77777777" w:rsidR="001E7D8E" w:rsidRPr="00BF0C44" w:rsidRDefault="001E7D8E" w:rsidP="00BA0BA9">
      <w:pPr>
        <w:rPr>
          <w:lang w:val="en-US"/>
        </w:rPr>
      </w:pPr>
      <w:r w:rsidRPr="00BF0C44">
        <w:rPr>
          <w:b/>
          <w:lang w:val="en-US"/>
        </w:rPr>
        <w:t>[Topic icon]</w:t>
      </w:r>
      <w:r w:rsidRPr="00BF0C44">
        <w:rPr>
          <w:lang w:val="en-US"/>
        </w:rPr>
        <w:t xml:space="preserve"> These </w:t>
      </w:r>
      <w:r w:rsidR="009F03AC" w:rsidRPr="00BF0C44">
        <w:rPr>
          <w:lang w:val="en-US"/>
        </w:rPr>
        <w:t>Mondel</w:t>
      </w:r>
      <w:r w:rsidR="009F03AC" w:rsidRPr="00BF0C44">
        <w:rPr>
          <w:rFonts w:cs="Arial"/>
          <w:lang w:val="en-US"/>
        </w:rPr>
        <w:t>ē</w:t>
      </w:r>
      <w:r w:rsidR="009F03AC" w:rsidRPr="00BF0C44">
        <w:rPr>
          <w:lang w:val="en-US"/>
        </w:rPr>
        <w:t>z International '</w:t>
      </w:r>
      <w:r w:rsidRPr="00BF0C44">
        <w:rPr>
          <w:lang w:val="en-US"/>
        </w:rPr>
        <w:t>bursts</w:t>
      </w:r>
      <w:r w:rsidR="009F03AC" w:rsidRPr="00BF0C44">
        <w:rPr>
          <w:lang w:val="en-US"/>
        </w:rPr>
        <w:t>'</w:t>
      </w:r>
      <w:r w:rsidRPr="00BF0C44">
        <w:rPr>
          <w:lang w:val="en-US"/>
        </w:rPr>
        <w:t xml:space="preserve"> link to different parts of the tour. Select a burst to </w:t>
      </w:r>
      <w:r w:rsidR="00217710" w:rsidRPr="00BF0C44">
        <w:rPr>
          <w:lang w:val="en-US"/>
        </w:rPr>
        <w:t>open a</w:t>
      </w:r>
      <w:r w:rsidR="009F03AC" w:rsidRPr="00BF0C44">
        <w:rPr>
          <w:lang w:val="en-US"/>
        </w:rPr>
        <w:t xml:space="preserve"> new area</w:t>
      </w:r>
      <w:r w:rsidRPr="00BF0C44">
        <w:rPr>
          <w:lang w:val="en-US"/>
        </w:rPr>
        <w:t xml:space="preserve"> of the tour.</w:t>
      </w:r>
    </w:p>
    <w:p w14:paraId="07F3749E" w14:textId="77777777" w:rsidR="001E7D8E" w:rsidRPr="00BF0C44" w:rsidRDefault="001E7D8E" w:rsidP="00BA0BA9">
      <w:pPr>
        <w:rPr>
          <w:lang w:val="en-US"/>
        </w:rPr>
      </w:pPr>
      <w:r w:rsidRPr="00BF0C44">
        <w:rPr>
          <w:b/>
          <w:lang w:val="en-US"/>
        </w:rPr>
        <w:t xml:space="preserve">[Help icon] </w:t>
      </w:r>
      <w:r w:rsidRPr="00BF0C44">
        <w:rPr>
          <w:lang w:val="en-US"/>
        </w:rPr>
        <w:t xml:space="preserve">Help is </w:t>
      </w:r>
      <w:r w:rsidR="009F03AC" w:rsidRPr="00BF0C44">
        <w:rPr>
          <w:lang w:val="en-US"/>
        </w:rPr>
        <w:t xml:space="preserve">always </w:t>
      </w:r>
      <w:r w:rsidRPr="00BF0C44">
        <w:rPr>
          <w:lang w:val="en-US"/>
        </w:rPr>
        <w:t xml:space="preserve">available. Select </w:t>
      </w:r>
      <w:r w:rsidR="009F03AC" w:rsidRPr="00BF0C44">
        <w:rPr>
          <w:lang w:val="en-US"/>
        </w:rPr>
        <w:t xml:space="preserve">this icon </w:t>
      </w:r>
      <w:r w:rsidRPr="00BF0C44">
        <w:rPr>
          <w:lang w:val="en-US"/>
        </w:rPr>
        <w:t xml:space="preserve">if you </w:t>
      </w:r>
      <w:r w:rsidR="009F03AC" w:rsidRPr="00BF0C44">
        <w:rPr>
          <w:lang w:val="en-US"/>
        </w:rPr>
        <w:t>need us to point the way</w:t>
      </w:r>
      <w:r w:rsidR="00472480" w:rsidRPr="00BF0C44">
        <w:rPr>
          <w:lang w:val="en-US"/>
        </w:rPr>
        <w:t>.</w:t>
      </w:r>
    </w:p>
    <w:p w14:paraId="21CD83FA" w14:textId="77777777" w:rsidR="001E7D8E" w:rsidRPr="00BF0C44" w:rsidRDefault="001E7D8E" w:rsidP="00BA0BA9">
      <w:pPr>
        <w:rPr>
          <w:lang w:val="en-US"/>
        </w:rPr>
      </w:pPr>
      <w:r w:rsidRPr="00BF0C44">
        <w:rPr>
          <w:b/>
          <w:lang w:val="en-US"/>
        </w:rPr>
        <w:t>[Exit]</w:t>
      </w:r>
      <w:r w:rsidRPr="00BF0C44">
        <w:rPr>
          <w:lang w:val="en-US"/>
        </w:rPr>
        <w:t xml:space="preserve"> Select this when you're ready to end your </w:t>
      </w:r>
      <w:r w:rsidR="009F03AC" w:rsidRPr="00BF0C44">
        <w:rPr>
          <w:lang w:val="en-US"/>
        </w:rPr>
        <w:t>visit to</w:t>
      </w:r>
      <w:r w:rsidRPr="00BF0C44">
        <w:rPr>
          <w:lang w:val="en-US"/>
        </w:rPr>
        <w:t xml:space="preserve"> this landmark and return to the map.</w:t>
      </w:r>
    </w:p>
    <w:p w14:paraId="644CD899" w14:textId="77777777" w:rsidR="00BA0BA9" w:rsidRPr="00BF0C44" w:rsidRDefault="00BA0BA9" w:rsidP="00BA0BA9">
      <w:pPr>
        <w:rPr>
          <w:lang w:val="en-US"/>
        </w:rPr>
      </w:pPr>
    </w:p>
    <w:p w14:paraId="731E4A0F" w14:textId="77777777" w:rsidR="001E7D8E" w:rsidRPr="00BF0C44" w:rsidRDefault="001E7D8E" w:rsidP="008C1798">
      <w:pPr>
        <w:pStyle w:val="BW-section-head"/>
        <w:rPr>
          <w:lang w:val="en-US"/>
        </w:rPr>
      </w:pPr>
      <w:r w:rsidRPr="00BF0C44">
        <w:rPr>
          <w:lang w:val="en-US"/>
        </w:rPr>
        <w:t>TAB TITLE</w:t>
      </w:r>
    </w:p>
    <w:p w14:paraId="6C0C118A" w14:textId="77777777" w:rsidR="001E7D8E" w:rsidRPr="00BF0C44" w:rsidRDefault="00E51CCE" w:rsidP="001E7D8E">
      <w:pPr>
        <w:rPr>
          <w:lang w:val="en-US"/>
        </w:rPr>
      </w:pPr>
      <w:r w:rsidRPr="00BF0C44">
        <w:rPr>
          <w:lang w:val="en-US"/>
        </w:rPr>
        <w:t>Going on</w:t>
      </w:r>
      <w:r w:rsidR="001E7D8E" w:rsidRPr="00BF0C44">
        <w:rPr>
          <w:lang w:val="en-US"/>
        </w:rPr>
        <w:t xml:space="preserve"> the tour</w:t>
      </w:r>
    </w:p>
    <w:p w14:paraId="2609D126" w14:textId="77777777" w:rsidR="001E7D8E" w:rsidRPr="00BF0C44" w:rsidRDefault="001E7D8E" w:rsidP="001E7D8E">
      <w:pPr>
        <w:rPr>
          <w:lang w:val="en-US"/>
        </w:rPr>
      </w:pPr>
    </w:p>
    <w:p w14:paraId="61A95593" w14:textId="77777777" w:rsidR="001E7D8E" w:rsidRPr="00BF0C44" w:rsidRDefault="001E7D8E" w:rsidP="008C1798">
      <w:pPr>
        <w:pStyle w:val="BW-section-head"/>
        <w:rPr>
          <w:lang w:val="en-US"/>
        </w:rPr>
      </w:pPr>
      <w:r w:rsidRPr="00BF0C44">
        <w:rPr>
          <w:lang w:val="en-US"/>
        </w:rPr>
        <w:t>IMAGE</w:t>
      </w:r>
    </w:p>
    <w:p w14:paraId="3844E023" w14:textId="77777777" w:rsidR="001E7D8E" w:rsidRPr="00BF0C44" w:rsidRDefault="001E7D8E" w:rsidP="001E7D8E">
      <w:pPr>
        <w:rPr>
          <w:lang w:val="en-US"/>
        </w:rPr>
      </w:pPr>
      <w:r w:rsidRPr="00BF0C44">
        <w:rPr>
          <w:lang w:val="en-US"/>
        </w:rPr>
        <w:t>Show a screen from this module.</w:t>
      </w:r>
    </w:p>
    <w:p w14:paraId="45578298" w14:textId="77777777" w:rsidR="001E7D8E" w:rsidRPr="00BF0C44" w:rsidRDefault="001E7D8E" w:rsidP="001E7D8E">
      <w:pPr>
        <w:rPr>
          <w:lang w:val="en-US"/>
        </w:rPr>
      </w:pPr>
    </w:p>
    <w:p w14:paraId="4939DFEE" w14:textId="77777777" w:rsidR="001E7D8E" w:rsidRPr="00BF0C44" w:rsidRDefault="001E7D8E" w:rsidP="008C1798">
      <w:pPr>
        <w:pStyle w:val="BW-section-head"/>
        <w:rPr>
          <w:lang w:val="en-US"/>
        </w:rPr>
      </w:pPr>
      <w:r w:rsidRPr="00BF0C44">
        <w:rPr>
          <w:lang w:val="en-US"/>
        </w:rPr>
        <w:t>TEXT</w:t>
      </w:r>
    </w:p>
    <w:p w14:paraId="4C5077B7" w14:textId="77777777" w:rsidR="001E7D8E" w:rsidRPr="00BF0C44" w:rsidRDefault="001E7D8E" w:rsidP="001E7D8E">
      <w:pPr>
        <w:rPr>
          <w:lang w:val="en-US"/>
        </w:rPr>
      </w:pPr>
      <w:r w:rsidRPr="00BF0C44">
        <w:rPr>
          <w:lang w:val="en-US"/>
        </w:rPr>
        <w:t xml:space="preserve">When you're </w:t>
      </w:r>
      <w:r w:rsidR="00E51CCE" w:rsidRPr="00BF0C44">
        <w:rPr>
          <w:lang w:val="en-US"/>
        </w:rPr>
        <w:t>on</w:t>
      </w:r>
      <w:r w:rsidRPr="00BF0C44">
        <w:rPr>
          <w:lang w:val="en-US"/>
        </w:rPr>
        <w:t xml:space="preserve"> the tour </w:t>
      </w:r>
      <w:r w:rsidR="007A11C8" w:rsidRPr="00BF0C44">
        <w:rPr>
          <w:lang w:val="en-US"/>
        </w:rPr>
        <w:t>there are other buttons you'll use to move around.</w:t>
      </w:r>
    </w:p>
    <w:p w14:paraId="460D818B" w14:textId="77777777" w:rsidR="001E7D8E" w:rsidRPr="00BF0C44" w:rsidRDefault="001E7D8E" w:rsidP="001E7D8E">
      <w:pPr>
        <w:rPr>
          <w:lang w:val="en-US"/>
        </w:rPr>
      </w:pPr>
    </w:p>
    <w:p w14:paraId="0F2F9814" w14:textId="77777777" w:rsidR="001E7D8E" w:rsidRPr="00BF0C44" w:rsidRDefault="001E7D8E" w:rsidP="001E7D8E">
      <w:pPr>
        <w:rPr>
          <w:lang w:val="en-US"/>
        </w:rPr>
      </w:pPr>
      <w:r w:rsidRPr="00BF0C44">
        <w:rPr>
          <w:b/>
          <w:lang w:val="en-US"/>
        </w:rPr>
        <w:t>[</w:t>
      </w:r>
      <w:r w:rsidR="007A11C8" w:rsidRPr="00BF0C44">
        <w:rPr>
          <w:b/>
          <w:lang w:val="en-US"/>
        </w:rPr>
        <w:t>Menu</w:t>
      </w:r>
      <w:r w:rsidRPr="00BF0C44">
        <w:rPr>
          <w:b/>
          <w:lang w:val="en-US"/>
        </w:rPr>
        <w:t xml:space="preserve"> icon]</w:t>
      </w:r>
      <w:r w:rsidRPr="00BF0C44">
        <w:rPr>
          <w:lang w:val="en-US"/>
        </w:rPr>
        <w:t xml:space="preserve"> </w:t>
      </w:r>
      <w:r w:rsidR="007A11C8" w:rsidRPr="00BF0C44">
        <w:rPr>
          <w:lang w:val="en-US"/>
        </w:rPr>
        <w:t>Takes you back to the menu</w:t>
      </w:r>
      <w:r w:rsidRPr="00BF0C44">
        <w:rPr>
          <w:lang w:val="en-US"/>
        </w:rPr>
        <w:t>.</w:t>
      </w:r>
    </w:p>
    <w:p w14:paraId="2FE9DDEE" w14:textId="77777777" w:rsidR="001E7D8E" w:rsidRPr="00BF0C44" w:rsidRDefault="001E7D8E" w:rsidP="001E7D8E">
      <w:pPr>
        <w:rPr>
          <w:lang w:val="en-US"/>
        </w:rPr>
      </w:pPr>
      <w:r w:rsidRPr="00BF0C44">
        <w:rPr>
          <w:b/>
          <w:lang w:val="en-US"/>
        </w:rPr>
        <w:t>[</w:t>
      </w:r>
      <w:r w:rsidR="007A11C8" w:rsidRPr="00BF0C44">
        <w:rPr>
          <w:b/>
          <w:lang w:val="en-US"/>
        </w:rPr>
        <w:t>Back</w:t>
      </w:r>
      <w:r w:rsidRPr="00BF0C44">
        <w:rPr>
          <w:b/>
          <w:lang w:val="en-US"/>
        </w:rPr>
        <w:t xml:space="preserve">] </w:t>
      </w:r>
      <w:r w:rsidR="007A11C8" w:rsidRPr="00BF0C44">
        <w:rPr>
          <w:lang w:val="en-US"/>
        </w:rPr>
        <w:t>Takes you to the previous screen</w:t>
      </w:r>
      <w:r w:rsidRPr="00BF0C44">
        <w:rPr>
          <w:lang w:val="en-US"/>
        </w:rPr>
        <w:t>.</w:t>
      </w:r>
    </w:p>
    <w:p w14:paraId="39F3C2D0" w14:textId="77777777" w:rsidR="001E7D8E" w:rsidRPr="00BF0C44" w:rsidRDefault="007A11C8" w:rsidP="001E7D8E">
      <w:pPr>
        <w:rPr>
          <w:lang w:val="en-US"/>
        </w:rPr>
      </w:pPr>
      <w:r w:rsidRPr="00BF0C44">
        <w:rPr>
          <w:b/>
          <w:lang w:val="en-US"/>
        </w:rPr>
        <w:t>[Nex</w:t>
      </w:r>
      <w:r w:rsidR="001E7D8E" w:rsidRPr="00BF0C44">
        <w:rPr>
          <w:b/>
          <w:lang w:val="en-US"/>
        </w:rPr>
        <w:t>t]</w:t>
      </w:r>
      <w:r w:rsidR="001E7D8E" w:rsidRPr="00BF0C44">
        <w:rPr>
          <w:lang w:val="en-US"/>
        </w:rPr>
        <w:t xml:space="preserve"> </w:t>
      </w:r>
      <w:r w:rsidRPr="00BF0C44">
        <w:rPr>
          <w:lang w:val="en-US"/>
        </w:rPr>
        <w:t>Takes you to the next screen</w:t>
      </w:r>
      <w:r w:rsidR="001E7D8E" w:rsidRPr="00BF0C44">
        <w:rPr>
          <w:lang w:val="en-US"/>
        </w:rPr>
        <w:t>.</w:t>
      </w:r>
    </w:p>
    <w:p w14:paraId="578566C0" w14:textId="77777777" w:rsidR="00BA0BA9" w:rsidRPr="00BF0C44" w:rsidRDefault="00BA0BA9" w:rsidP="00475042">
      <w:pPr>
        <w:rPr>
          <w:b/>
          <w:highlight w:val="green"/>
          <w:lang w:val="en-US"/>
        </w:rPr>
      </w:pPr>
    </w:p>
    <w:p w14:paraId="33C3AEA4" w14:textId="77777777" w:rsidR="00D1496C" w:rsidRPr="00BF0C44" w:rsidRDefault="003F0B8B" w:rsidP="007E6175">
      <w:pPr>
        <w:pStyle w:val="Heading1"/>
        <w:rPr>
          <w:lang w:val="en-US"/>
        </w:rPr>
      </w:pPr>
      <w:bookmarkStart w:id="163" w:name="_Toc465417685"/>
      <w:r w:rsidRPr="00BF0C44">
        <w:rPr>
          <w:lang w:val="en-US"/>
        </w:rPr>
        <w:lastRenderedPageBreak/>
        <w:t>Welcome</w:t>
      </w:r>
      <w:bookmarkEnd w:id="163"/>
    </w:p>
    <w:bookmarkEnd w:id="0"/>
    <w:p w14:paraId="750F89B7" w14:textId="77777777" w:rsidR="001953BD" w:rsidRPr="00BF0C44" w:rsidRDefault="00F22060" w:rsidP="00F22060">
      <w:pPr>
        <w:pStyle w:val="BW-screentype"/>
        <w:rPr>
          <w:lang w:val="en-US"/>
        </w:rPr>
      </w:pPr>
      <w:r w:rsidRPr="00BF0C44">
        <w:rPr>
          <w:lang w:val="en-US"/>
        </w:rPr>
        <w:t>SCREEN TYPE Video</w:t>
      </w:r>
    </w:p>
    <w:p w14:paraId="70231DE6" w14:textId="77777777" w:rsidR="00F22060" w:rsidRPr="00BF0C44" w:rsidRDefault="00F22060" w:rsidP="004A7F31">
      <w:pPr>
        <w:rPr>
          <w:b/>
          <w:u w:val="single"/>
          <w:lang w:val="en-US"/>
        </w:rPr>
      </w:pPr>
    </w:p>
    <w:p w14:paraId="0E3EFA77" w14:textId="77777777" w:rsidR="004A7F31" w:rsidRPr="00BF0C44" w:rsidRDefault="004A7F31" w:rsidP="00F22060">
      <w:pPr>
        <w:pStyle w:val="BW-section-head"/>
        <w:rPr>
          <w:lang w:val="en-US"/>
        </w:rPr>
      </w:pPr>
      <w:r w:rsidRPr="00BF0C44">
        <w:rPr>
          <w:lang w:val="en-US"/>
        </w:rPr>
        <w:t>DESCRIPTION</w:t>
      </w:r>
    </w:p>
    <w:p w14:paraId="211B6F17" w14:textId="77777777" w:rsidR="00E46823" w:rsidRPr="00BF0C44" w:rsidRDefault="00E46823" w:rsidP="00E46823">
      <w:pPr>
        <w:rPr>
          <w:lang w:val="en-US"/>
        </w:rPr>
      </w:pPr>
      <w:r w:rsidRPr="00BF0C44">
        <w:rPr>
          <w:b/>
          <w:lang w:val="en-US"/>
        </w:rPr>
        <w:t>NOTE</w:t>
      </w:r>
      <w:r w:rsidRPr="00BF0C44">
        <w:rPr>
          <w:lang w:val="en-US"/>
        </w:rPr>
        <w:t>: This screen may become part of the Super Menu, pending a technical investigation into the capabilities of the MDLZ LMS. Failing that, it will be the first screen of the module, prior to the menu.</w:t>
      </w:r>
    </w:p>
    <w:p w14:paraId="34818040" w14:textId="77777777" w:rsidR="005B00B1" w:rsidRPr="00BF0C44" w:rsidRDefault="005B00B1" w:rsidP="004A7F31">
      <w:pPr>
        <w:rPr>
          <w:lang w:val="en-US"/>
        </w:rPr>
      </w:pPr>
    </w:p>
    <w:p w14:paraId="6721E83F" w14:textId="77777777" w:rsidR="003F0B8B" w:rsidRPr="00BF0C44" w:rsidRDefault="003F0B8B" w:rsidP="004A7F31">
      <w:pPr>
        <w:rPr>
          <w:lang w:val="en-US"/>
        </w:rPr>
      </w:pPr>
      <w:r w:rsidRPr="00BF0C44">
        <w:rPr>
          <w:lang w:val="en-US"/>
        </w:rPr>
        <w:t>The tour guide provides an overview of the content for this landmark before the learner enters the tou</w:t>
      </w:r>
      <w:r w:rsidR="001953BD" w:rsidRPr="00BF0C44">
        <w:rPr>
          <w:lang w:val="en-US"/>
        </w:rPr>
        <w:t>r for</w:t>
      </w:r>
      <w:r w:rsidRPr="00BF0C44">
        <w:rPr>
          <w:lang w:val="en-US"/>
        </w:rPr>
        <w:t xml:space="preserve"> this landmark.</w:t>
      </w:r>
      <w:r w:rsidR="00E46823" w:rsidRPr="00BF0C44">
        <w:rPr>
          <w:lang w:val="en-US"/>
        </w:rPr>
        <w:t xml:space="preserve"> The button will either launch the module (if this screen is in the Super Menu) or take the learner to the menu (if it is the first screen in the module)</w:t>
      </w:r>
    </w:p>
    <w:p w14:paraId="1AD7A04A" w14:textId="77777777" w:rsidR="004A7F31" w:rsidRPr="00BF0C44" w:rsidRDefault="004A7F31" w:rsidP="004A7F31">
      <w:pPr>
        <w:rPr>
          <w:lang w:val="en-US"/>
        </w:rPr>
      </w:pPr>
    </w:p>
    <w:p w14:paraId="5D2D03D5" w14:textId="77777777" w:rsidR="000F7DC3" w:rsidRPr="00BF0C44" w:rsidRDefault="001953BD" w:rsidP="00F22060">
      <w:pPr>
        <w:pStyle w:val="BW-section-head"/>
        <w:rPr>
          <w:lang w:val="en-US"/>
        </w:rPr>
      </w:pPr>
      <w:r w:rsidRPr="00BF0C44">
        <w:rPr>
          <w:lang w:val="en-US"/>
        </w:rPr>
        <w:t>VIDEO</w:t>
      </w:r>
    </w:p>
    <w:p w14:paraId="22F8F120" w14:textId="77777777" w:rsidR="001953BD" w:rsidRPr="00BF0C44" w:rsidRDefault="00F67CBA" w:rsidP="000F7DC3">
      <w:pPr>
        <w:rPr>
          <w:lang w:val="en-US"/>
        </w:rPr>
      </w:pPr>
      <w:r w:rsidRPr="00BF0C44">
        <w:rPr>
          <w:lang w:val="en-US"/>
        </w:rPr>
        <w:t xml:space="preserve">Character animation (lip-synched) of tour guide in front of the </w:t>
      </w:r>
      <w:r w:rsidR="00F8131B" w:rsidRPr="00BF0C44">
        <w:rPr>
          <w:lang w:val="en-US"/>
        </w:rPr>
        <w:t>RDQ</w:t>
      </w:r>
      <w:r w:rsidRPr="00BF0C44">
        <w:rPr>
          <w:lang w:val="en-US"/>
        </w:rPr>
        <w:t xml:space="preserve"> landmark.</w:t>
      </w:r>
    </w:p>
    <w:p w14:paraId="43471DEF" w14:textId="77777777" w:rsidR="00F67CBA" w:rsidRPr="00BF0C44" w:rsidRDefault="00F67CBA" w:rsidP="000F7DC3">
      <w:pPr>
        <w:rPr>
          <w:lang w:val="en-US"/>
        </w:rPr>
      </w:pPr>
    </w:p>
    <w:p w14:paraId="1A543457" w14:textId="77777777" w:rsidR="00F67CBA" w:rsidRPr="00BF0C44" w:rsidRDefault="00F67CBA" w:rsidP="00F22060">
      <w:pPr>
        <w:pStyle w:val="BW-section-head"/>
        <w:rPr>
          <w:lang w:val="en-US"/>
        </w:rPr>
      </w:pPr>
      <w:r w:rsidRPr="00BF0C44">
        <w:rPr>
          <w:lang w:val="en-US"/>
        </w:rPr>
        <w:t>TRANSCRIPT</w:t>
      </w:r>
    </w:p>
    <w:p w14:paraId="2B68B144" w14:textId="77777777" w:rsidR="00B02849" w:rsidRPr="00BF0C44" w:rsidRDefault="00630DB9" w:rsidP="000F7DC3">
      <w:pPr>
        <w:rPr>
          <w:lang w:val="en-US"/>
        </w:rPr>
      </w:pPr>
      <w:r w:rsidRPr="00BF0C44">
        <w:rPr>
          <w:lang w:val="en-US"/>
        </w:rPr>
        <w:t xml:space="preserve">Welcome to the </w:t>
      </w:r>
      <w:r w:rsidR="00D73566" w:rsidRPr="00BF0C44">
        <w:rPr>
          <w:lang w:val="en-US"/>
        </w:rPr>
        <w:t>high</w:t>
      </w:r>
      <w:r w:rsidR="007E5467">
        <w:rPr>
          <w:lang w:val="en-US"/>
        </w:rPr>
        <w:t>-</w:t>
      </w:r>
      <w:r w:rsidR="00D73566" w:rsidRPr="00BF0C44">
        <w:rPr>
          <w:lang w:val="en-US"/>
        </w:rPr>
        <w:t xml:space="preserve">tech </w:t>
      </w:r>
      <w:r w:rsidRPr="00BF0C44">
        <w:rPr>
          <w:lang w:val="en-US"/>
        </w:rPr>
        <w:t xml:space="preserve">Research, </w:t>
      </w:r>
      <w:r w:rsidR="00634309">
        <w:rPr>
          <w:lang w:val="en-US"/>
        </w:rPr>
        <w:t xml:space="preserve">Development </w:t>
      </w:r>
      <w:r w:rsidRPr="00BF0C44">
        <w:rPr>
          <w:lang w:val="en-US"/>
        </w:rPr>
        <w:t xml:space="preserve">and Quality building. We call this function RDQ for short. </w:t>
      </w:r>
    </w:p>
    <w:p w14:paraId="6A65585D" w14:textId="77777777" w:rsidR="009D1AA0" w:rsidRPr="00BF0C44" w:rsidRDefault="009D1AA0" w:rsidP="000F7DC3">
      <w:pPr>
        <w:rPr>
          <w:lang w:val="en-US"/>
        </w:rPr>
      </w:pPr>
    </w:p>
    <w:p w14:paraId="4CFBDFBF" w14:textId="77777777" w:rsidR="00B02849" w:rsidRPr="00BF0C44" w:rsidRDefault="007D1797" w:rsidP="000F7DC3">
      <w:pPr>
        <w:rPr>
          <w:lang w:val="en-US"/>
        </w:rPr>
      </w:pPr>
      <w:r w:rsidRPr="00BF0C44">
        <w:rPr>
          <w:lang w:val="en-US"/>
        </w:rPr>
        <w:t xml:space="preserve">Our </w:t>
      </w:r>
      <w:r w:rsidR="003B0991" w:rsidRPr="00BF0C44">
        <w:rPr>
          <w:lang w:val="en-US"/>
        </w:rPr>
        <w:t>visit here</w:t>
      </w:r>
      <w:r w:rsidRPr="00BF0C44">
        <w:rPr>
          <w:lang w:val="en-US"/>
        </w:rPr>
        <w:t xml:space="preserve"> will take about </w:t>
      </w:r>
      <w:r w:rsidR="003F49DC" w:rsidRPr="00BF0C44">
        <w:rPr>
          <w:lang w:val="en-US"/>
        </w:rPr>
        <w:t>half an hour</w:t>
      </w:r>
      <w:r w:rsidRPr="00BF0C44">
        <w:rPr>
          <w:lang w:val="en-US"/>
        </w:rPr>
        <w:t>.</w:t>
      </w:r>
      <w:r w:rsidR="00B74EA8" w:rsidRPr="00BF0C44">
        <w:rPr>
          <w:lang w:val="en-US"/>
        </w:rPr>
        <w:t xml:space="preserve"> During that time you'll see how the global RDQ teams </w:t>
      </w:r>
      <w:r w:rsidR="00B74EA8" w:rsidRPr="00BF0C44">
        <w:rPr>
          <w:b/>
          <w:lang w:val="en-US"/>
        </w:rPr>
        <w:t>discover</w:t>
      </w:r>
      <w:r w:rsidR="00B74EA8" w:rsidRPr="00BF0C44">
        <w:rPr>
          <w:lang w:val="en-US"/>
        </w:rPr>
        <w:t xml:space="preserve"> </w:t>
      </w:r>
      <w:r w:rsidR="00A06D42">
        <w:rPr>
          <w:lang w:val="en-US"/>
        </w:rPr>
        <w:t>the science and technology to meet our consumers</w:t>
      </w:r>
      <w:r w:rsidR="00C66FA8">
        <w:rPr>
          <w:lang w:val="en-US"/>
        </w:rPr>
        <w:t>'</w:t>
      </w:r>
      <w:r w:rsidR="00A06D42">
        <w:rPr>
          <w:lang w:val="en-US"/>
        </w:rPr>
        <w:t xml:space="preserve"> needs</w:t>
      </w:r>
      <w:r w:rsidR="00B74EA8" w:rsidRPr="00BF0C44">
        <w:rPr>
          <w:lang w:val="en-US"/>
        </w:rPr>
        <w:t xml:space="preserve">. </w:t>
      </w:r>
      <w:r w:rsidR="007E5467">
        <w:rPr>
          <w:lang w:val="en-US"/>
        </w:rPr>
        <w:t>You</w:t>
      </w:r>
      <w:r w:rsidR="007E5467" w:rsidRPr="00BF0C44">
        <w:rPr>
          <w:lang w:val="en-US"/>
        </w:rPr>
        <w:t xml:space="preserve">'ll </w:t>
      </w:r>
      <w:r w:rsidR="00B02849" w:rsidRPr="00BF0C44">
        <w:rPr>
          <w:lang w:val="en-US"/>
        </w:rPr>
        <w:t>find out h</w:t>
      </w:r>
      <w:r w:rsidR="00B74EA8" w:rsidRPr="00BF0C44">
        <w:rPr>
          <w:lang w:val="en-US"/>
        </w:rPr>
        <w:t xml:space="preserve">ow they </w:t>
      </w:r>
      <w:r w:rsidR="00B74EA8" w:rsidRPr="00BF0C44">
        <w:rPr>
          <w:b/>
          <w:lang w:val="en-US"/>
        </w:rPr>
        <w:t>develop</w:t>
      </w:r>
      <w:r w:rsidR="00B74EA8" w:rsidRPr="00BF0C44">
        <w:rPr>
          <w:lang w:val="en-US"/>
        </w:rPr>
        <w:t xml:space="preserve"> delicious new products </w:t>
      </w:r>
      <w:r w:rsidR="00B02849" w:rsidRPr="00BF0C44">
        <w:rPr>
          <w:lang w:val="en-US"/>
        </w:rPr>
        <w:t xml:space="preserve">and </w:t>
      </w:r>
      <w:r w:rsidR="00B74EA8" w:rsidRPr="00BF0C44">
        <w:rPr>
          <w:lang w:val="en-US"/>
        </w:rPr>
        <w:t xml:space="preserve">then </w:t>
      </w:r>
      <w:r w:rsidR="00B74EA8" w:rsidRPr="00BF0C44">
        <w:rPr>
          <w:b/>
          <w:lang w:val="en-US"/>
        </w:rPr>
        <w:t>deploy</w:t>
      </w:r>
      <w:r w:rsidR="00B74EA8" w:rsidRPr="00BF0C44">
        <w:rPr>
          <w:lang w:val="en-US"/>
        </w:rPr>
        <w:t xml:space="preserve"> them into markets across the world.</w:t>
      </w:r>
      <w:r w:rsidR="00B02849" w:rsidRPr="00BF0C44">
        <w:rPr>
          <w:lang w:val="en-US"/>
        </w:rPr>
        <w:t xml:space="preserve"> </w:t>
      </w:r>
    </w:p>
    <w:p w14:paraId="75C374CE" w14:textId="77777777" w:rsidR="009D1AA0" w:rsidRPr="00BF0C44" w:rsidRDefault="009D1AA0" w:rsidP="000F7DC3">
      <w:pPr>
        <w:rPr>
          <w:lang w:val="en-US"/>
        </w:rPr>
      </w:pPr>
    </w:p>
    <w:p w14:paraId="6664FB8B" w14:textId="77777777" w:rsidR="00B02849" w:rsidRPr="00BF0C44" w:rsidRDefault="00B02849" w:rsidP="000F7DC3">
      <w:pPr>
        <w:rPr>
          <w:lang w:val="en-US"/>
        </w:rPr>
      </w:pPr>
      <w:r w:rsidRPr="00BF0C44">
        <w:rPr>
          <w:lang w:val="en-US"/>
        </w:rPr>
        <w:t xml:space="preserve">Here at RDQ </w:t>
      </w:r>
      <w:r w:rsidR="0087187A" w:rsidRPr="00BF0C44">
        <w:rPr>
          <w:lang w:val="en-US"/>
        </w:rPr>
        <w:t>our</w:t>
      </w:r>
      <w:r w:rsidRPr="00BF0C44">
        <w:rPr>
          <w:lang w:val="en-US"/>
        </w:rPr>
        <w:t xml:space="preserve"> teams don't just create </w:t>
      </w:r>
      <w:r w:rsidR="003B0991" w:rsidRPr="00BF0C44">
        <w:rPr>
          <w:lang w:val="en-US"/>
        </w:rPr>
        <w:t>our</w:t>
      </w:r>
      <w:r w:rsidRPr="00BF0C44">
        <w:rPr>
          <w:lang w:val="en-US"/>
        </w:rPr>
        <w:t xml:space="preserve"> </w:t>
      </w:r>
      <w:r w:rsidR="007E5467">
        <w:rPr>
          <w:lang w:val="en-US"/>
        </w:rPr>
        <w:t>tast</w:t>
      </w:r>
      <w:r w:rsidR="007E5467" w:rsidRPr="00BF0C44">
        <w:rPr>
          <w:lang w:val="en-US"/>
        </w:rPr>
        <w:t xml:space="preserve">y </w:t>
      </w:r>
      <w:r w:rsidRPr="00BF0C44">
        <w:rPr>
          <w:lang w:val="en-US"/>
        </w:rPr>
        <w:t xml:space="preserve">snacks, </w:t>
      </w:r>
      <w:r w:rsidR="003F49DC" w:rsidRPr="00BF0C44">
        <w:rPr>
          <w:lang w:val="en-US"/>
        </w:rPr>
        <w:t>they</w:t>
      </w:r>
      <w:r w:rsidRPr="00BF0C44">
        <w:rPr>
          <w:lang w:val="en-US"/>
        </w:rPr>
        <w:t xml:space="preserve"> also design the process</w:t>
      </w:r>
      <w:r w:rsidR="007E5467">
        <w:rPr>
          <w:lang w:val="en-US"/>
        </w:rPr>
        <w:t xml:space="preserve">es </w:t>
      </w:r>
      <w:r w:rsidRPr="00BF0C44">
        <w:rPr>
          <w:lang w:val="en-US"/>
        </w:rPr>
        <w:t>to make them</w:t>
      </w:r>
      <w:r w:rsidR="0087187A" w:rsidRPr="00BF0C44">
        <w:rPr>
          <w:lang w:val="en-US"/>
        </w:rPr>
        <w:t xml:space="preserve">. </w:t>
      </w:r>
      <w:r w:rsidR="00871050" w:rsidRPr="00BF0C44">
        <w:rPr>
          <w:lang w:val="en-US"/>
        </w:rPr>
        <w:t>We</w:t>
      </w:r>
      <w:r w:rsidR="0087187A" w:rsidRPr="00BF0C44">
        <w:rPr>
          <w:lang w:val="en-US"/>
        </w:rPr>
        <w:t xml:space="preserve"> </w:t>
      </w:r>
      <w:r w:rsidRPr="00BF0C44">
        <w:rPr>
          <w:lang w:val="en-US"/>
        </w:rPr>
        <w:t xml:space="preserve">develop </w:t>
      </w:r>
      <w:r w:rsidR="00326BD1" w:rsidRPr="00BF0C44">
        <w:rPr>
          <w:lang w:val="en-US"/>
        </w:rPr>
        <w:t>and create</w:t>
      </w:r>
      <w:r w:rsidR="003F49DC" w:rsidRPr="00BF0C44">
        <w:rPr>
          <w:lang w:val="en-US"/>
        </w:rPr>
        <w:t xml:space="preserve"> all</w:t>
      </w:r>
      <w:r w:rsidR="00326BD1" w:rsidRPr="00BF0C44">
        <w:rPr>
          <w:lang w:val="en-US"/>
        </w:rPr>
        <w:t xml:space="preserve"> the packaging</w:t>
      </w:r>
      <w:r w:rsidR="00871050" w:rsidRPr="00BF0C44">
        <w:rPr>
          <w:lang w:val="en-US"/>
        </w:rPr>
        <w:t xml:space="preserve"> too</w:t>
      </w:r>
      <w:r w:rsidRPr="00BF0C44">
        <w:rPr>
          <w:lang w:val="en-US"/>
        </w:rPr>
        <w:t xml:space="preserve">. </w:t>
      </w:r>
    </w:p>
    <w:p w14:paraId="4B12F550" w14:textId="77777777" w:rsidR="009D1AA0" w:rsidRPr="00BF0C44" w:rsidRDefault="009D1AA0" w:rsidP="000F7DC3">
      <w:pPr>
        <w:rPr>
          <w:lang w:val="en-US"/>
        </w:rPr>
      </w:pPr>
    </w:p>
    <w:p w14:paraId="3159D488" w14:textId="77777777" w:rsidR="00630DB9" w:rsidRPr="00BF0C44" w:rsidRDefault="00B02849" w:rsidP="000F7DC3">
      <w:pPr>
        <w:rPr>
          <w:lang w:val="en-US"/>
        </w:rPr>
      </w:pPr>
      <w:r w:rsidRPr="00BF0C44">
        <w:rPr>
          <w:lang w:val="en-US"/>
        </w:rPr>
        <w:t>Most importantly</w:t>
      </w:r>
      <w:r w:rsidR="003F49DC" w:rsidRPr="00BF0C44">
        <w:rPr>
          <w:lang w:val="en-US"/>
        </w:rPr>
        <w:t>,</w:t>
      </w:r>
      <w:r w:rsidRPr="00BF0C44">
        <w:rPr>
          <w:lang w:val="en-US"/>
        </w:rPr>
        <w:t xml:space="preserve"> </w:t>
      </w:r>
      <w:r w:rsidR="0087187A" w:rsidRPr="00BF0C44">
        <w:rPr>
          <w:lang w:val="en-US"/>
        </w:rPr>
        <w:t>we</w:t>
      </w:r>
      <w:r w:rsidRPr="00BF0C44">
        <w:rPr>
          <w:lang w:val="en-US"/>
        </w:rPr>
        <w:t xml:space="preserve"> make sure our products</w:t>
      </w:r>
      <w:r w:rsidR="007E5467">
        <w:rPr>
          <w:lang w:val="en-US"/>
        </w:rPr>
        <w:t xml:space="preserve"> </w:t>
      </w:r>
      <w:r w:rsidR="007E5467" w:rsidRPr="00BF0C44">
        <w:rPr>
          <w:lang w:val="en-US"/>
        </w:rPr>
        <w:t>are safe</w:t>
      </w:r>
      <w:r w:rsidR="007E5467">
        <w:rPr>
          <w:lang w:val="en-US"/>
        </w:rPr>
        <w:t>,</w:t>
      </w:r>
      <w:r w:rsidR="008904CB">
        <w:rPr>
          <w:lang w:val="en-US"/>
        </w:rPr>
        <w:t xml:space="preserve"> </w:t>
      </w:r>
      <w:r w:rsidR="007E5467">
        <w:rPr>
          <w:lang w:val="en-US"/>
        </w:rPr>
        <w:t>comply with</w:t>
      </w:r>
      <w:r w:rsidR="008904CB">
        <w:rPr>
          <w:lang w:val="en-US"/>
        </w:rPr>
        <w:t xml:space="preserve"> local regulations,</w:t>
      </w:r>
      <w:r w:rsidRPr="00BF0C44">
        <w:rPr>
          <w:lang w:val="en-US"/>
        </w:rPr>
        <w:t xml:space="preserve"> and meet the </w:t>
      </w:r>
      <w:r w:rsidR="00326BD1" w:rsidRPr="00BF0C44">
        <w:rPr>
          <w:lang w:val="en-US"/>
        </w:rPr>
        <w:t xml:space="preserve">high </w:t>
      </w:r>
      <w:r w:rsidRPr="00BF0C44">
        <w:rPr>
          <w:lang w:val="en-US"/>
        </w:rPr>
        <w:t xml:space="preserve">quality </w:t>
      </w:r>
      <w:r w:rsidR="0087187A" w:rsidRPr="00BF0C44">
        <w:rPr>
          <w:lang w:val="en-US"/>
        </w:rPr>
        <w:t>consumers</w:t>
      </w:r>
      <w:r w:rsidRPr="00BF0C44">
        <w:rPr>
          <w:lang w:val="en-US"/>
        </w:rPr>
        <w:t xml:space="preserve"> expect.</w:t>
      </w:r>
    </w:p>
    <w:p w14:paraId="5E3B3068" w14:textId="77777777" w:rsidR="004131BC" w:rsidRPr="00BF0C44" w:rsidRDefault="004131BC" w:rsidP="000F7DC3">
      <w:pPr>
        <w:rPr>
          <w:lang w:val="en-US"/>
        </w:rPr>
      </w:pPr>
    </w:p>
    <w:p w14:paraId="1FBCFF2B" w14:textId="77777777" w:rsidR="003B0991" w:rsidRPr="00BF0C44" w:rsidRDefault="004131BC" w:rsidP="000F7DC3">
      <w:pPr>
        <w:rPr>
          <w:lang w:val="en-US"/>
        </w:rPr>
      </w:pPr>
      <w:r w:rsidRPr="00BF0C44">
        <w:rPr>
          <w:lang w:val="en-US"/>
        </w:rPr>
        <w:t>Y</w:t>
      </w:r>
      <w:r w:rsidR="003B0991" w:rsidRPr="00BF0C44">
        <w:rPr>
          <w:lang w:val="en-US"/>
        </w:rPr>
        <w:t xml:space="preserve">ou can </w:t>
      </w:r>
      <w:r w:rsidRPr="00BF0C44">
        <w:rPr>
          <w:lang w:val="en-US"/>
        </w:rPr>
        <w:t xml:space="preserve">leave the tour at any </w:t>
      </w:r>
      <w:r w:rsidR="003B0991" w:rsidRPr="00BF0C44">
        <w:rPr>
          <w:lang w:val="en-US"/>
        </w:rPr>
        <w:t xml:space="preserve">time and come back </w:t>
      </w:r>
      <w:r w:rsidRPr="00BF0C44">
        <w:rPr>
          <w:lang w:val="en-US"/>
        </w:rPr>
        <w:t>whenever</w:t>
      </w:r>
      <w:r w:rsidR="003B0991" w:rsidRPr="00BF0C44">
        <w:rPr>
          <w:lang w:val="en-US"/>
        </w:rPr>
        <w:t xml:space="preserve"> you</w:t>
      </w:r>
      <w:r w:rsidRPr="00BF0C44">
        <w:rPr>
          <w:lang w:val="en-US"/>
        </w:rPr>
        <w:t xml:space="preserve"> like</w:t>
      </w:r>
      <w:r w:rsidR="003B0991" w:rsidRPr="00BF0C44">
        <w:rPr>
          <w:lang w:val="en-US"/>
        </w:rPr>
        <w:t>. You'll start at the same point you left.</w:t>
      </w:r>
    </w:p>
    <w:p w14:paraId="3095D1FD" w14:textId="77777777" w:rsidR="003B0991" w:rsidRPr="00BF0C44" w:rsidRDefault="003B0991" w:rsidP="000F7DC3">
      <w:pPr>
        <w:rPr>
          <w:lang w:val="en-US"/>
        </w:rPr>
      </w:pPr>
      <w:r w:rsidRPr="00BF0C44">
        <w:rPr>
          <w:lang w:val="en-US"/>
        </w:rPr>
        <w:t>Let's go in!</w:t>
      </w:r>
    </w:p>
    <w:p w14:paraId="7EA5A7AE" w14:textId="77777777" w:rsidR="009510E0" w:rsidRPr="00BF0C44" w:rsidRDefault="009510E0" w:rsidP="000F7DC3">
      <w:pPr>
        <w:rPr>
          <w:lang w:val="en-US"/>
        </w:rPr>
      </w:pPr>
    </w:p>
    <w:p w14:paraId="341EB712" w14:textId="77777777" w:rsidR="009510E0" w:rsidRPr="00BF0C44" w:rsidRDefault="009510E0" w:rsidP="00F22060">
      <w:pPr>
        <w:pStyle w:val="BW-section-head"/>
        <w:rPr>
          <w:lang w:val="en-US"/>
        </w:rPr>
      </w:pPr>
      <w:r w:rsidRPr="00BF0C44">
        <w:rPr>
          <w:lang w:val="en-US"/>
        </w:rPr>
        <w:t>BUTTON</w:t>
      </w:r>
    </w:p>
    <w:p w14:paraId="196206EE" w14:textId="77777777" w:rsidR="009510E0" w:rsidRPr="00BF0C44" w:rsidRDefault="009510E0" w:rsidP="000F7DC3">
      <w:pPr>
        <w:rPr>
          <w:lang w:val="en-US"/>
        </w:rPr>
      </w:pPr>
      <w:r w:rsidRPr="00BF0C44">
        <w:rPr>
          <w:lang w:val="en-US"/>
        </w:rPr>
        <w:t xml:space="preserve">Enter </w:t>
      </w:r>
      <w:r w:rsidR="009D1AA0" w:rsidRPr="00BF0C44">
        <w:rPr>
          <w:lang w:val="en-US"/>
        </w:rPr>
        <w:t>RDQ</w:t>
      </w:r>
    </w:p>
    <w:p w14:paraId="60B0A6AF" w14:textId="77777777" w:rsidR="00E46823" w:rsidRPr="00BF0C44" w:rsidRDefault="00E46823" w:rsidP="000F7DC3">
      <w:pPr>
        <w:rPr>
          <w:lang w:val="en-US"/>
        </w:rPr>
      </w:pPr>
    </w:p>
    <w:p w14:paraId="73F779B0" w14:textId="77777777" w:rsidR="005B00B1" w:rsidRPr="00BF0C44" w:rsidRDefault="005B00B1" w:rsidP="005B00B1">
      <w:pPr>
        <w:pStyle w:val="Heading1"/>
        <w:rPr>
          <w:lang w:val="en-US"/>
        </w:rPr>
      </w:pPr>
      <w:bookmarkStart w:id="164" w:name="_Toc465417686"/>
      <w:r w:rsidRPr="00BF0C44">
        <w:rPr>
          <w:lang w:val="en-US"/>
        </w:rPr>
        <w:lastRenderedPageBreak/>
        <w:t>Menu</w:t>
      </w:r>
      <w:bookmarkEnd w:id="164"/>
    </w:p>
    <w:p w14:paraId="78044746" w14:textId="77777777" w:rsidR="005B00B1" w:rsidRPr="00BF0C44" w:rsidRDefault="005B00B1" w:rsidP="000F7DC3">
      <w:pPr>
        <w:rPr>
          <w:lang w:val="en-US"/>
        </w:rPr>
      </w:pPr>
    </w:p>
    <w:p w14:paraId="572F4FD3" w14:textId="77777777" w:rsidR="005B00B1" w:rsidRPr="00BF0C44" w:rsidRDefault="005B00B1" w:rsidP="00F22060">
      <w:pPr>
        <w:pStyle w:val="BW-section-head"/>
        <w:rPr>
          <w:lang w:val="en-US"/>
        </w:rPr>
      </w:pPr>
      <w:r w:rsidRPr="00BF0C44">
        <w:rPr>
          <w:lang w:val="en-US"/>
        </w:rPr>
        <w:t>DESCRIPTION</w:t>
      </w:r>
    </w:p>
    <w:p w14:paraId="4D16342F" w14:textId="77777777" w:rsidR="005B00B1" w:rsidRPr="00BF0C44" w:rsidRDefault="00CD7283" w:rsidP="005B00B1">
      <w:pPr>
        <w:rPr>
          <w:lang w:val="en-US"/>
        </w:rPr>
      </w:pPr>
      <w:r w:rsidRPr="00BF0C44">
        <w:rPr>
          <w:lang w:val="en-US"/>
        </w:rPr>
        <w:t>The menu is a horizontally scrolling stylized interpretation of the work environment. It has several areas representing each of the topics in this</w:t>
      </w:r>
      <w:r w:rsidR="00683F2F" w:rsidRPr="00BF0C44">
        <w:rPr>
          <w:lang w:val="en-US"/>
        </w:rPr>
        <w:t xml:space="preserve"> module. Each area has an icon</w:t>
      </w:r>
      <w:r w:rsidRPr="00BF0C44">
        <w:rPr>
          <w:lang w:val="en-US"/>
        </w:rPr>
        <w:t xml:space="preserve"> that the learner</w:t>
      </w:r>
      <w:r w:rsidR="00683F2F" w:rsidRPr="00BF0C44">
        <w:rPr>
          <w:lang w:val="en-US"/>
        </w:rPr>
        <w:t xml:space="preserve"> selects to access the relevant topic. Topic titles and durations are shown next to the icon as it passes through the central areas of the screen. No duration is shown for the Resources Room </w:t>
      </w:r>
      <w:r w:rsidR="00B837B6" w:rsidRPr="00BF0C44">
        <w:rPr>
          <w:lang w:val="en-US"/>
        </w:rPr>
        <w:t>as it</w:t>
      </w:r>
      <w:r w:rsidR="00683F2F" w:rsidRPr="00BF0C44">
        <w:rPr>
          <w:lang w:val="en-US"/>
        </w:rPr>
        <w:t xml:space="preserve"> contains multiple items of discretionary content of variable length.</w:t>
      </w:r>
      <w:r w:rsidR="00F34514" w:rsidRPr="00BF0C44">
        <w:rPr>
          <w:lang w:val="en-US"/>
        </w:rPr>
        <w:t xml:space="preserve"> The menu has audio, so it shows the audio icon. The first topic icon should be in view and showing its title at the opening position of the menu.</w:t>
      </w:r>
    </w:p>
    <w:p w14:paraId="67DCC371" w14:textId="77777777" w:rsidR="005B00B1" w:rsidRPr="00BF0C44" w:rsidRDefault="005B00B1" w:rsidP="000F7DC3">
      <w:pPr>
        <w:rPr>
          <w:lang w:val="en-US"/>
        </w:rPr>
      </w:pPr>
    </w:p>
    <w:p w14:paraId="1B42B41F" w14:textId="77777777" w:rsidR="004330CE" w:rsidRPr="00BF0C44" w:rsidRDefault="005B00B1" w:rsidP="000F7DC3">
      <w:pPr>
        <w:rPr>
          <w:b/>
          <w:highlight w:val="green"/>
          <w:lang w:val="en-US"/>
        </w:rPr>
      </w:pPr>
      <w:r w:rsidRPr="00BF0C44">
        <w:rPr>
          <w:lang w:val="en-US"/>
        </w:rPr>
        <w:t>[</w:t>
      </w:r>
      <w:r w:rsidR="004330CE" w:rsidRPr="00BF0C44">
        <w:rPr>
          <w:b/>
          <w:lang w:val="en-US"/>
        </w:rPr>
        <w:t>NOTE TO BW GRAPHIC DESIGN TEAM:</w:t>
      </w:r>
      <w:r w:rsidR="004330CE" w:rsidRPr="00BF0C44">
        <w:rPr>
          <w:lang w:val="en-US"/>
        </w:rPr>
        <w:t xml:space="preserve"> Images of </w:t>
      </w:r>
      <w:r w:rsidR="004330CE" w:rsidRPr="00BF0C44">
        <w:rPr>
          <w:b/>
          <w:lang w:val="en-US"/>
        </w:rPr>
        <w:t xml:space="preserve">single individuals </w:t>
      </w:r>
      <w:r w:rsidR="000E4FD2">
        <w:t>s</w:t>
      </w:r>
      <w:r w:rsidR="00E319A8">
        <w:t xml:space="preserve">hould be kept to minimum level </w:t>
      </w:r>
      <w:r w:rsidR="004330CE" w:rsidRPr="00BF0C44">
        <w:rPr>
          <w:lang w:val="en-US"/>
        </w:rPr>
        <w:t xml:space="preserve">within the RDQ module. Collaboration is key to this department so pics and photos must ALWAYS </w:t>
      </w:r>
      <w:r w:rsidR="004330CE" w:rsidRPr="00BF0C44">
        <w:rPr>
          <w:b/>
          <w:lang w:val="en-US"/>
        </w:rPr>
        <w:t>show people working as a team, 2 people minimum.</w:t>
      </w:r>
      <w:r w:rsidR="00807921" w:rsidRPr="00BF0C44">
        <w:rPr>
          <w:b/>
          <w:lang w:val="en-US"/>
        </w:rPr>
        <w:t>]</w:t>
      </w:r>
    </w:p>
    <w:p w14:paraId="6904DC94" w14:textId="77777777" w:rsidR="00683F2F" w:rsidRPr="00BF0C44" w:rsidRDefault="00683F2F" w:rsidP="000F7DC3">
      <w:pPr>
        <w:rPr>
          <w:lang w:val="en-US"/>
        </w:rPr>
      </w:pPr>
    </w:p>
    <w:p w14:paraId="7A8F195E" w14:textId="77777777" w:rsidR="00683F2F" w:rsidRPr="00BF0C44" w:rsidRDefault="00683F2F" w:rsidP="00F22060">
      <w:pPr>
        <w:pStyle w:val="BW-section-head"/>
        <w:rPr>
          <w:lang w:val="en-US"/>
        </w:rPr>
      </w:pPr>
      <w:r w:rsidRPr="00BF0C44">
        <w:rPr>
          <w:lang w:val="en-US"/>
        </w:rPr>
        <w:t>TOPIC 1 TITLE</w:t>
      </w:r>
    </w:p>
    <w:p w14:paraId="5ECD11CC" w14:textId="77777777" w:rsidR="00683F2F" w:rsidRPr="00BF0C44" w:rsidRDefault="008904CB" w:rsidP="00683F2F">
      <w:pPr>
        <w:rPr>
          <w:b/>
          <w:u w:val="single"/>
          <w:lang w:val="en-US"/>
        </w:rPr>
      </w:pPr>
      <w:r>
        <w:rPr>
          <w:lang w:val="en-US"/>
        </w:rPr>
        <w:t>The Role of RDQ</w:t>
      </w:r>
    </w:p>
    <w:p w14:paraId="7C30B99D" w14:textId="77777777" w:rsidR="00683F2F" w:rsidRPr="00BF0C44" w:rsidRDefault="00683F2F" w:rsidP="000F7DC3">
      <w:pPr>
        <w:rPr>
          <w:lang w:val="en-US"/>
        </w:rPr>
      </w:pPr>
    </w:p>
    <w:p w14:paraId="744DBB8F" w14:textId="77777777" w:rsidR="00683F2F" w:rsidRPr="00BF0C44" w:rsidRDefault="00683F2F" w:rsidP="00F22060">
      <w:pPr>
        <w:pStyle w:val="BW-section-head"/>
        <w:rPr>
          <w:lang w:val="en-US"/>
        </w:rPr>
      </w:pPr>
      <w:r w:rsidRPr="00BF0C44">
        <w:rPr>
          <w:lang w:val="en-US"/>
        </w:rPr>
        <w:t>TOPIC 1 DURATION</w:t>
      </w:r>
    </w:p>
    <w:p w14:paraId="65216325" w14:textId="77777777" w:rsidR="00683F2F" w:rsidRPr="00BF0C44" w:rsidRDefault="00C95ABF" w:rsidP="00683F2F">
      <w:pPr>
        <w:rPr>
          <w:lang w:val="en-US"/>
        </w:rPr>
      </w:pPr>
      <w:r w:rsidRPr="00BF0C44">
        <w:rPr>
          <w:lang w:val="en-US"/>
        </w:rPr>
        <w:t>5</w:t>
      </w:r>
      <w:r w:rsidR="00683F2F" w:rsidRPr="00BF0C44">
        <w:rPr>
          <w:lang w:val="en-US"/>
        </w:rPr>
        <w:t xml:space="preserve"> MINS</w:t>
      </w:r>
    </w:p>
    <w:p w14:paraId="4CE56891" w14:textId="77777777" w:rsidR="00683F2F" w:rsidRPr="00BF0C44" w:rsidRDefault="00683F2F" w:rsidP="000F7DC3">
      <w:pPr>
        <w:rPr>
          <w:lang w:val="en-US"/>
        </w:rPr>
      </w:pPr>
    </w:p>
    <w:p w14:paraId="17E9729F" w14:textId="77777777" w:rsidR="00683F2F" w:rsidRPr="00BF0C44" w:rsidRDefault="00683F2F" w:rsidP="00F22060">
      <w:pPr>
        <w:pStyle w:val="BW-section-head"/>
        <w:rPr>
          <w:lang w:val="en-US"/>
        </w:rPr>
      </w:pPr>
      <w:r w:rsidRPr="00BF0C44">
        <w:rPr>
          <w:lang w:val="en-US"/>
        </w:rPr>
        <w:t>TOPIC 2 TITLE</w:t>
      </w:r>
    </w:p>
    <w:p w14:paraId="71DEFF79" w14:textId="77777777" w:rsidR="00683F2F" w:rsidRPr="003B3C7D" w:rsidRDefault="00E9566C" w:rsidP="00683F2F">
      <w:pPr>
        <w:rPr>
          <w:b/>
          <w:u w:val="single"/>
          <w:lang w:val="en-US"/>
        </w:rPr>
      </w:pPr>
      <w:r w:rsidRPr="00BF0C44">
        <w:rPr>
          <w:lang w:val="en-US"/>
        </w:rPr>
        <w:t>Global Collaboration</w:t>
      </w:r>
    </w:p>
    <w:p w14:paraId="12FBAA43" w14:textId="77777777" w:rsidR="00683F2F" w:rsidRPr="00525D5C" w:rsidRDefault="00683F2F" w:rsidP="00683F2F">
      <w:pPr>
        <w:rPr>
          <w:lang w:val="en-US"/>
        </w:rPr>
      </w:pPr>
    </w:p>
    <w:p w14:paraId="5BBF95FE" w14:textId="77777777" w:rsidR="00683F2F" w:rsidRPr="003A2DF4" w:rsidRDefault="00683F2F" w:rsidP="00F22060">
      <w:pPr>
        <w:pStyle w:val="BW-section-head"/>
        <w:rPr>
          <w:lang w:val="en-US"/>
        </w:rPr>
      </w:pPr>
      <w:r w:rsidRPr="003A2DF4">
        <w:rPr>
          <w:lang w:val="en-US"/>
        </w:rPr>
        <w:t>TOPIC 2 DURATION</w:t>
      </w:r>
    </w:p>
    <w:p w14:paraId="5FEA2051" w14:textId="77777777" w:rsidR="00683F2F" w:rsidRPr="001C6AEF" w:rsidRDefault="00E9566C" w:rsidP="00683F2F">
      <w:pPr>
        <w:rPr>
          <w:lang w:val="en-US"/>
        </w:rPr>
      </w:pPr>
      <w:r w:rsidRPr="007F382B">
        <w:rPr>
          <w:lang w:val="en-US"/>
        </w:rPr>
        <w:t>10</w:t>
      </w:r>
      <w:r w:rsidR="00683F2F" w:rsidRPr="001C6AEF">
        <w:rPr>
          <w:lang w:val="en-US"/>
        </w:rPr>
        <w:t xml:space="preserve"> MINS</w:t>
      </w:r>
    </w:p>
    <w:p w14:paraId="33E6A49C" w14:textId="77777777" w:rsidR="0092539D" w:rsidRPr="00BF0C44" w:rsidRDefault="0092539D" w:rsidP="00683F2F">
      <w:pPr>
        <w:rPr>
          <w:lang w:val="en-US"/>
        </w:rPr>
      </w:pPr>
    </w:p>
    <w:p w14:paraId="3245BEB4" w14:textId="77777777" w:rsidR="0092539D" w:rsidRPr="00BF0C44" w:rsidRDefault="0092539D" w:rsidP="00F22060">
      <w:pPr>
        <w:pStyle w:val="BW-section-head"/>
        <w:rPr>
          <w:lang w:val="en-US"/>
        </w:rPr>
      </w:pPr>
      <w:r w:rsidRPr="00BF0C44">
        <w:rPr>
          <w:lang w:val="en-US"/>
        </w:rPr>
        <w:t>TOPIC 3 TITLE</w:t>
      </w:r>
    </w:p>
    <w:p w14:paraId="38B1C48D" w14:textId="77777777" w:rsidR="0092539D" w:rsidRPr="003B3C7D" w:rsidRDefault="008F3260" w:rsidP="0092539D">
      <w:pPr>
        <w:rPr>
          <w:b/>
          <w:u w:val="single"/>
          <w:lang w:val="en-US"/>
        </w:rPr>
      </w:pPr>
      <w:r w:rsidRPr="00BF0C44">
        <w:rPr>
          <w:lang w:val="en-US"/>
        </w:rPr>
        <w:t>Seeking Solutions</w:t>
      </w:r>
    </w:p>
    <w:p w14:paraId="16CE21CD" w14:textId="77777777" w:rsidR="0092539D" w:rsidRPr="00525D5C" w:rsidRDefault="0092539D" w:rsidP="0092539D">
      <w:pPr>
        <w:rPr>
          <w:lang w:val="en-US"/>
        </w:rPr>
      </w:pPr>
    </w:p>
    <w:p w14:paraId="7CF3815F" w14:textId="77777777" w:rsidR="0092539D" w:rsidRPr="003A2DF4" w:rsidRDefault="0092539D" w:rsidP="00F22060">
      <w:pPr>
        <w:pStyle w:val="BW-section-head"/>
        <w:rPr>
          <w:lang w:val="en-US"/>
        </w:rPr>
      </w:pPr>
      <w:r w:rsidRPr="003A2DF4">
        <w:rPr>
          <w:lang w:val="en-US"/>
        </w:rPr>
        <w:t>TOPIC 3 DURATION</w:t>
      </w:r>
    </w:p>
    <w:p w14:paraId="24B719CA" w14:textId="77777777" w:rsidR="0092539D" w:rsidRPr="001C6AEF" w:rsidRDefault="008F3260" w:rsidP="0092539D">
      <w:pPr>
        <w:rPr>
          <w:lang w:val="en-US"/>
        </w:rPr>
      </w:pPr>
      <w:r w:rsidRPr="007F382B">
        <w:rPr>
          <w:lang w:val="en-US"/>
        </w:rPr>
        <w:t>7</w:t>
      </w:r>
      <w:r w:rsidR="0092539D" w:rsidRPr="001C6AEF">
        <w:rPr>
          <w:lang w:val="en-US"/>
        </w:rPr>
        <w:t xml:space="preserve"> MINS</w:t>
      </w:r>
    </w:p>
    <w:p w14:paraId="1F653306" w14:textId="77777777" w:rsidR="0092539D" w:rsidRPr="00BF0C44" w:rsidRDefault="0092539D" w:rsidP="00683F2F">
      <w:pPr>
        <w:rPr>
          <w:lang w:val="en-US"/>
        </w:rPr>
      </w:pPr>
    </w:p>
    <w:p w14:paraId="08634274" w14:textId="77777777" w:rsidR="00683F2F" w:rsidRPr="00BF0C44" w:rsidRDefault="00683F2F" w:rsidP="00F22060">
      <w:pPr>
        <w:pStyle w:val="BW-section-head"/>
        <w:rPr>
          <w:lang w:val="en-US"/>
        </w:rPr>
      </w:pPr>
      <w:r w:rsidRPr="00BF0C44">
        <w:rPr>
          <w:lang w:val="en-US"/>
        </w:rPr>
        <w:t xml:space="preserve">RESOURCES </w:t>
      </w:r>
      <w:r w:rsidR="00680E27" w:rsidRPr="00BF0C44">
        <w:rPr>
          <w:lang w:val="en-US"/>
        </w:rPr>
        <w:t>ROOM</w:t>
      </w:r>
    </w:p>
    <w:p w14:paraId="62F90460" w14:textId="77777777" w:rsidR="00683F2F" w:rsidRPr="00525D5C" w:rsidRDefault="00683F2F" w:rsidP="000F7DC3">
      <w:pPr>
        <w:rPr>
          <w:lang w:val="en-US"/>
        </w:rPr>
      </w:pPr>
      <w:r w:rsidRPr="00BF0C44">
        <w:rPr>
          <w:lang w:val="en-US"/>
        </w:rPr>
        <w:t xml:space="preserve">Resources </w:t>
      </w:r>
      <w:r w:rsidR="00525D5C">
        <w:rPr>
          <w:lang w:val="en-US"/>
        </w:rPr>
        <w:t>R</w:t>
      </w:r>
      <w:r w:rsidRPr="00525D5C">
        <w:rPr>
          <w:lang w:val="en-US"/>
        </w:rPr>
        <w:t>oom</w:t>
      </w:r>
    </w:p>
    <w:p w14:paraId="0629C579" w14:textId="77777777" w:rsidR="00683F2F" w:rsidRPr="003A2DF4" w:rsidRDefault="00683F2F" w:rsidP="000F7DC3">
      <w:pPr>
        <w:rPr>
          <w:lang w:val="en-US"/>
        </w:rPr>
      </w:pPr>
    </w:p>
    <w:p w14:paraId="0B896A55" w14:textId="77777777" w:rsidR="00F34514" w:rsidRPr="007F382B" w:rsidRDefault="00F34514" w:rsidP="00F22060">
      <w:pPr>
        <w:pStyle w:val="BW-section-head"/>
        <w:rPr>
          <w:lang w:val="en-US"/>
        </w:rPr>
      </w:pPr>
      <w:r w:rsidRPr="007F382B">
        <w:rPr>
          <w:lang w:val="en-US"/>
        </w:rPr>
        <w:t>GUIDE AUDIO</w:t>
      </w:r>
    </w:p>
    <w:p w14:paraId="31C0FB46" w14:textId="77777777" w:rsidR="00F34514" w:rsidRPr="00A37A2B" w:rsidRDefault="00F34514" w:rsidP="000F7DC3">
      <w:pPr>
        <w:rPr>
          <w:lang w:val="en-US"/>
        </w:rPr>
      </w:pPr>
      <w:r w:rsidRPr="007F382B">
        <w:rPr>
          <w:lang w:val="en-US"/>
        </w:rPr>
        <w:t>Now that you</w:t>
      </w:r>
      <w:r w:rsidR="00680E27" w:rsidRPr="001C6AEF">
        <w:rPr>
          <w:lang w:val="en-US"/>
        </w:rPr>
        <w:t>'re</w:t>
      </w:r>
      <w:r w:rsidRPr="00BF0C44">
        <w:rPr>
          <w:lang w:val="en-US"/>
        </w:rPr>
        <w:t xml:space="preserve"> inside the </w:t>
      </w:r>
      <w:r w:rsidR="003E6F86" w:rsidRPr="00BF0C44">
        <w:rPr>
          <w:lang w:val="en-US"/>
        </w:rPr>
        <w:t>RDQ</w:t>
      </w:r>
      <w:r w:rsidRPr="00BF0C44">
        <w:rPr>
          <w:lang w:val="en-US"/>
        </w:rPr>
        <w:t xml:space="preserve"> landmark, you can scroll to the right </w:t>
      </w:r>
      <w:r w:rsidRPr="00B157CE">
        <w:rPr>
          <w:lang w:val="en-US"/>
        </w:rPr>
        <w:t>to see different areas. To enter an area</w:t>
      </w:r>
      <w:r w:rsidR="00B157CE">
        <w:rPr>
          <w:lang w:val="en-US"/>
        </w:rPr>
        <w:t>,</w:t>
      </w:r>
      <w:r w:rsidRPr="00B157CE">
        <w:rPr>
          <w:lang w:val="en-US"/>
        </w:rPr>
        <w:t xml:space="preserve"> select the icon next to its title, like the one you can see here.</w:t>
      </w:r>
      <w:r w:rsidR="009D133D" w:rsidRPr="00B157CE">
        <w:rPr>
          <w:lang w:val="en-US"/>
        </w:rPr>
        <w:t xml:space="preserve"> When</w:t>
      </w:r>
      <w:r w:rsidR="009D133D" w:rsidRPr="003A2DF4">
        <w:rPr>
          <w:lang w:val="en-US"/>
        </w:rPr>
        <w:t xml:space="preserve"> you want to leave this landmark, select the exit icon at the top of the screen. I'll remember where you were, so we can continue your tour when you return</w:t>
      </w:r>
      <w:r w:rsidR="009D133D" w:rsidRPr="00A37A2B">
        <w:rPr>
          <w:lang w:val="en-US"/>
        </w:rPr>
        <w:t>. Now</w:t>
      </w:r>
      <w:r w:rsidR="00B157CE">
        <w:rPr>
          <w:lang w:val="en-US"/>
        </w:rPr>
        <w:t>,</w:t>
      </w:r>
      <w:r w:rsidR="009D133D" w:rsidRPr="00B157CE">
        <w:rPr>
          <w:lang w:val="en-US"/>
        </w:rPr>
        <w:t xml:space="preserve"> please select an area to begin your tour of </w:t>
      </w:r>
      <w:r w:rsidR="003E6F86" w:rsidRPr="003A2DF4">
        <w:rPr>
          <w:lang w:val="en-US"/>
        </w:rPr>
        <w:t>RDQ</w:t>
      </w:r>
      <w:r w:rsidR="009D133D" w:rsidRPr="00A37A2B">
        <w:rPr>
          <w:lang w:val="en-US"/>
        </w:rPr>
        <w:t>.</w:t>
      </w:r>
    </w:p>
    <w:p w14:paraId="53746F57" w14:textId="77777777" w:rsidR="00F34514" w:rsidRPr="007F382B" w:rsidRDefault="00F34514" w:rsidP="000F7DC3">
      <w:pPr>
        <w:rPr>
          <w:lang w:val="en-US"/>
        </w:rPr>
      </w:pPr>
    </w:p>
    <w:p w14:paraId="34E03E50" w14:textId="77777777" w:rsidR="009D133D" w:rsidRPr="001C6AEF" w:rsidRDefault="009D133D" w:rsidP="00F22060">
      <w:pPr>
        <w:pStyle w:val="BW-section-head"/>
        <w:rPr>
          <w:lang w:val="en-US"/>
        </w:rPr>
      </w:pPr>
      <w:r w:rsidRPr="001C6AEF">
        <w:rPr>
          <w:lang w:val="en-US"/>
        </w:rPr>
        <w:t>INSTRUCTION TEXT</w:t>
      </w:r>
    </w:p>
    <w:p w14:paraId="19C35782" w14:textId="77777777" w:rsidR="009D133D" w:rsidRPr="00BF0C44" w:rsidRDefault="009D133D" w:rsidP="000F7DC3">
      <w:pPr>
        <w:rPr>
          <w:lang w:val="en-US"/>
        </w:rPr>
      </w:pPr>
      <w:r w:rsidRPr="00BF0C44">
        <w:rPr>
          <w:lang w:val="en-US"/>
        </w:rPr>
        <w:t>Scroll to the right to see all the areas. Select an icon to enter an area.</w:t>
      </w:r>
    </w:p>
    <w:p w14:paraId="7600E4E6" w14:textId="77777777" w:rsidR="003D6AD2" w:rsidRPr="00BF0C44" w:rsidRDefault="003D6AD2" w:rsidP="003D6AD2">
      <w:pPr>
        <w:pStyle w:val="Heading1"/>
        <w:rPr>
          <w:lang w:val="en-US"/>
        </w:rPr>
      </w:pPr>
      <w:bookmarkStart w:id="165" w:name="_Toc465417687"/>
      <w:r w:rsidRPr="00BF0C44">
        <w:rPr>
          <w:lang w:val="en-US"/>
        </w:rPr>
        <w:lastRenderedPageBreak/>
        <w:t>Topic</w:t>
      </w:r>
      <w:r w:rsidR="00F22060" w:rsidRPr="00BF0C44">
        <w:rPr>
          <w:lang w:val="en-US"/>
        </w:rPr>
        <w:t xml:space="preserve"> 1</w:t>
      </w:r>
      <w:r w:rsidRPr="00BF0C44">
        <w:rPr>
          <w:lang w:val="en-US"/>
        </w:rPr>
        <w:t xml:space="preserve">: </w:t>
      </w:r>
      <w:r w:rsidR="00BB1921" w:rsidRPr="00BF0C44">
        <w:rPr>
          <w:lang w:val="en-US"/>
        </w:rPr>
        <w:t>The Role of</w:t>
      </w:r>
      <w:r w:rsidR="004015F3" w:rsidRPr="00BF0C44">
        <w:rPr>
          <w:lang w:val="en-US"/>
        </w:rPr>
        <w:t xml:space="preserve"> RDQ</w:t>
      </w:r>
      <w:bookmarkEnd w:id="165"/>
    </w:p>
    <w:p w14:paraId="1B5A411F" w14:textId="77777777" w:rsidR="00F22060" w:rsidRPr="00BF0C44" w:rsidRDefault="00F22060" w:rsidP="00F22060">
      <w:pPr>
        <w:rPr>
          <w:lang w:val="en-US"/>
        </w:rPr>
      </w:pPr>
    </w:p>
    <w:p w14:paraId="7080F596" w14:textId="2F378EE7" w:rsidR="003D6AD2" w:rsidRPr="00BF0C44" w:rsidRDefault="00F22060" w:rsidP="00F22060">
      <w:pPr>
        <w:pStyle w:val="Heading2"/>
        <w:pageBreakBefore w:val="0"/>
        <w:rPr>
          <w:color w:val="FFFFFF"/>
          <w:lang w:val="en-US"/>
        </w:rPr>
      </w:pPr>
      <w:bookmarkStart w:id="166" w:name="_Toc465417688"/>
      <w:r w:rsidRPr="00BF0C44">
        <w:rPr>
          <w:lang w:val="en-US"/>
        </w:rPr>
        <w:t xml:space="preserve">SCREEN </w:t>
      </w:r>
      <w:del w:id="167" w:author="Adam Boothroyd" w:date="2016-11-09T09:54:00Z">
        <w:r w:rsidRPr="00BF0C44" w:rsidDel="000C6A3F">
          <w:rPr>
            <w:color w:val="FFFFFF"/>
            <w:lang w:val="en-US"/>
          </w:rPr>
          <w:delText>02_</w:delText>
        </w:r>
      </w:del>
      <w:r w:rsidRPr="00BF0C44">
        <w:rPr>
          <w:color w:val="FFFFFF"/>
          <w:lang w:val="en-US"/>
        </w:rPr>
        <w:t>01_100</w:t>
      </w:r>
      <w:bookmarkEnd w:id="166"/>
    </w:p>
    <w:p w14:paraId="1E5A6598" w14:textId="77777777" w:rsidR="009B01F8" w:rsidRPr="00BF0C44" w:rsidRDefault="00F22060" w:rsidP="00F22060">
      <w:pPr>
        <w:pStyle w:val="BW-screentype"/>
        <w:rPr>
          <w:color w:val="FFFFFF"/>
          <w:sz w:val="36"/>
          <w:szCs w:val="44"/>
          <w:lang w:val="en-US"/>
        </w:rPr>
      </w:pPr>
      <w:r w:rsidRPr="00BF0C44">
        <w:rPr>
          <w:lang w:val="en-US"/>
        </w:rPr>
        <w:t xml:space="preserve">SCREEN TYPE: </w:t>
      </w:r>
      <w:proofErr w:type="spellStart"/>
      <w:r w:rsidRPr="00BF0C44">
        <w:rPr>
          <w:lang w:val="en-US"/>
        </w:rPr>
        <w:t>Photostory</w:t>
      </w:r>
      <w:proofErr w:type="spellEnd"/>
    </w:p>
    <w:p w14:paraId="0CF8337E" w14:textId="77777777" w:rsidR="00EE35A9" w:rsidRPr="00BF0C44" w:rsidRDefault="00EE35A9" w:rsidP="00EE35A9">
      <w:pPr>
        <w:rPr>
          <w:b/>
          <w:lang w:val="en-US"/>
        </w:rPr>
      </w:pPr>
    </w:p>
    <w:p w14:paraId="28DC0FE3" w14:textId="77777777" w:rsidR="00EE35A9" w:rsidRPr="00BF0C44" w:rsidRDefault="00EE35A9" w:rsidP="00F22060">
      <w:pPr>
        <w:pStyle w:val="BW-section-head"/>
        <w:rPr>
          <w:lang w:val="en-US"/>
        </w:rPr>
      </w:pPr>
      <w:r w:rsidRPr="00BF0C44">
        <w:rPr>
          <w:lang w:val="en-US"/>
        </w:rPr>
        <w:t>DESCRIPTION</w:t>
      </w:r>
    </w:p>
    <w:p w14:paraId="1D5A4A43" w14:textId="77777777" w:rsidR="00EE35A9" w:rsidRPr="00BF0C44" w:rsidRDefault="00EE35A9" w:rsidP="00EE35A9">
      <w:pPr>
        <w:rPr>
          <w:lang w:val="en-US"/>
        </w:rPr>
      </w:pPr>
      <w:r w:rsidRPr="00BF0C44">
        <w:rPr>
          <w:lang w:val="en-US"/>
        </w:rPr>
        <w:t>A series of images with text that the learner explores in a fixed sequence that provides a linear narrative.</w:t>
      </w:r>
      <w:r w:rsidRPr="00BF0C44">
        <w:rPr>
          <w:b/>
          <w:lang w:val="en-US"/>
        </w:rPr>
        <w:t xml:space="preserve"> </w:t>
      </w:r>
    </w:p>
    <w:p w14:paraId="2BDFBB2A" w14:textId="77777777" w:rsidR="00EE35A9" w:rsidRPr="00BF0C44" w:rsidRDefault="00EE35A9" w:rsidP="00EE35A9">
      <w:pPr>
        <w:rPr>
          <w:lang w:val="en-US"/>
        </w:rPr>
      </w:pPr>
    </w:p>
    <w:p w14:paraId="411C1765" w14:textId="22816C38" w:rsidR="001772AE" w:rsidRPr="00BF0C44" w:rsidRDefault="001772AE" w:rsidP="00F22060">
      <w:pPr>
        <w:pStyle w:val="BW-section-head"/>
        <w:rPr>
          <w:lang w:val="en-US"/>
        </w:rPr>
      </w:pPr>
      <w:r w:rsidRPr="00BF0C44">
        <w:rPr>
          <w:lang w:val="en-US"/>
        </w:rPr>
        <w:t xml:space="preserve">GUIDE AUDIO </w:t>
      </w:r>
      <w:del w:id="168" w:author="Adam Boothroyd" w:date="2016-11-09T11:59:00Z">
        <w:r w:rsidRPr="00BF0C44" w:rsidDel="00DF5B2C">
          <w:rPr>
            <w:lang w:val="en-US"/>
          </w:rPr>
          <w:delText xml:space="preserve">and </w:delText>
        </w:r>
      </w:del>
      <w:r w:rsidRPr="00BF0C44">
        <w:rPr>
          <w:lang w:val="en-US"/>
        </w:rPr>
        <w:t>/</w:t>
      </w:r>
      <w:del w:id="169" w:author="Adam Boothroyd" w:date="2016-11-09T11:59:00Z">
        <w:r w:rsidRPr="00BF0C44" w:rsidDel="00DF5B2C">
          <w:rPr>
            <w:lang w:val="en-US"/>
          </w:rPr>
          <w:delText xml:space="preserve"> or</w:delText>
        </w:r>
      </w:del>
      <w:r w:rsidRPr="00BF0C44">
        <w:rPr>
          <w:lang w:val="en-US"/>
        </w:rPr>
        <w:t xml:space="preserve"> TEXT:</w:t>
      </w:r>
    </w:p>
    <w:p w14:paraId="6DBA4F10" w14:textId="77777777" w:rsidR="00786D3F" w:rsidRPr="00B157CE" w:rsidRDefault="00E1701E" w:rsidP="00EE35A9">
      <w:pPr>
        <w:rPr>
          <w:lang w:val="en-US"/>
        </w:rPr>
      </w:pPr>
      <w:r w:rsidRPr="00BF0C44">
        <w:rPr>
          <w:lang w:val="en-US"/>
        </w:rPr>
        <w:t xml:space="preserve">Let's take a look at what the RDQ function does. </w:t>
      </w:r>
      <w:r w:rsidR="00CE75D3" w:rsidRPr="00BF0C44">
        <w:rPr>
          <w:lang w:val="en-US"/>
        </w:rPr>
        <w:t>I'll</w:t>
      </w:r>
      <w:r w:rsidRPr="00BF0C44">
        <w:rPr>
          <w:lang w:val="en-US"/>
        </w:rPr>
        <w:t xml:space="preserve"> explain the role of the different teams, how they</w:t>
      </w:r>
      <w:r w:rsidR="00C10940" w:rsidRPr="00BF0C44">
        <w:rPr>
          <w:lang w:val="en-US"/>
        </w:rPr>
        <w:t>'</w:t>
      </w:r>
      <w:r w:rsidRPr="00BF0C44">
        <w:rPr>
          <w:lang w:val="en-US"/>
        </w:rPr>
        <w:t>re structured and what</w:t>
      </w:r>
      <w:r w:rsidR="008904CB">
        <w:rPr>
          <w:lang w:val="en-US"/>
        </w:rPr>
        <w:t xml:space="preserve"> value they contribute</w:t>
      </w:r>
      <w:r w:rsidR="008A494E">
        <w:rPr>
          <w:lang w:val="en-US"/>
        </w:rPr>
        <w:t xml:space="preserve"> to </w:t>
      </w:r>
      <w:r w:rsidR="008A494E" w:rsidRPr="00BF0C44">
        <w:rPr>
          <w:lang w:val="en-US"/>
        </w:rPr>
        <w:t>Mondel</w:t>
      </w:r>
      <w:r w:rsidR="008A494E" w:rsidRPr="00BF0C44">
        <w:rPr>
          <w:rFonts w:cs="Arial"/>
          <w:lang w:val="en-US"/>
        </w:rPr>
        <w:t>ē</w:t>
      </w:r>
      <w:r w:rsidR="008A494E" w:rsidRPr="00BF0C44">
        <w:rPr>
          <w:lang w:val="en-US"/>
        </w:rPr>
        <w:t>z International</w:t>
      </w:r>
      <w:r w:rsidR="00786D3F" w:rsidRPr="00B157CE">
        <w:rPr>
          <w:lang w:val="en-US"/>
        </w:rPr>
        <w:t>.</w:t>
      </w:r>
    </w:p>
    <w:p w14:paraId="1F77FCB2" w14:textId="77777777" w:rsidR="002843A5" w:rsidRPr="003A2DF4" w:rsidRDefault="002843A5" w:rsidP="00EE35A9">
      <w:pPr>
        <w:rPr>
          <w:highlight w:val="green"/>
          <w:lang w:val="en-US"/>
        </w:rPr>
      </w:pPr>
    </w:p>
    <w:p w14:paraId="5925F115" w14:textId="77777777" w:rsidR="00283117" w:rsidRDefault="00786D3F" w:rsidP="00EE35A9">
      <w:pPr>
        <w:rPr>
          <w:lang w:val="en-US"/>
        </w:rPr>
      </w:pPr>
      <w:r w:rsidRPr="007F382B">
        <w:rPr>
          <w:b/>
          <w:lang w:val="en-US"/>
        </w:rPr>
        <w:t>NOTE</w:t>
      </w:r>
      <w:r w:rsidR="00283117">
        <w:rPr>
          <w:b/>
          <w:lang w:val="en-US"/>
        </w:rPr>
        <w:t>S</w:t>
      </w:r>
      <w:r w:rsidRPr="007F382B">
        <w:rPr>
          <w:b/>
          <w:lang w:val="en-US"/>
        </w:rPr>
        <w:t xml:space="preserve"> TO </w:t>
      </w:r>
      <w:r w:rsidR="004330CE" w:rsidRPr="001C6AEF">
        <w:rPr>
          <w:b/>
          <w:lang w:val="en-US"/>
        </w:rPr>
        <w:t xml:space="preserve">BW </w:t>
      </w:r>
      <w:r w:rsidRPr="00BF0C44">
        <w:rPr>
          <w:b/>
          <w:lang w:val="en-US"/>
        </w:rPr>
        <w:t>GRAPHIC DESIGN TEAM:</w:t>
      </w:r>
      <w:r w:rsidRPr="00BF0C44">
        <w:rPr>
          <w:lang w:val="en-US"/>
        </w:rPr>
        <w:t xml:space="preserve"> </w:t>
      </w:r>
    </w:p>
    <w:p w14:paraId="1F9EAA37" w14:textId="77777777" w:rsidR="00EE35A9" w:rsidRDefault="00786D3F" w:rsidP="00283117">
      <w:pPr>
        <w:numPr>
          <w:ilvl w:val="0"/>
          <w:numId w:val="14"/>
        </w:numPr>
        <w:rPr>
          <w:lang w:val="en-US"/>
        </w:rPr>
      </w:pPr>
      <w:r w:rsidRPr="00BF0C44">
        <w:rPr>
          <w:lang w:val="en-US"/>
        </w:rPr>
        <w:t xml:space="preserve">Images of </w:t>
      </w:r>
      <w:r w:rsidRPr="00BF0C44">
        <w:rPr>
          <w:b/>
          <w:lang w:val="en-US"/>
        </w:rPr>
        <w:t>single individuals</w:t>
      </w:r>
      <w:r w:rsidR="001A747B" w:rsidRPr="00BF0C44">
        <w:rPr>
          <w:b/>
          <w:lang w:val="en-US"/>
        </w:rPr>
        <w:t xml:space="preserve"> in the workplace</w:t>
      </w:r>
      <w:r w:rsidRPr="00BF0C44">
        <w:rPr>
          <w:b/>
          <w:lang w:val="en-US"/>
        </w:rPr>
        <w:t xml:space="preserve"> are not allowed</w:t>
      </w:r>
      <w:r w:rsidRPr="00BF0C44">
        <w:rPr>
          <w:lang w:val="en-US"/>
        </w:rPr>
        <w:t xml:space="preserve"> within the RDQ module. Collaboration is key to this department so pics and photos </w:t>
      </w:r>
      <w:r w:rsidR="00283117" w:rsidRPr="00283117">
        <w:rPr>
          <w:b/>
          <w:lang w:val="en-US"/>
        </w:rPr>
        <w:t>should</w:t>
      </w:r>
      <w:r w:rsidRPr="00283117">
        <w:rPr>
          <w:b/>
          <w:lang w:val="en-US"/>
        </w:rPr>
        <w:t xml:space="preserve"> </w:t>
      </w:r>
      <w:r w:rsidRPr="00BF0C44">
        <w:rPr>
          <w:b/>
          <w:lang w:val="en-US"/>
        </w:rPr>
        <w:t>show people working as a team, 2 people minimum</w:t>
      </w:r>
      <w:r w:rsidR="00283117">
        <w:rPr>
          <w:b/>
          <w:lang w:val="en-US"/>
        </w:rPr>
        <w:t>, whenever possible</w:t>
      </w:r>
      <w:r w:rsidRPr="00BF0C44">
        <w:rPr>
          <w:lang w:val="en-US"/>
        </w:rPr>
        <w:t>.</w:t>
      </w:r>
    </w:p>
    <w:p w14:paraId="24F4D5ED" w14:textId="77777777" w:rsidR="00283117" w:rsidRDefault="00283117" w:rsidP="00283117">
      <w:pPr>
        <w:pStyle w:val="CommentText"/>
        <w:numPr>
          <w:ilvl w:val="0"/>
          <w:numId w:val="14"/>
        </w:numPr>
      </w:pPr>
      <w:r w:rsidRPr="00283117">
        <w:t xml:space="preserve">If a specific image is not provided… Whenever we show people with products, please make sure we show </w:t>
      </w:r>
      <w:r w:rsidRPr="0067576D">
        <w:rPr>
          <w:b/>
        </w:rPr>
        <w:t>smallish, healthy portions</w:t>
      </w:r>
      <w:r>
        <w:t>.</w:t>
      </w:r>
    </w:p>
    <w:p w14:paraId="5FBFA5AF" w14:textId="77777777" w:rsidR="00336075" w:rsidRPr="00692220" w:rsidRDefault="00336075" w:rsidP="00283117">
      <w:pPr>
        <w:pStyle w:val="CommentText"/>
        <w:numPr>
          <w:ilvl w:val="0"/>
          <w:numId w:val="14"/>
        </w:numPr>
      </w:pPr>
      <w:r>
        <w:t>Latest &amp; greatest key source document is this one, saved on BW network on 1</w:t>
      </w:r>
      <w:r w:rsidRPr="00336075">
        <w:rPr>
          <w:vertAlign w:val="superscript"/>
        </w:rPr>
        <w:t>st</w:t>
      </w:r>
      <w:r>
        <w:t xml:space="preserve"> November. </w:t>
      </w:r>
      <w:r w:rsidRPr="0002338F">
        <w:rPr>
          <w:lang w:val="en-US"/>
        </w:rPr>
        <w:t xml:space="preserve">Source: </w:t>
      </w:r>
      <w:r w:rsidRPr="00B720B0">
        <w:rPr>
          <w:lang w:val="en-US"/>
        </w:rPr>
        <w:t>L:\Projects\MDL851_BPBT_Landmarks\from_client\content\Module content\02_RDQMLDZ Landmark Tour RDQ Outline 20161031</w:t>
      </w:r>
    </w:p>
    <w:p w14:paraId="56441A71" w14:textId="77777777" w:rsidR="00692220" w:rsidRDefault="00692220" w:rsidP="00283117">
      <w:pPr>
        <w:pStyle w:val="CommentText"/>
        <w:numPr>
          <w:ilvl w:val="0"/>
          <w:numId w:val="14"/>
        </w:numPr>
      </w:pPr>
      <w:r>
        <w:t xml:space="preserve">Show MDLZ diversity as well as collaboration. </w:t>
      </w:r>
      <w:proofErr w:type="gramStart"/>
      <w:r>
        <w:t>i.e</w:t>
      </w:r>
      <w:proofErr w:type="gramEnd"/>
      <w:r>
        <w:t>. not just white males and not just chocolate.</w:t>
      </w:r>
    </w:p>
    <w:p w14:paraId="0DB74229" w14:textId="77777777" w:rsidR="00283117" w:rsidRPr="00BF0C44" w:rsidRDefault="00283117" w:rsidP="00EE35A9">
      <w:pPr>
        <w:rPr>
          <w:lang w:val="en-US"/>
        </w:rPr>
      </w:pPr>
    </w:p>
    <w:p w14:paraId="4A71E1F4" w14:textId="77777777" w:rsidR="00EE35A9" w:rsidRPr="00BF0C44" w:rsidRDefault="00EE35A9" w:rsidP="00EE35A9">
      <w:pPr>
        <w:rPr>
          <w:b/>
          <w:u w:val="single"/>
          <w:lang w:val="en-US"/>
        </w:rPr>
      </w:pPr>
    </w:p>
    <w:tbl>
      <w:tblPr>
        <w:tblW w:w="98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EE35A9" w:rsidRPr="00BF0C44" w14:paraId="78F44401" w14:textId="77777777" w:rsidTr="00807921">
        <w:tc>
          <w:tcPr>
            <w:tcW w:w="1101" w:type="dxa"/>
            <w:shd w:val="clear" w:color="auto" w:fill="36424A"/>
          </w:tcPr>
          <w:p w14:paraId="0DF63D4A" w14:textId="77777777" w:rsidR="00EE35A9" w:rsidRPr="003B3C7D" w:rsidRDefault="00EE35A9" w:rsidP="00E10564">
            <w:pPr>
              <w:jc w:val="center"/>
              <w:rPr>
                <w:b/>
                <w:color w:val="B1B94B"/>
                <w:sz w:val="22"/>
                <w:szCs w:val="22"/>
                <w:lang w:val="en-US"/>
              </w:rPr>
            </w:pPr>
            <w:r w:rsidRPr="003B3C7D">
              <w:rPr>
                <w:b/>
                <w:color w:val="B1B94B"/>
                <w:sz w:val="22"/>
                <w:szCs w:val="22"/>
                <w:lang w:val="en-US"/>
              </w:rPr>
              <w:t>Frame</w:t>
            </w:r>
          </w:p>
        </w:tc>
        <w:tc>
          <w:tcPr>
            <w:tcW w:w="3118" w:type="dxa"/>
            <w:shd w:val="clear" w:color="auto" w:fill="36424A"/>
          </w:tcPr>
          <w:p w14:paraId="3A99E5B9" w14:textId="77777777" w:rsidR="00EE35A9" w:rsidRPr="00525D5C" w:rsidRDefault="00EE35A9" w:rsidP="00E10564">
            <w:pPr>
              <w:jc w:val="center"/>
              <w:rPr>
                <w:b/>
                <w:color w:val="B1B94B"/>
                <w:sz w:val="22"/>
                <w:szCs w:val="22"/>
                <w:lang w:val="en-US"/>
              </w:rPr>
            </w:pPr>
            <w:r w:rsidRPr="00525D5C">
              <w:rPr>
                <w:b/>
                <w:color w:val="B1B94B"/>
                <w:sz w:val="22"/>
                <w:szCs w:val="22"/>
                <w:lang w:val="en-US"/>
              </w:rPr>
              <w:t>Picture</w:t>
            </w:r>
          </w:p>
        </w:tc>
        <w:tc>
          <w:tcPr>
            <w:tcW w:w="5670" w:type="dxa"/>
            <w:shd w:val="clear" w:color="auto" w:fill="36424A"/>
          </w:tcPr>
          <w:p w14:paraId="3D0EB9A2" w14:textId="77777777" w:rsidR="00EE35A9" w:rsidRPr="00B157CE" w:rsidRDefault="00EE35A9" w:rsidP="00E10564">
            <w:pPr>
              <w:jc w:val="center"/>
              <w:rPr>
                <w:b/>
                <w:color w:val="B1B94B"/>
                <w:sz w:val="22"/>
                <w:szCs w:val="22"/>
                <w:lang w:val="en-US"/>
              </w:rPr>
            </w:pPr>
            <w:r w:rsidRPr="00B157CE">
              <w:rPr>
                <w:b/>
                <w:color w:val="B1B94B"/>
                <w:sz w:val="22"/>
                <w:szCs w:val="22"/>
                <w:lang w:val="en-US"/>
              </w:rPr>
              <w:t>Text (Max 15 words per speech/caption)</w:t>
            </w:r>
          </w:p>
        </w:tc>
      </w:tr>
      <w:tr w:rsidR="00EE35A9" w:rsidRPr="0002338F" w14:paraId="5FE065D5" w14:textId="77777777" w:rsidTr="00807921">
        <w:tc>
          <w:tcPr>
            <w:tcW w:w="1101" w:type="dxa"/>
            <w:shd w:val="clear" w:color="auto" w:fill="36424A"/>
          </w:tcPr>
          <w:p w14:paraId="4DE1D77E" w14:textId="77777777" w:rsidR="00EE35A9" w:rsidRPr="00BF0C44" w:rsidRDefault="00EE35A9" w:rsidP="00E10564">
            <w:pPr>
              <w:jc w:val="center"/>
              <w:rPr>
                <w:b/>
                <w:color w:val="F2F2F2"/>
                <w:lang w:val="en-US"/>
              </w:rPr>
            </w:pPr>
            <w:r w:rsidRPr="00BF0C44">
              <w:rPr>
                <w:b/>
                <w:color w:val="F2F2F2"/>
                <w:lang w:val="en-US"/>
              </w:rPr>
              <w:t>1</w:t>
            </w:r>
          </w:p>
        </w:tc>
        <w:tc>
          <w:tcPr>
            <w:tcW w:w="3118" w:type="dxa"/>
          </w:tcPr>
          <w:p w14:paraId="6C14E3CC" w14:textId="77777777" w:rsidR="00EE35A9" w:rsidRPr="00BF0C44" w:rsidRDefault="004717C5" w:rsidP="00E10564">
            <w:pPr>
              <w:rPr>
                <w:lang w:val="en-US"/>
              </w:rPr>
            </w:pPr>
            <w:r w:rsidRPr="00BF0C44">
              <w:rPr>
                <w:lang w:val="en-US"/>
              </w:rPr>
              <w:t>Use OREO cookie background shot, or OREO cookie packaging image.</w:t>
            </w:r>
          </w:p>
        </w:tc>
        <w:tc>
          <w:tcPr>
            <w:tcW w:w="5670" w:type="dxa"/>
          </w:tcPr>
          <w:p w14:paraId="51F59F2C" w14:textId="77777777" w:rsidR="00242FE0" w:rsidRPr="00242FE0" w:rsidRDefault="00D16498" w:rsidP="00E10564">
            <w:pPr>
              <w:rPr>
                <w:ins w:id="170" w:author="Adam Boothroyd" w:date="2016-11-09T09:56:00Z"/>
                <w:b/>
                <w:color w:val="595959"/>
                <w:u w:val="single"/>
                <w:lang w:val="en-US"/>
                <w:rPrChange w:id="171" w:author="Adam Boothroyd" w:date="2016-11-09T09:57:00Z">
                  <w:rPr>
                    <w:ins w:id="172" w:author="Adam Boothroyd" w:date="2016-11-09T09:56:00Z"/>
                    <w:b/>
                    <w:lang w:val="en-US"/>
                  </w:rPr>
                </w:rPrChange>
              </w:rPr>
            </w:pPr>
            <w:del w:id="173" w:author="Adam Boothroyd" w:date="2016-11-09T09:56:00Z">
              <w:r w:rsidRPr="00242FE0" w:rsidDel="00242FE0">
                <w:rPr>
                  <w:b/>
                  <w:color w:val="595959"/>
                  <w:u w:val="single"/>
                  <w:lang w:val="en-US"/>
                  <w:rPrChange w:id="174" w:author="Adam Boothroyd" w:date="2016-11-09T09:57:00Z">
                    <w:rPr>
                      <w:b/>
                      <w:lang w:val="en-US"/>
                    </w:rPr>
                  </w:rPrChange>
                </w:rPr>
                <w:delText>Headline</w:delText>
              </w:r>
              <w:r w:rsidR="00EE35A9" w:rsidRPr="00242FE0" w:rsidDel="00242FE0">
                <w:rPr>
                  <w:b/>
                  <w:color w:val="595959"/>
                  <w:u w:val="single"/>
                  <w:lang w:val="en-US"/>
                  <w:rPrChange w:id="175" w:author="Adam Boothroyd" w:date="2016-11-09T09:57:00Z">
                    <w:rPr>
                      <w:lang w:val="en-US"/>
                    </w:rPr>
                  </w:rPrChange>
                </w:rPr>
                <w:delText>:</w:delText>
              </w:r>
            </w:del>
            <w:ins w:id="176" w:author="Adam Boothroyd" w:date="2016-11-09T09:56:00Z">
              <w:r w:rsidR="00242FE0" w:rsidRPr="00242FE0">
                <w:rPr>
                  <w:b/>
                  <w:color w:val="595959"/>
                  <w:u w:val="single"/>
                  <w:lang w:val="en-US"/>
                  <w:rPrChange w:id="177" w:author="Adam Boothroyd" w:date="2016-11-09T09:57:00Z">
                    <w:rPr>
                      <w:b/>
                      <w:lang w:val="en-US"/>
                    </w:rPr>
                  </w:rPrChange>
                </w:rPr>
                <w:t>HEADLINE</w:t>
              </w:r>
            </w:ins>
          </w:p>
          <w:p w14:paraId="7873FFF1" w14:textId="2561D2C6" w:rsidR="00C10940" w:rsidRPr="00B157CE" w:rsidRDefault="00EE35A9" w:rsidP="00E10564">
            <w:pPr>
              <w:rPr>
                <w:highlight w:val="green"/>
                <w:lang w:val="en-US"/>
              </w:rPr>
            </w:pPr>
            <w:del w:id="178" w:author="Adam Boothroyd" w:date="2016-11-09T09:56:00Z">
              <w:r w:rsidRPr="00BF0C44" w:rsidDel="00242FE0">
                <w:rPr>
                  <w:lang w:val="en-US"/>
                </w:rPr>
                <w:delText xml:space="preserve"> </w:delText>
              </w:r>
            </w:del>
            <w:r w:rsidR="002843A5" w:rsidRPr="00BF0C44">
              <w:rPr>
                <w:lang w:val="en-US"/>
              </w:rPr>
              <w:t>RDQ teams work together to solve different kinds of problems</w:t>
            </w:r>
            <w:r w:rsidR="00B157CE">
              <w:rPr>
                <w:lang w:val="en-US"/>
              </w:rPr>
              <w:t>,</w:t>
            </w:r>
            <w:r w:rsidR="00F4102B" w:rsidRPr="00B157CE">
              <w:rPr>
                <w:lang w:val="en-US"/>
              </w:rPr>
              <w:t xml:space="preserve"> </w:t>
            </w:r>
            <w:r w:rsidR="00C10940" w:rsidRPr="00B157CE">
              <w:rPr>
                <w:lang w:val="en-US"/>
              </w:rPr>
              <w:t>such as</w:t>
            </w:r>
            <w:r w:rsidR="00F4102B" w:rsidRPr="00B157CE">
              <w:rPr>
                <w:lang w:val="en-US"/>
              </w:rPr>
              <w:t>:</w:t>
            </w:r>
            <w:r w:rsidR="00375ADF" w:rsidRPr="00B157CE">
              <w:rPr>
                <w:highlight w:val="green"/>
                <w:lang w:val="en-US"/>
              </w:rPr>
              <w:t xml:space="preserve"> </w:t>
            </w:r>
          </w:p>
          <w:p w14:paraId="152EC40E" w14:textId="77777777" w:rsidR="00C10940" w:rsidRPr="003A2DF4" w:rsidRDefault="00C10940" w:rsidP="00E10564">
            <w:pPr>
              <w:rPr>
                <w:highlight w:val="green"/>
                <w:lang w:val="en-US"/>
              </w:rPr>
            </w:pPr>
          </w:p>
          <w:p w14:paraId="3E23F82C" w14:textId="74B56A73" w:rsidR="00C10940" w:rsidRPr="00242FE0" w:rsidRDefault="00D369E0" w:rsidP="00E10564">
            <w:pPr>
              <w:rPr>
                <w:b/>
                <w:color w:val="595959"/>
                <w:u w:val="single"/>
                <w:lang w:val="en-US"/>
                <w:rPrChange w:id="179" w:author="Adam Boothroyd" w:date="2016-11-09T09:57:00Z">
                  <w:rPr>
                    <w:highlight w:val="green"/>
                    <w:lang w:val="en-US"/>
                  </w:rPr>
                </w:rPrChange>
              </w:rPr>
            </w:pPr>
            <w:del w:id="180" w:author="Adam Boothroyd" w:date="2016-11-09T09:57:00Z">
              <w:r w:rsidRPr="00242FE0" w:rsidDel="00242FE0">
                <w:rPr>
                  <w:b/>
                  <w:color w:val="595959"/>
                  <w:u w:val="single"/>
                  <w:lang w:val="en-US"/>
                  <w:rPrChange w:id="181" w:author="Adam Boothroyd" w:date="2016-11-09T09:57:00Z">
                    <w:rPr>
                      <w:b/>
                      <w:lang w:val="en-US"/>
                    </w:rPr>
                  </w:rPrChange>
                </w:rPr>
                <w:delText>Text</w:delText>
              </w:r>
            </w:del>
            <w:ins w:id="182" w:author="Adam Boothroyd" w:date="2016-11-09T09:57:00Z">
              <w:r w:rsidR="00242FE0" w:rsidRPr="00242FE0">
                <w:rPr>
                  <w:b/>
                  <w:color w:val="595959"/>
                  <w:u w:val="single"/>
                  <w:lang w:val="en-US"/>
                  <w:rPrChange w:id="183" w:author="Adam Boothroyd" w:date="2016-11-09T09:57:00Z">
                    <w:rPr>
                      <w:b/>
                      <w:lang w:val="en-US"/>
                    </w:rPr>
                  </w:rPrChange>
                </w:rPr>
                <w:t>TEXT</w:t>
              </w:r>
            </w:ins>
          </w:p>
          <w:p w14:paraId="04F47479" w14:textId="77777777" w:rsidR="0020732E" w:rsidRPr="0002338F" w:rsidRDefault="0020732E" w:rsidP="00807921">
            <w:pPr>
              <w:numPr>
                <w:ilvl w:val="0"/>
                <w:numId w:val="7"/>
              </w:numPr>
              <w:rPr>
                <w:lang w:val="en-US"/>
              </w:rPr>
            </w:pPr>
            <w:r w:rsidRPr="00BF0C44">
              <w:rPr>
                <w:lang w:val="en-US"/>
              </w:rPr>
              <w:t xml:space="preserve">How do we make more </w:t>
            </w:r>
            <w:r w:rsidR="008904CB">
              <w:rPr>
                <w:lang w:val="en-US"/>
              </w:rPr>
              <w:t>consumer</w:t>
            </w:r>
            <w:r w:rsidRPr="00BF0C44">
              <w:rPr>
                <w:lang w:val="en-US"/>
              </w:rPr>
              <w:t xml:space="preserve">-friendly packaging </w:t>
            </w:r>
            <w:r w:rsidR="009D52B0" w:rsidRPr="00BF0C44">
              <w:rPr>
                <w:lang w:val="en-US"/>
              </w:rPr>
              <w:t>that</w:t>
            </w:r>
            <w:r w:rsidRPr="00BF0C44">
              <w:rPr>
                <w:lang w:val="en-US"/>
              </w:rPr>
              <w:t xml:space="preserve"> prevent</w:t>
            </w:r>
            <w:r w:rsidR="009D52B0" w:rsidRPr="00BF0C44">
              <w:rPr>
                <w:lang w:val="en-US"/>
              </w:rPr>
              <w:t>s</w:t>
            </w:r>
            <w:r w:rsidRPr="0002338F">
              <w:rPr>
                <w:lang w:val="en-US"/>
              </w:rPr>
              <w:t xml:space="preserve"> our cookies from breaking and keep</w:t>
            </w:r>
            <w:r w:rsidR="009D52B0" w:rsidRPr="0002338F">
              <w:rPr>
                <w:lang w:val="en-US"/>
              </w:rPr>
              <w:t>s</w:t>
            </w:r>
            <w:r w:rsidRPr="0002338F">
              <w:rPr>
                <w:lang w:val="en-US"/>
              </w:rPr>
              <w:t xml:space="preserve"> them fresh?</w:t>
            </w:r>
          </w:p>
          <w:p w14:paraId="3124FA2F" w14:textId="77777777" w:rsidR="00375ADF" w:rsidRPr="0002338F" w:rsidRDefault="00375ADF" w:rsidP="00E10564">
            <w:pPr>
              <w:rPr>
                <w:lang w:val="en-US"/>
              </w:rPr>
            </w:pPr>
          </w:p>
          <w:p w14:paraId="729EA7B3" w14:textId="77777777" w:rsidR="0020732E" w:rsidRPr="00B157CE" w:rsidRDefault="0020732E" w:rsidP="00807921">
            <w:pPr>
              <w:numPr>
                <w:ilvl w:val="0"/>
                <w:numId w:val="7"/>
              </w:numPr>
              <w:rPr>
                <w:lang w:val="en-US"/>
              </w:rPr>
            </w:pPr>
            <w:r w:rsidRPr="0002338F">
              <w:rPr>
                <w:lang w:val="en-US"/>
              </w:rPr>
              <w:t xml:space="preserve">How can we create </w:t>
            </w:r>
            <w:r w:rsidR="00425903" w:rsidRPr="000E4FD2">
              <w:rPr>
                <w:lang w:val="en-US"/>
              </w:rPr>
              <w:t>delicious,</w:t>
            </w:r>
            <w:r w:rsidR="00425903">
              <w:rPr>
                <w:color w:val="FF0000"/>
                <w:lang w:val="en-US"/>
              </w:rPr>
              <w:t xml:space="preserve"> </w:t>
            </w:r>
            <w:r w:rsidRPr="0002338F">
              <w:rPr>
                <w:lang w:val="en-US"/>
              </w:rPr>
              <w:t>wholesome, healthy snacks which</w:t>
            </w:r>
            <w:r w:rsidRPr="00B157CE">
              <w:rPr>
                <w:lang w:val="en-US"/>
              </w:rPr>
              <w:t xml:space="preserve"> </w:t>
            </w:r>
            <w:r w:rsidR="00B157CE">
              <w:rPr>
                <w:lang w:val="en-US"/>
              </w:rPr>
              <w:t xml:space="preserve">also </w:t>
            </w:r>
            <w:r w:rsidRPr="00B157CE">
              <w:rPr>
                <w:lang w:val="en-US"/>
              </w:rPr>
              <w:t xml:space="preserve">deliver moments of </w:t>
            </w:r>
            <w:r w:rsidR="00C10940" w:rsidRPr="00B157CE">
              <w:rPr>
                <w:lang w:val="en-US"/>
              </w:rPr>
              <w:t>joy</w:t>
            </w:r>
            <w:r w:rsidRPr="00B157CE">
              <w:rPr>
                <w:lang w:val="en-US"/>
              </w:rPr>
              <w:t>?</w:t>
            </w:r>
          </w:p>
          <w:p w14:paraId="4B947AEF" w14:textId="77777777" w:rsidR="00375ADF" w:rsidRPr="00B157CE" w:rsidRDefault="00375ADF" w:rsidP="00E10564">
            <w:pPr>
              <w:rPr>
                <w:lang w:val="en-US"/>
              </w:rPr>
            </w:pPr>
          </w:p>
          <w:p w14:paraId="1A3CF4E0" w14:textId="77777777" w:rsidR="0020732E" w:rsidRPr="003B3C7D" w:rsidRDefault="0020732E" w:rsidP="00807921">
            <w:pPr>
              <w:numPr>
                <w:ilvl w:val="0"/>
                <w:numId w:val="7"/>
              </w:numPr>
              <w:rPr>
                <w:lang w:val="en-US"/>
              </w:rPr>
            </w:pPr>
            <w:r w:rsidRPr="00525D5C">
              <w:rPr>
                <w:lang w:val="en-US"/>
              </w:rPr>
              <w:t xml:space="preserve">How can </w:t>
            </w:r>
            <w:r w:rsidR="00C10940" w:rsidRPr="00525D5C">
              <w:rPr>
                <w:lang w:val="en-US"/>
              </w:rPr>
              <w:t xml:space="preserve">our </w:t>
            </w:r>
            <w:r w:rsidR="00C10940" w:rsidRPr="0002338F">
              <w:rPr>
                <w:lang w:val="en-US"/>
              </w:rPr>
              <w:t>chocolate</w:t>
            </w:r>
            <w:r w:rsidRPr="003B3C7D">
              <w:rPr>
                <w:lang w:val="en-US"/>
              </w:rPr>
              <w:t xml:space="preserve"> be more competitive in </w:t>
            </w:r>
            <w:r w:rsidR="00C10940" w:rsidRPr="0002338F">
              <w:rPr>
                <w:lang w:val="en-US"/>
              </w:rPr>
              <w:t>must-win</w:t>
            </w:r>
            <w:r w:rsidR="00807921" w:rsidRPr="0002338F">
              <w:rPr>
                <w:lang w:val="en-US"/>
              </w:rPr>
              <w:t xml:space="preserve"> </w:t>
            </w:r>
            <w:r w:rsidR="00C10940" w:rsidRPr="003B3C7D">
              <w:rPr>
                <w:lang w:val="en-US"/>
              </w:rPr>
              <w:t>markets</w:t>
            </w:r>
            <w:r w:rsidR="003B4557">
              <w:rPr>
                <w:lang w:val="en-US"/>
              </w:rPr>
              <w:t xml:space="preserve"> in</w:t>
            </w:r>
            <w:r w:rsidR="00C10940" w:rsidRPr="003B3C7D">
              <w:rPr>
                <w:lang w:val="en-US"/>
              </w:rPr>
              <w:t xml:space="preserve"> Africa and India</w:t>
            </w:r>
            <w:r w:rsidRPr="003B3C7D">
              <w:rPr>
                <w:lang w:val="en-US"/>
              </w:rPr>
              <w:t>?</w:t>
            </w:r>
          </w:p>
          <w:p w14:paraId="2F8AE4E2" w14:textId="77777777" w:rsidR="00375ADF" w:rsidRPr="00525D5C" w:rsidRDefault="00375ADF" w:rsidP="00E10564">
            <w:pPr>
              <w:rPr>
                <w:highlight w:val="green"/>
                <w:lang w:val="en-US"/>
              </w:rPr>
            </w:pPr>
          </w:p>
          <w:p w14:paraId="5AF3BF0A" w14:textId="77777777" w:rsidR="00242FE0" w:rsidRPr="00242FE0" w:rsidRDefault="00EE35A9" w:rsidP="00CE75D3">
            <w:pPr>
              <w:rPr>
                <w:ins w:id="184" w:author="Adam Boothroyd" w:date="2016-11-09T09:57:00Z"/>
                <w:b/>
                <w:color w:val="595959"/>
                <w:u w:val="single"/>
                <w:lang w:val="en-US"/>
                <w:rPrChange w:id="185" w:author="Adam Boothroyd" w:date="2016-11-09T09:57:00Z">
                  <w:rPr>
                    <w:ins w:id="186" w:author="Adam Boothroyd" w:date="2016-11-09T09:57:00Z"/>
                    <w:b/>
                    <w:lang w:val="en-US"/>
                  </w:rPr>
                </w:rPrChange>
              </w:rPr>
            </w:pPr>
            <w:del w:id="187" w:author="Adam Boothroyd" w:date="2016-11-09T09:57:00Z">
              <w:r w:rsidRPr="00242FE0" w:rsidDel="00242FE0">
                <w:rPr>
                  <w:b/>
                  <w:color w:val="595959"/>
                  <w:u w:val="single"/>
                  <w:lang w:val="en-US"/>
                  <w:rPrChange w:id="188" w:author="Adam Boothroyd" w:date="2016-11-09T09:57:00Z">
                    <w:rPr>
                      <w:b/>
                      <w:lang w:val="en-US"/>
                    </w:rPr>
                  </w:rPrChange>
                </w:rPr>
                <w:delText>Prompt:</w:delText>
              </w:r>
            </w:del>
            <w:ins w:id="189" w:author="Adam Boothroyd" w:date="2016-11-09T09:57:00Z">
              <w:r w:rsidR="00242FE0" w:rsidRPr="00242FE0">
                <w:rPr>
                  <w:b/>
                  <w:color w:val="595959"/>
                  <w:u w:val="single"/>
                  <w:lang w:val="en-US"/>
                  <w:rPrChange w:id="190" w:author="Adam Boothroyd" w:date="2016-11-09T09:57:00Z">
                    <w:rPr>
                      <w:b/>
                      <w:lang w:val="en-US"/>
                    </w:rPr>
                  </w:rPrChange>
                </w:rPr>
                <w:t>PROMPT</w:t>
              </w:r>
            </w:ins>
          </w:p>
          <w:p w14:paraId="7E7B6BB8" w14:textId="19BBF6B2" w:rsidR="00EE35A9" w:rsidRPr="003A2DF4" w:rsidRDefault="00EE35A9" w:rsidP="00CE75D3">
            <w:pPr>
              <w:rPr>
                <w:lang w:val="en-US"/>
              </w:rPr>
            </w:pPr>
            <w:r w:rsidRPr="00B157CE">
              <w:rPr>
                <w:lang w:val="en-US"/>
              </w:rPr>
              <w:t xml:space="preserve"> Select the </w:t>
            </w:r>
            <w:r w:rsidR="00D16498" w:rsidRPr="00B157CE">
              <w:rPr>
                <w:lang w:val="en-US"/>
              </w:rPr>
              <w:t>arrow on</w:t>
            </w:r>
            <w:r w:rsidRPr="00B157CE">
              <w:rPr>
                <w:lang w:val="en-US"/>
              </w:rPr>
              <w:t xml:space="preserve"> the right to </w:t>
            </w:r>
            <w:r w:rsidR="00CE75D3" w:rsidRPr="00B157CE">
              <w:rPr>
                <w:lang w:val="en-US"/>
              </w:rPr>
              <w:t>discover</w:t>
            </w:r>
            <w:r w:rsidR="005A76CC" w:rsidRPr="00B157CE">
              <w:rPr>
                <w:lang w:val="en-US"/>
              </w:rPr>
              <w:t xml:space="preserve"> </w:t>
            </w:r>
            <w:r w:rsidR="00C210D3" w:rsidRPr="00B157CE">
              <w:rPr>
                <w:lang w:val="en-US"/>
              </w:rPr>
              <w:t xml:space="preserve">what kind of </w:t>
            </w:r>
            <w:r w:rsidR="00375ADF" w:rsidRPr="00B157CE">
              <w:rPr>
                <w:lang w:val="en-US"/>
              </w:rPr>
              <w:t xml:space="preserve">people and </w:t>
            </w:r>
            <w:r w:rsidR="00C210D3" w:rsidRPr="00B157CE">
              <w:rPr>
                <w:lang w:val="en-US"/>
              </w:rPr>
              <w:t xml:space="preserve">teams </w:t>
            </w:r>
            <w:r w:rsidR="00375ADF" w:rsidRPr="00B157CE">
              <w:rPr>
                <w:lang w:val="en-US"/>
              </w:rPr>
              <w:t>we need</w:t>
            </w:r>
            <w:r w:rsidR="00B157CE">
              <w:rPr>
                <w:lang w:val="en-US"/>
              </w:rPr>
              <w:t>,</w:t>
            </w:r>
            <w:r w:rsidR="00375ADF" w:rsidRPr="00B157CE">
              <w:rPr>
                <w:lang w:val="en-US"/>
              </w:rPr>
              <w:t xml:space="preserve"> to come up with answers to these questions</w:t>
            </w:r>
            <w:r w:rsidRPr="003A2DF4">
              <w:rPr>
                <w:lang w:val="en-US"/>
              </w:rPr>
              <w:t>.</w:t>
            </w:r>
          </w:p>
        </w:tc>
      </w:tr>
      <w:tr w:rsidR="00EE35A9" w:rsidRPr="0002338F" w14:paraId="72AB92BA" w14:textId="77777777" w:rsidTr="00807921">
        <w:tc>
          <w:tcPr>
            <w:tcW w:w="1101" w:type="dxa"/>
            <w:shd w:val="clear" w:color="auto" w:fill="36424A"/>
          </w:tcPr>
          <w:p w14:paraId="3EAF7D1D" w14:textId="53F4BB32" w:rsidR="00EE35A9" w:rsidRPr="0002338F" w:rsidRDefault="00EE35A9" w:rsidP="00E10564">
            <w:pPr>
              <w:jc w:val="center"/>
              <w:rPr>
                <w:b/>
                <w:color w:val="F2F2F2"/>
                <w:lang w:val="en-US"/>
              </w:rPr>
            </w:pPr>
            <w:r w:rsidRPr="0002338F">
              <w:rPr>
                <w:b/>
                <w:color w:val="F2F2F2"/>
                <w:lang w:val="en-US"/>
              </w:rPr>
              <w:t>2</w:t>
            </w:r>
          </w:p>
        </w:tc>
        <w:tc>
          <w:tcPr>
            <w:tcW w:w="3118" w:type="dxa"/>
          </w:tcPr>
          <w:p w14:paraId="6D5F881D" w14:textId="77777777" w:rsidR="00661BFD" w:rsidRDefault="00496D7D" w:rsidP="00496D7D">
            <w:pPr>
              <w:rPr>
                <w:lang w:val="en-US"/>
              </w:rPr>
            </w:pPr>
            <w:r w:rsidRPr="0002338F">
              <w:rPr>
                <w:lang w:val="en-US"/>
              </w:rPr>
              <w:t>Photo of p</w:t>
            </w:r>
            <w:r w:rsidR="004C1870" w:rsidRPr="0002338F">
              <w:rPr>
                <w:lang w:val="en-US"/>
              </w:rPr>
              <w:t>eople working together</w:t>
            </w:r>
            <w:r w:rsidRPr="0002338F">
              <w:rPr>
                <w:lang w:val="en-US"/>
              </w:rPr>
              <w:t>, preferably MDLZ people, e.g. 2 men in the Innovation Kitchen shot</w:t>
            </w:r>
            <w:r w:rsidR="00D42F1A">
              <w:rPr>
                <w:lang w:val="en-US"/>
              </w:rPr>
              <w:t xml:space="preserve"> </w:t>
            </w:r>
          </w:p>
          <w:p w14:paraId="04F5C4CA" w14:textId="77777777" w:rsidR="00EE35A9" w:rsidRDefault="00496D7D" w:rsidP="00496D7D">
            <w:pPr>
              <w:rPr>
                <w:lang w:val="en-US"/>
              </w:rPr>
            </w:pPr>
            <w:r w:rsidRPr="0002338F">
              <w:rPr>
                <w:lang w:val="en-US"/>
              </w:rPr>
              <w:t xml:space="preserve">Source: </w:t>
            </w:r>
            <w:r w:rsidR="00B720B0" w:rsidRPr="00B720B0">
              <w:rPr>
                <w:lang w:val="en-US"/>
              </w:rPr>
              <w:t>L:\Projects\MDL851_BPBT_Landmarks\from_client\content\Module content\02_RDQMLDZ Landmark Tour RDQ Outline 20161031</w:t>
            </w:r>
            <w:r w:rsidR="00BE4AA8">
              <w:rPr>
                <w:lang w:val="en-US"/>
              </w:rPr>
              <w:t xml:space="preserve"> </w:t>
            </w:r>
            <w:r w:rsidR="00D16239" w:rsidRPr="0002338F">
              <w:rPr>
                <w:lang w:val="en-US"/>
              </w:rPr>
              <w:t>Slide 4</w:t>
            </w:r>
            <w:r w:rsidR="00B720B0">
              <w:rPr>
                <w:lang w:val="en-US"/>
              </w:rPr>
              <w:t>1</w:t>
            </w:r>
            <w:r w:rsidR="00D16239" w:rsidRPr="0002338F">
              <w:rPr>
                <w:lang w:val="en-US"/>
              </w:rPr>
              <w:t>.</w:t>
            </w:r>
          </w:p>
          <w:p w14:paraId="638B1D6C" w14:textId="77777777" w:rsidR="00C31D3F" w:rsidRDefault="00470E5F" w:rsidP="00496D7D">
            <w:pPr>
              <w:rPr>
                <w:noProof/>
                <w:lang w:eastAsia="en-GB"/>
              </w:rPr>
            </w:pPr>
            <w:r>
              <w:rPr>
                <w:noProof/>
                <w:lang w:eastAsia="en-GB"/>
              </w:rPr>
              <w:lastRenderedPageBreak/>
              <w:pict w14:anchorId="63F20677">
                <v:shape id="Picture 11" o:spid="_x0000_i1028" type="#_x0000_t75" style="width:126.7pt;height:79.75pt;visibility:visible">
                  <v:imagedata r:id="rId20" o:title=""/>
                </v:shape>
              </w:pict>
            </w:r>
          </w:p>
          <w:p w14:paraId="6AF4A03C" w14:textId="77777777" w:rsidR="00BE549D" w:rsidRPr="0002338F" w:rsidRDefault="00BE549D" w:rsidP="00496D7D">
            <w:pPr>
              <w:rPr>
                <w:lang w:val="en-US"/>
              </w:rPr>
            </w:pPr>
          </w:p>
        </w:tc>
        <w:tc>
          <w:tcPr>
            <w:tcW w:w="5670" w:type="dxa"/>
          </w:tcPr>
          <w:p w14:paraId="34F8EE18" w14:textId="77777777" w:rsidR="00242FE0" w:rsidRPr="00C10CCC" w:rsidRDefault="00242FE0" w:rsidP="00242FE0">
            <w:pPr>
              <w:rPr>
                <w:ins w:id="191" w:author="Adam Boothroyd" w:date="2016-11-09T09:57:00Z"/>
                <w:b/>
                <w:color w:val="595959"/>
                <w:u w:val="single"/>
                <w:lang w:val="en-US"/>
              </w:rPr>
            </w:pPr>
            <w:ins w:id="192" w:author="Adam Boothroyd" w:date="2016-11-09T09:57:00Z">
              <w:r w:rsidRPr="00C10CCC">
                <w:rPr>
                  <w:b/>
                  <w:color w:val="595959"/>
                  <w:u w:val="single"/>
                  <w:lang w:val="en-US"/>
                </w:rPr>
                <w:lastRenderedPageBreak/>
                <w:t>HEADLINE</w:t>
              </w:r>
            </w:ins>
          </w:p>
          <w:p w14:paraId="45B3FC22" w14:textId="30B543DB" w:rsidR="00C210D3" w:rsidRPr="0002338F" w:rsidRDefault="00C210D3" w:rsidP="00E10564">
            <w:pPr>
              <w:rPr>
                <w:bCs/>
                <w:highlight w:val="green"/>
                <w:lang w:val="en-US"/>
              </w:rPr>
            </w:pPr>
            <w:del w:id="193" w:author="Adam Boothroyd" w:date="2016-11-09T09:57:00Z">
              <w:r w:rsidRPr="0002338F" w:rsidDel="00242FE0">
                <w:rPr>
                  <w:b/>
                  <w:lang w:val="en-US"/>
                </w:rPr>
                <w:delText>Headline</w:delText>
              </w:r>
              <w:r w:rsidR="00EE35A9" w:rsidRPr="0002338F" w:rsidDel="00242FE0">
                <w:rPr>
                  <w:lang w:val="en-US"/>
                </w:rPr>
                <w:delText xml:space="preserve">: </w:delText>
              </w:r>
            </w:del>
            <w:r w:rsidRPr="0002338F">
              <w:rPr>
                <w:bCs/>
                <w:lang w:val="en-US"/>
              </w:rPr>
              <w:t>Our people and knowledge are our most valuable assets</w:t>
            </w:r>
            <w:r w:rsidR="00927EFE">
              <w:rPr>
                <w:bCs/>
                <w:lang w:val="en-US"/>
              </w:rPr>
              <w:t>;</w:t>
            </w:r>
            <w:r w:rsidRPr="0002338F">
              <w:rPr>
                <w:bCs/>
                <w:lang w:val="en-US"/>
              </w:rPr>
              <w:t xml:space="preserve"> we treasure and develop them</w:t>
            </w:r>
            <w:r w:rsidR="00DD53B1" w:rsidRPr="0002338F">
              <w:rPr>
                <w:bCs/>
                <w:lang w:val="en-US"/>
              </w:rPr>
              <w:t>.</w:t>
            </w:r>
          </w:p>
          <w:p w14:paraId="24DC7234" w14:textId="77777777" w:rsidR="00C210D3" w:rsidRPr="0002338F" w:rsidRDefault="00C210D3" w:rsidP="00E10564">
            <w:pPr>
              <w:rPr>
                <w:bCs/>
                <w:highlight w:val="green"/>
                <w:lang w:val="en-US"/>
              </w:rPr>
            </w:pPr>
          </w:p>
          <w:p w14:paraId="28B941CA" w14:textId="77777777" w:rsidR="00242FE0" w:rsidRPr="00C10CCC" w:rsidRDefault="00242FE0" w:rsidP="00242FE0">
            <w:pPr>
              <w:rPr>
                <w:ins w:id="194" w:author="Adam Boothroyd" w:date="2016-11-09T09:58:00Z"/>
                <w:b/>
                <w:color w:val="595959"/>
                <w:u w:val="single"/>
                <w:lang w:val="en-US"/>
              </w:rPr>
            </w:pPr>
            <w:ins w:id="195" w:author="Adam Boothroyd" w:date="2016-11-09T09:58:00Z">
              <w:r w:rsidRPr="00C10CCC">
                <w:rPr>
                  <w:b/>
                  <w:color w:val="595959"/>
                  <w:u w:val="single"/>
                  <w:lang w:val="en-US"/>
                </w:rPr>
                <w:t>TEXT</w:t>
              </w:r>
            </w:ins>
          </w:p>
          <w:p w14:paraId="3816042A" w14:textId="1B1250FA" w:rsidR="00C210D3" w:rsidRPr="0002338F" w:rsidRDefault="00C210D3" w:rsidP="00C210D3">
            <w:pPr>
              <w:rPr>
                <w:bCs/>
                <w:lang w:val="en-US"/>
              </w:rPr>
            </w:pPr>
            <w:del w:id="196" w:author="Adam Boothroyd" w:date="2016-11-09T09:58:00Z">
              <w:r w:rsidRPr="0002338F" w:rsidDel="00242FE0">
                <w:rPr>
                  <w:b/>
                  <w:bCs/>
                  <w:lang w:val="en-US"/>
                </w:rPr>
                <w:delText>Text</w:delText>
              </w:r>
            </w:del>
            <w:del w:id="197" w:author="Adam Boothroyd" w:date="2016-11-09T09:57:00Z">
              <w:r w:rsidRPr="0002338F" w:rsidDel="00242FE0">
                <w:rPr>
                  <w:b/>
                  <w:bCs/>
                  <w:lang w:val="en-US"/>
                </w:rPr>
                <w:delText>:</w:delText>
              </w:r>
              <w:r w:rsidRPr="0002338F" w:rsidDel="00242FE0">
                <w:rPr>
                  <w:bCs/>
                  <w:lang w:val="en-US"/>
                </w:rPr>
                <w:delText xml:space="preserve"> </w:delText>
              </w:r>
            </w:del>
            <w:r w:rsidRPr="003B3C7D">
              <w:rPr>
                <w:bCs/>
                <w:lang w:val="en-US"/>
              </w:rPr>
              <w:t>Sc</w:t>
            </w:r>
            <w:r w:rsidRPr="0002338F">
              <w:rPr>
                <w:bCs/>
                <w:lang w:val="en-US"/>
              </w:rPr>
              <w:t xml:space="preserve">ience </w:t>
            </w:r>
            <w:r w:rsidR="0083353B" w:rsidRPr="0002338F">
              <w:rPr>
                <w:bCs/>
                <w:lang w:val="en-US"/>
              </w:rPr>
              <w:t>and</w:t>
            </w:r>
            <w:r w:rsidRPr="0002338F">
              <w:rPr>
                <w:bCs/>
                <w:lang w:val="en-US"/>
              </w:rPr>
              <w:t xml:space="preserve"> technology are essential to creating products and packaging that bring </w:t>
            </w:r>
            <w:r w:rsidR="00FF46F7" w:rsidRPr="0002338F">
              <w:rPr>
                <w:bCs/>
                <w:lang w:val="en-US"/>
              </w:rPr>
              <w:t>joy</w:t>
            </w:r>
            <w:r w:rsidRPr="0002338F">
              <w:rPr>
                <w:bCs/>
                <w:lang w:val="en-US"/>
              </w:rPr>
              <w:t xml:space="preserve"> to our consumers every day</w:t>
            </w:r>
            <w:r w:rsidR="0083353B" w:rsidRPr="0002338F">
              <w:rPr>
                <w:bCs/>
                <w:lang w:val="en-US"/>
              </w:rPr>
              <w:t>.</w:t>
            </w:r>
          </w:p>
          <w:p w14:paraId="3FAA9FD7" w14:textId="77777777" w:rsidR="0083353B" w:rsidRPr="0002338F" w:rsidRDefault="0083353B" w:rsidP="00C210D3">
            <w:pPr>
              <w:rPr>
                <w:bCs/>
                <w:lang w:val="en-US"/>
              </w:rPr>
            </w:pPr>
          </w:p>
          <w:p w14:paraId="0FC2DA1E" w14:textId="77777777" w:rsidR="0083353B" w:rsidRPr="0002338F" w:rsidRDefault="00C210D3" w:rsidP="00C210D3">
            <w:pPr>
              <w:rPr>
                <w:bCs/>
                <w:lang w:val="en-US"/>
              </w:rPr>
            </w:pPr>
            <w:r w:rsidRPr="0002338F">
              <w:rPr>
                <w:bCs/>
                <w:lang w:val="en-US"/>
              </w:rPr>
              <w:t>We have te</w:t>
            </w:r>
            <w:r w:rsidR="00FF46F7" w:rsidRPr="0002338F">
              <w:rPr>
                <w:bCs/>
                <w:lang w:val="en-US"/>
              </w:rPr>
              <w:t>ams of experts across the globe</w:t>
            </w:r>
            <w:r w:rsidR="00927EFE">
              <w:rPr>
                <w:bCs/>
                <w:lang w:val="en-US"/>
              </w:rPr>
              <w:t>:</w:t>
            </w:r>
            <w:r w:rsidRPr="0002338F">
              <w:rPr>
                <w:bCs/>
                <w:lang w:val="en-US"/>
              </w:rPr>
              <w:t xml:space="preserve"> </w:t>
            </w:r>
            <w:r w:rsidR="008A494E">
              <w:rPr>
                <w:bCs/>
                <w:lang w:val="en-US"/>
              </w:rPr>
              <w:t xml:space="preserve">many are </w:t>
            </w:r>
            <w:r w:rsidRPr="0002338F">
              <w:rPr>
                <w:bCs/>
                <w:lang w:val="en-US"/>
              </w:rPr>
              <w:t>scientists</w:t>
            </w:r>
            <w:r w:rsidR="00A06D42">
              <w:rPr>
                <w:bCs/>
                <w:lang w:val="en-US"/>
              </w:rPr>
              <w:t xml:space="preserve"> and</w:t>
            </w:r>
            <w:r w:rsidR="00A06D42" w:rsidRPr="0002338F">
              <w:rPr>
                <w:bCs/>
                <w:lang w:val="en-US"/>
              </w:rPr>
              <w:t xml:space="preserve"> </w:t>
            </w:r>
            <w:r w:rsidR="00FF46F7" w:rsidRPr="0002338F">
              <w:rPr>
                <w:bCs/>
                <w:lang w:val="en-US"/>
              </w:rPr>
              <w:t>engineers</w:t>
            </w:r>
            <w:r w:rsidR="008A494E">
              <w:rPr>
                <w:bCs/>
                <w:lang w:val="en-US"/>
              </w:rPr>
              <w:t xml:space="preserve"> </w:t>
            </w:r>
            <w:r w:rsidR="00927EFE">
              <w:rPr>
                <w:rFonts w:cs="Arial"/>
                <w:bCs/>
                <w:lang w:val="en-US"/>
              </w:rPr>
              <w:t>–</w:t>
            </w:r>
            <w:r w:rsidRPr="0002338F">
              <w:rPr>
                <w:bCs/>
                <w:lang w:val="en-US"/>
              </w:rPr>
              <w:t xml:space="preserve"> other</w:t>
            </w:r>
            <w:r w:rsidR="00FF46F7" w:rsidRPr="0002338F">
              <w:rPr>
                <w:bCs/>
                <w:lang w:val="en-US"/>
              </w:rPr>
              <w:t xml:space="preserve"> colleague</w:t>
            </w:r>
            <w:r w:rsidRPr="0002338F">
              <w:rPr>
                <w:bCs/>
                <w:lang w:val="en-US"/>
              </w:rPr>
              <w:t xml:space="preserve">s </w:t>
            </w:r>
            <w:r w:rsidR="00C40D43" w:rsidRPr="0002338F">
              <w:rPr>
                <w:bCs/>
                <w:lang w:val="en-US"/>
              </w:rPr>
              <w:t>work in</w:t>
            </w:r>
            <w:r w:rsidRPr="0002338F">
              <w:rPr>
                <w:bCs/>
                <w:lang w:val="en-US"/>
              </w:rPr>
              <w:t xml:space="preserve"> Quality</w:t>
            </w:r>
            <w:r w:rsidR="00DD53B1" w:rsidRPr="0002338F">
              <w:rPr>
                <w:bCs/>
                <w:lang w:val="en-US"/>
              </w:rPr>
              <w:t xml:space="preserve"> Assurance</w:t>
            </w:r>
            <w:r w:rsidR="00C40D43" w:rsidRPr="0002338F">
              <w:rPr>
                <w:bCs/>
                <w:lang w:val="en-US"/>
              </w:rPr>
              <w:t>,</w:t>
            </w:r>
            <w:r w:rsidRPr="0002338F">
              <w:rPr>
                <w:bCs/>
                <w:lang w:val="en-US"/>
              </w:rPr>
              <w:t xml:space="preserve"> </w:t>
            </w:r>
            <w:r w:rsidR="00CC5C7A" w:rsidRPr="0002338F">
              <w:rPr>
                <w:bCs/>
                <w:lang w:val="en-US"/>
              </w:rPr>
              <w:t>Regulatory Affairs or</w:t>
            </w:r>
            <w:r w:rsidR="00A06D42">
              <w:rPr>
                <w:bCs/>
                <w:lang w:val="en-US"/>
              </w:rPr>
              <w:t xml:space="preserve"> Consumer Science</w:t>
            </w:r>
            <w:r w:rsidR="0083353B" w:rsidRPr="0002338F">
              <w:rPr>
                <w:bCs/>
                <w:lang w:val="en-US"/>
              </w:rPr>
              <w:t>.</w:t>
            </w:r>
          </w:p>
          <w:p w14:paraId="413670AA" w14:textId="77777777" w:rsidR="00CC5C7A" w:rsidRPr="0002338F" w:rsidRDefault="00CC5C7A" w:rsidP="00C210D3">
            <w:pPr>
              <w:rPr>
                <w:bCs/>
                <w:lang w:val="en-US"/>
              </w:rPr>
            </w:pPr>
            <w:r w:rsidRPr="0002338F">
              <w:rPr>
                <w:bCs/>
                <w:lang w:val="en-US"/>
              </w:rPr>
              <w:t>.</w:t>
            </w:r>
          </w:p>
          <w:p w14:paraId="608CF356" w14:textId="77777777" w:rsidR="00EE35A9" w:rsidRPr="003B3C7D" w:rsidRDefault="00C40D43" w:rsidP="00F4102B">
            <w:pPr>
              <w:rPr>
                <w:lang w:val="en-US"/>
              </w:rPr>
            </w:pPr>
            <w:r w:rsidRPr="0002338F">
              <w:rPr>
                <w:b/>
                <w:bCs/>
                <w:lang w:val="en-US"/>
              </w:rPr>
              <w:t>Did you know…?</w:t>
            </w:r>
            <w:r w:rsidRPr="0002338F">
              <w:rPr>
                <w:bCs/>
                <w:lang w:val="en-US"/>
              </w:rPr>
              <w:t xml:space="preserve"> </w:t>
            </w:r>
            <w:r w:rsidR="00CC5C7A" w:rsidRPr="0002338F">
              <w:rPr>
                <w:bCs/>
                <w:lang w:val="en-US"/>
              </w:rPr>
              <w:t xml:space="preserve">RDQ has 350 employees worldwide who </w:t>
            </w:r>
            <w:r w:rsidR="006F5F1A" w:rsidRPr="0002338F">
              <w:rPr>
                <w:bCs/>
                <w:lang w:val="en-US"/>
              </w:rPr>
              <w:t xml:space="preserve">develop </w:t>
            </w:r>
            <w:r w:rsidR="00CC5C7A" w:rsidRPr="0002338F">
              <w:rPr>
                <w:bCs/>
                <w:lang w:val="en-US"/>
              </w:rPr>
              <w:t>different kinds of packaging</w:t>
            </w:r>
            <w:r w:rsidR="00B11EAA" w:rsidRPr="0002338F">
              <w:rPr>
                <w:bCs/>
                <w:lang w:val="en-US"/>
              </w:rPr>
              <w:t>.</w:t>
            </w:r>
          </w:p>
          <w:p w14:paraId="1A601252" w14:textId="77777777" w:rsidR="00C10940" w:rsidRPr="00525D5C" w:rsidRDefault="00C10940" w:rsidP="005C18C0">
            <w:pPr>
              <w:rPr>
                <w:lang w:val="en-US"/>
              </w:rPr>
            </w:pPr>
          </w:p>
        </w:tc>
      </w:tr>
      <w:tr w:rsidR="00EE35A9" w:rsidRPr="0002338F" w14:paraId="021AC57D" w14:textId="77777777" w:rsidTr="00807921">
        <w:tc>
          <w:tcPr>
            <w:tcW w:w="1101" w:type="dxa"/>
            <w:shd w:val="clear" w:color="auto" w:fill="36424A"/>
          </w:tcPr>
          <w:p w14:paraId="3B28D997" w14:textId="77777777" w:rsidR="00EE35A9" w:rsidRPr="0002338F" w:rsidRDefault="00EE35A9" w:rsidP="00E10564">
            <w:pPr>
              <w:jc w:val="center"/>
              <w:rPr>
                <w:b/>
                <w:color w:val="F2F2F2"/>
                <w:lang w:val="en-US"/>
              </w:rPr>
            </w:pPr>
            <w:r w:rsidRPr="0002338F">
              <w:rPr>
                <w:b/>
                <w:color w:val="F2F2F2"/>
                <w:lang w:val="en-US"/>
              </w:rPr>
              <w:t>3</w:t>
            </w:r>
          </w:p>
        </w:tc>
        <w:tc>
          <w:tcPr>
            <w:tcW w:w="3118" w:type="dxa"/>
          </w:tcPr>
          <w:p w14:paraId="29303E9D" w14:textId="77777777" w:rsidR="00EE35A9" w:rsidRPr="0002338F" w:rsidRDefault="00F03900" w:rsidP="00E10564">
            <w:pPr>
              <w:rPr>
                <w:lang w:val="en-US"/>
              </w:rPr>
            </w:pPr>
            <w:r w:rsidRPr="0002338F">
              <w:rPr>
                <w:lang w:val="en-US"/>
              </w:rPr>
              <w:t>Develop RDQ St</w:t>
            </w:r>
            <w:r w:rsidR="00A06D42">
              <w:rPr>
                <w:lang w:val="en-US"/>
              </w:rPr>
              <w:t>r</w:t>
            </w:r>
            <w:r w:rsidRPr="0002338F">
              <w:rPr>
                <w:lang w:val="en-US"/>
              </w:rPr>
              <w:t xml:space="preserve">ucture Chart </w:t>
            </w:r>
            <w:r w:rsidR="00D16239" w:rsidRPr="0002338F">
              <w:rPr>
                <w:rFonts w:cs="Arial"/>
                <w:lang w:val="en-US"/>
              </w:rPr>
              <w:t>–</w:t>
            </w:r>
            <w:r w:rsidRPr="0002338F">
              <w:rPr>
                <w:lang w:val="en-US"/>
              </w:rPr>
              <w:t xml:space="preserve"> see Slide 9 of Client Outline ppt.</w:t>
            </w:r>
          </w:p>
          <w:p w14:paraId="3ADECED3" w14:textId="77777777" w:rsidR="00F03900" w:rsidRPr="003B3C7D" w:rsidRDefault="00F03900" w:rsidP="00E10564">
            <w:pPr>
              <w:rPr>
                <w:lang w:val="en-US"/>
              </w:rPr>
            </w:pPr>
            <w:r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Pr="0002338F">
              <w:rPr>
                <w:lang w:val="en-US"/>
              </w:rPr>
              <w:t>Use MDLZ icons</w:t>
            </w:r>
            <w:r w:rsidR="00B0097D" w:rsidRPr="0002338F">
              <w:rPr>
                <w:lang w:val="en-US"/>
              </w:rPr>
              <w:t xml:space="preserve"> as well as words</w:t>
            </w:r>
            <w:r w:rsidRPr="0002338F">
              <w:rPr>
                <w:lang w:val="en-US"/>
              </w:rPr>
              <w:t xml:space="preserve"> for the Categories in the orange boxes at the top.</w:t>
            </w:r>
            <w:r w:rsidR="009D216E" w:rsidRPr="0002338F">
              <w:rPr>
                <w:lang w:val="en-US"/>
              </w:rPr>
              <w:t xml:space="preserve"> Colors </w:t>
            </w:r>
            <w:r w:rsidR="009D216E" w:rsidRPr="00927EFE">
              <w:rPr>
                <w:lang w:val="en-US"/>
              </w:rPr>
              <w:t>are up to design team.</w:t>
            </w:r>
            <w:r w:rsidR="0042790E" w:rsidRPr="00927EFE">
              <w:rPr>
                <w:lang w:val="en-US"/>
              </w:rPr>
              <w:t xml:space="preserve"> </w:t>
            </w:r>
            <w:r w:rsidR="00BE4AA8"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0042790E" w:rsidRPr="0002338F">
              <w:rPr>
                <w:lang w:val="en-US"/>
              </w:rPr>
              <w:t xml:space="preserve"> Slide 11</w:t>
            </w:r>
          </w:p>
          <w:p w14:paraId="10B13A90" w14:textId="77777777" w:rsidR="00B0097D" w:rsidRPr="003B3C7D" w:rsidRDefault="007F76F6" w:rsidP="00BE4AA8">
            <w:pPr>
              <w:rPr>
                <w:lang w:val="en-US"/>
              </w:rPr>
            </w:pPr>
            <w:r w:rsidRPr="007F76F6">
              <w:rPr>
                <w:color w:val="FF0000"/>
                <w:lang w:val="en-US"/>
              </w:rPr>
              <w:t>BW make 1 change</w:t>
            </w:r>
            <w:r>
              <w:rPr>
                <w:lang w:val="en-US"/>
              </w:rPr>
              <w:t>; S</w:t>
            </w:r>
            <w:r w:rsidR="00B0097D" w:rsidRPr="003B3C7D">
              <w:rPr>
                <w:lang w:val="en-US"/>
              </w:rPr>
              <w:t xml:space="preserve">how </w:t>
            </w:r>
            <w:r w:rsidR="00B0097D" w:rsidRPr="0002338F">
              <w:rPr>
                <w:b/>
                <w:bCs/>
                <w:lang w:val="en-US"/>
              </w:rPr>
              <w:t>S</w:t>
            </w:r>
            <w:r w:rsidR="00B0097D" w:rsidRPr="0002338F">
              <w:rPr>
                <w:bCs/>
                <w:lang w:val="en-US"/>
              </w:rPr>
              <w:t xml:space="preserve">cientific </w:t>
            </w:r>
            <w:r w:rsidR="00B0097D" w:rsidRPr="0002338F">
              <w:rPr>
                <w:b/>
                <w:bCs/>
                <w:lang w:val="en-US"/>
              </w:rPr>
              <w:t>A</w:t>
            </w:r>
            <w:r w:rsidR="008904CB" w:rsidRPr="00BE4AA8">
              <w:rPr>
                <w:bCs/>
                <w:lang w:val="en-US"/>
              </w:rPr>
              <w:t>nd</w:t>
            </w:r>
            <w:r w:rsidR="00030B9F">
              <w:rPr>
                <w:b/>
                <w:bCs/>
                <w:lang w:val="en-US"/>
              </w:rPr>
              <w:t xml:space="preserve"> </w:t>
            </w:r>
            <w:r w:rsidR="00B0097D" w:rsidRPr="0002338F">
              <w:rPr>
                <w:b/>
                <w:bCs/>
                <w:lang w:val="en-US"/>
              </w:rPr>
              <w:t>R</w:t>
            </w:r>
            <w:r w:rsidR="00B0097D" w:rsidRPr="0002338F">
              <w:rPr>
                <w:bCs/>
                <w:lang w:val="en-US"/>
              </w:rPr>
              <w:t xml:space="preserve">egulatory </w:t>
            </w:r>
            <w:r w:rsidR="00B0097D" w:rsidRPr="0002338F">
              <w:rPr>
                <w:b/>
                <w:bCs/>
                <w:lang w:val="en-US"/>
              </w:rPr>
              <w:t>A</w:t>
            </w:r>
            <w:r w:rsidR="00B0097D" w:rsidRPr="0002338F">
              <w:rPr>
                <w:bCs/>
                <w:lang w:val="en-US"/>
              </w:rPr>
              <w:t>ffairs (SARA) &lt; like this. I've explain</w:t>
            </w:r>
            <w:r w:rsidR="00BE4AA8">
              <w:rPr>
                <w:bCs/>
                <w:lang w:val="en-US"/>
              </w:rPr>
              <w:t>ed</w:t>
            </w:r>
            <w:r w:rsidR="00B0097D" w:rsidRPr="0002338F">
              <w:rPr>
                <w:bCs/>
                <w:lang w:val="en-US"/>
              </w:rPr>
              <w:t xml:space="preserve"> this acronym in the script, </w:t>
            </w:r>
            <w:r w:rsidR="00D16239" w:rsidRPr="003B3C7D">
              <w:rPr>
                <w:rFonts w:cs="Arial"/>
                <w:lang w:val="en-US"/>
              </w:rPr>
              <w:t>–</w:t>
            </w:r>
            <w:r w:rsidR="00B0097D" w:rsidRPr="0002338F">
              <w:rPr>
                <w:bCs/>
                <w:lang w:val="en-US"/>
              </w:rPr>
              <w:t xml:space="preserve"> EH.</w:t>
            </w:r>
          </w:p>
        </w:tc>
        <w:tc>
          <w:tcPr>
            <w:tcW w:w="5670" w:type="dxa"/>
          </w:tcPr>
          <w:p w14:paraId="609D9E70" w14:textId="77777777" w:rsidR="00C90C55" w:rsidRPr="00C10CCC" w:rsidRDefault="00C90C55" w:rsidP="00C90C55">
            <w:pPr>
              <w:rPr>
                <w:ins w:id="198" w:author="Adam Boothroyd" w:date="2016-11-09T09:58:00Z"/>
                <w:b/>
                <w:color w:val="595959"/>
                <w:u w:val="single"/>
                <w:lang w:val="en-US"/>
              </w:rPr>
            </w:pPr>
            <w:ins w:id="199" w:author="Adam Boothroyd" w:date="2016-11-09T09:58:00Z">
              <w:r w:rsidRPr="00C10CCC">
                <w:rPr>
                  <w:b/>
                  <w:color w:val="595959"/>
                  <w:u w:val="single"/>
                  <w:lang w:val="en-US"/>
                </w:rPr>
                <w:t>HEADLINE</w:t>
              </w:r>
            </w:ins>
          </w:p>
          <w:p w14:paraId="7A206BD8" w14:textId="40ED09CC" w:rsidR="00EE35A9" w:rsidRDefault="00B52A6B" w:rsidP="00E10564">
            <w:pPr>
              <w:rPr>
                <w:lang w:val="en-US"/>
              </w:rPr>
            </w:pPr>
            <w:del w:id="200" w:author="Adam Boothroyd" w:date="2016-11-09T09:58:00Z">
              <w:r w:rsidRPr="00525D5C" w:rsidDel="00C90C55">
                <w:rPr>
                  <w:b/>
                  <w:lang w:val="en-US"/>
                </w:rPr>
                <w:delText>Headline</w:delText>
              </w:r>
              <w:r w:rsidR="00415623" w:rsidRPr="00B157CE" w:rsidDel="00C90C55">
                <w:rPr>
                  <w:b/>
                  <w:lang w:val="en-US"/>
                </w:rPr>
                <w:delText xml:space="preserve">: </w:delText>
              </w:r>
            </w:del>
            <w:r w:rsidR="00415623" w:rsidRPr="00B157CE">
              <w:rPr>
                <w:lang w:val="en-US"/>
              </w:rPr>
              <w:t>The RDQ function is made of many different teams</w:t>
            </w:r>
            <w:r w:rsidR="006F5F1A" w:rsidRPr="00B157CE">
              <w:rPr>
                <w:lang w:val="en-US"/>
              </w:rPr>
              <w:t>.</w:t>
            </w:r>
          </w:p>
          <w:p w14:paraId="48D62CE3" w14:textId="77777777" w:rsidR="00927EFE" w:rsidRPr="00B157CE" w:rsidRDefault="00927EFE" w:rsidP="00E10564">
            <w:pPr>
              <w:rPr>
                <w:lang w:val="en-US"/>
              </w:rPr>
            </w:pPr>
          </w:p>
          <w:p w14:paraId="6DF3BE04" w14:textId="77777777" w:rsidR="00C90C55" w:rsidRPr="00C10CCC" w:rsidRDefault="00C90C55" w:rsidP="00C90C55">
            <w:pPr>
              <w:rPr>
                <w:ins w:id="201" w:author="Adam Boothroyd" w:date="2016-11-09T09:58:00Z"/>
                <w:b/>
                <w:color w:val="595959"/>
                <w:u w:val="single"/>
                <w:lang w:val="en-US"/>
              </w:rPr>
            </w:pPr>
            <w:ins w:id="202" w:author="Adam Boothroyd" w:date="2016-11-09T09:58:00Z">
              <w:r w:rsidRPr="00C10CCC">
                <w:rPr>
                  <w:b/>
                  <w:color w:val="595959"/>
                  <w:u w:val="single"/>
                  <w:lang w:val="en-US"/>
                </w:rPr>
                <w:t>TEXT</w:t>
              </w:r>
            </w:ins>
          </w:p>
          <w:p w14:paraId="5B84DE33" w14:textId="79272643" w:rsidR="00024ABA" w:rsidRPr="003A2DF4" w:rsidRDefault="00415623" w:rsidP="00024ABA">
            <w:pPr>
              <w:rPr>
                <w:bCs/>
                <w:highlight w:val="green"/>
                <w:lang w:val="en-US"/>
              </w:rPr>
            </w:pPr>
            <w:del w:id="203" w:author="Adam Boothroyd" w:date="2016-11-09T09:58:00Z">
              <w:r w:rsidRPr="00B157CE" w:rsidDel="00C90C55">
                <w:rPr>
                  <w:b/>
                  <w:lang w:val="en-US"/>
                </w:rPr>
                <w:delText>Text</w:delText>
              </w:r>
              <w:r w:rsidR="00EE35A9" w:rsidRPr="00B157CE" w:rsidDel="00C90C55">
                <w:rPr>
                  <w:lang w:val="en-US"/>
                </w:rPr>
                <w:delText xml:space="preserve">: </w:delText>
              </w:r>
            </w:del>
            <w:r w:rsidR="00024ABA" w:rsidRPr="00B157CE">
              <w:rPr>
                <w:lang w:val="en-US"/>
              </w:rPr>
              <w:t xml:space="preserve">Our </w:t>
            </w:r>
            <w:r w:rsidR="00024ABA" w:rsidRPr="00B157CE">
              <w:rPr>
                <w:bCs/>
                <w:lang w:val="en-US"/>
              </w:rPr>
              <w:t>Product and Process Development teams are category specific.</w:t>
            </w:r>
          </w:p>
          <w:p w14:paraId="134D2D49" w14:textId="77777777" w:rsidR="00024ABA" w:rsidRPr="007F382B" w:rsidRDefault="00024ABA" w:rsidP="00024ABA">
            <w:pPr>
              <w:rPr>
                <w:bCs/>
                <w:highlight w:val="green"/>
                <w:lang w:val="en-US"/>
              </w:rPr>
            </w:pPr>
          </w:p>
          <w:p w14:paraId="12CF0C6F" w14:textId="77777777" w:rsidR="00024ABA" w:rsidRPr="0002338F" w:rsidRDefault="00024ABA" w:rsidP="00024ABA">
            <w:pPr>
              <w:rPr>
                <w:bCs/>
                <w:highlight w:val="green"/>
                <w:lang w:val="en-US"/>
              </w:rPr>
            </w:pPr>
            <w:r w:rsidRPr="007F382B">
              <w:rPr>
                <w:bCs/>
                <w:lang w:val="en-US"/>
              </w:rPr>
              <w:t xml:space="preserve">The other </w:t>
            </w:r>
            <w:r w:rsidR="000D3EAF" w:rsidRPr="0002338F">
              <w:rPr>
                <w:bCs/>
                <w:lang w:val="en-US"/>
              </w:rPr>
              <w:t>RDQ teams</w:t>
            </w:r>
            <w:r w:rsidRPr="0002338F">
              <w:rPr>
                <w:bCs/>
                <w:lang w:val="en-US"/>
              </w:rPr>
              <w:t xml:space="preserve"> of experts support all categories.</w:t>
            </w:r>
          </w:p>
          <w:p w14:paraId="2C1CB9AB" w14:textId="77777777" w:rsidR="00024ABA" w:rsidRPr="0002338F" w:rsidRDefault="00024ABA" w:rsidP="00024ABA">
            <w:pPr>
              <w:rPr>
                <w:bCs/>
                <w:highlight w:val="green"/>
                <w:lang w:val="en-US"/>
              </w:rPr>
            </w:pPr>
          </w:p>
          <w:p w14:paraId="650BA990" w14:textId="77777777" w:rsidR="00024ABA" w:rsidRPr="0002338F" w:rsidRDefault="00024ABA" w:rsidP="00024ABA">
            <w:pPr>
              <w:rPr>
                <w:bCs/>
                <w:lang w:val="en-US"/>
              </w:rPr>
            </w:pPr>
            <w:r w:rsidRPr="0002338F">
              <w:rPr>
                <w:bCs/>
                <w:lang w:val="en-US"/>
              </w:rPr>
              <w:t xml:space="preserve">SARA = </w:t>
            </w:r>
            <w:r w:rsidRPr="0002338F">
              <w:rPr>
                <w:b/>
                <w:bCs/>
                <w:lang w:val="en-US"/>
              </w:rPr>
              <w:t>S</w:t>
            </w:r>
            <w:r w:rsidRPr="0002338F">
              <w:rPr>
                <w:bCs/>
                <w:lang w:val="en-US"/>
              </w:rPr>
              <w:t xml:space="preserve">cientific </w:t>
            </w:r>
            <w:r w:rsidR="008904CB" w:rsidRPr="00336075">
              <w:rPr>
                <w:b/>
                <w:bCs/>
                <w:lang w:val="en-US"/>
              </w:rPr>
              <w:t>A</w:t>
            </w:r>
            <w:r w:rsidR="008904CB">
              <w:rPr>
                <w:bCs/>
                <w:lang w:val="en-US"/>
              </w:rPr>
              <w:t>nd</w:t>
            </w:r>
            <w:r w:rsidR="00030B9F">
              <w:rPr>
                <w:bCs/>
                <w:lang w:val="en-US"/>
              </w:rPr>
              <w:t xml:space="preserve"> </w:t>
            </w:r>
            <w:r w:rsidRPr="0002338F">
              <w:rPr>
                <w:b/>
                <w:bCs/>
                <w:lang w:val="en-US"/>
              </w:rPr>
              <w:t>R</w:t>
            </w:r>
            <w:r w:rsidRPr="0002338F">
              <w:rPr>
                <w:bCs/>
                <w:lang w:val="en-US"/>
              </w:rPr>
              <w:t xml:space="preserve">egulatory </w:t>
            </w:r>
            <w:r w:rsidRPr="0002338F">
              <w:rPr>
                <w:b/>
                <w:bCs/>
                <w:lang w:val="en-US"/>
              </w:rPr>
              <w:t>A</w:t>
            </w:r>
            <w:r w:rsidRPr="0002338F">
              <w:rPr>
                <w:bCs/>
                <w:lang w:val="en-US"/>
              </w:rPr>
              <w:t>ffairs.</w:t>
            </w:r>
          </w:p>
          <w:p w14:paraId="0B74EE5B" w14:textId="77777777" w:rsidR="00B0097D" w:rsidRPr="0002338F" w:rsidDel="00401753" w:rsidRDefault="00B0097D" w:rsidP="00024ABA">
            <w:pPr>
              <w:rPr>
                <w:del w:id="204" w:author="Adam Boothroyd" w:date="2016-11-09T11:10:00Z"/>
                <w:bCs/>
                <w:lang w:val="en-US"/>
              </w:rPr>
            </w:pPr>
            <w:r w:rsidRPr="0002338F">
              <w:rPr>
                <w:bCs/>
                <w:lang w:val="en-US"/>
              </w:rPr>
              <w:t xml:space="preserve">We </w:t>
            </w:r>
            <w:r w:rsidR="00680E27" w:rsidRPr="0002338F">
              <w:rPr>
                <w:bCs/>
                <w:lang w:val="en-US"/>
              </w:rPr>
              <w:t xml:space="preserve">always </w:t>
            </w:r>
            <w:r w:rsidRPr="0002338F">
              <w:rPr>
                <w:bCs/>
                <w:lang w:val="en-US"/>
              </w:rPr>
              <w:t xml:space="preserve">try to avoid jargon and acronyms but </w:t>
            </w:r>
            <w:r w:rsidR="002A400D" w:rsidRPr="0002338F">
              <w:rPr>
                <w:bCs/>
                <w:lang w:val="en-US"/>
              </w:rPr>
              <w:t>thought we</w:t>
            </w:r>
            <w:r w:rsidRPr="0002338F">
              <w:rPr>
                <w:bCs/>
                <w:lang w:val="en-US"/>
              </w:rPr>
              <w:t xml:space="preserve"> needed a shorter name for th</w:t>
            </w:r>
            <w:r w:rsidR="002A400D" w:rsidRPr="0002338F">
              <w:rPr>
                <w:bCs/>
                <w:lang w:val="en-US"/>
              </w:rPr>
              <w:t>is</w:t>
            </w:r>
            <w:r w:rsidRPr="0002338F">
              <w:rPr>
                <w:bCs/>
                <w:lang w:val="en-US"/>
              </w:rPr>
              <w:t xml:space="preserve"> team!</w:t>
            </w:r>
          </w:p>
          <w:p w14:paraId="1FE8C1E6" w14:textId="77777777" w:rsidR="009A7C2D" w:rsidRPr="003B3C7D" w:rsidDel="00401753" w:rsidRDefault="009A7C2D" w:rsidP="00024ABA">
            <w:pPr>
              <w:rPr>
                <w:del w:id="205" w:author="Adam Boothroyd" w:date="2016-11-09T11:10:00Z"/>
                <w:lang w:val="en-US"/>
              </w:rPr>
            </w:pPr>
          </w:p>
          <w:p w14:paraId="3F6347CE" w14:textId="77777777" w:rsidR="009A7C2D" w:rsidRPr="00525D5C" w:rsidDel="00401753" w:rsidRDefault="009A7C2D" w:rsidP="009A7C2D">
            <w:pPr>
              <w:rPr>
                <w:del w:id="206" w:author="Adam Boothroyd" w:date="2016-11-09T11:10:00Z"/>
                <w:lang w:val="en-US"/>
              </w:rPr>
            </w:pPr>
          </w:p>
          <w:p w14:paraId="5EC68CF7" w14:textId="77777777" w:rsidR="00EE35A9" w:rsidRPr="00B157CE" w:rsidRDefault="00EE35A9" w:rsidP="009A7C2D">
            <w:pPr>
              <w:rPr>
                <w:lang w:val="en-US"/>
              </w:rPr>
            </w:pPr>
          </w:p>
        </w:tc>
      </w:tr>
      <w:tr w:rsidR="00EE35A9" w:rsidRPr="0002338F" w14:paraId="486D8C6A" w14:textId="77777777" w:rsidTr="00807921">
        <w:tc>
          <w:tcPr>
            <w:tcW w:w="1101" w:type="dxa"/>
            <w:shd w:val="clear" w:color="auto" w:fill="36424A"/>
          </w:tcPr>
          <w:p w14:paraId="5816F326" w14:textId="77777777" w:rsidR="00EE35A9" w:rsidRPr="0002338F" w:rsidRDefault="00EE35A9" w:rsidP="00E10564">
            <w:pPr>
              <w:jc w:val="center"/>
              <w:rPr>
                <w:b/>
                <w:color w:val="F2F2F2"/>
                <w:lang w:val="en-US"/>
              </w:rPr>
            </w:pPr>
            <w:r w:rsidRPr="0002338F">
              <w:rPr>
                <w:b/>
                <w:color w:val="F2F2F2"/>
                <w:lang w:val="en-US"/>
              </w:rPr>
              <w:t>4</w:t>
            </w:r>
          </w:p>
        </w:tc>
        <w:tc>
          <w:tcPr>
            <w:tcW w:w="3118" w:type="dxa"/>
          </w:tcPr>
          <w:p w14:paraId="037ACF21" w14:textId="77777777" w:rsidR="00DF7944" w:rsidRDefault="00DF7944" w:rsidP="00A91D54">
            <w:pPr>
              <w:rPr>
                <w:lang w:val="en-US"/>
              </w:rPr>
            </w:pPr>
          </w:p>
          <w:p w14:paraId="1968D2B2" w14:textId="77777777" w:rsidR="00DF7944" w:rsidRDefault="00DF7944" w:rsidP="00A91D54">
            <w:pPr>
              <w:rPr>
                <w:lang w:val="en-US"/>
              </w:rPr>
            </w:pPr>
            <w:r>
              <w:fldChar w:fldCharType="begin"/>
            </w:r>
            <w:r>
              <w:instrText xml:space="preserve"> INCLUDEPICTURE "http://image.shutterstock.com/z/stock-photo-young-daughter-is-feeding-her-father-with-chocolate-cookies-157286444.jpg" \* MERGEFORMATINET </w:instrText>
            </w:r>
            <w:r>
              <w:fldChar w:fldCharType="separate"/>
            </w:r>
            <w:r w:rsidR="00E04FD9">
              <w:fldChar w:fldCharType="begin"/>
            </w:r>
            <w:r w:rsidR="00E04FD9">
              <w:instrText xml:space="preserve"> INCLUDEPICTURE  "http://image.shutterstock.com/z/stock-photo-young-daughter-is-feeding-her-father-with-chocolate-cookies-157286444.jpg" \* MERGEFORMATINET </w:instrText>
            </w:r>
            <w:r w:rsidR="00E04FD9">
              <w:fldChar w:fldCharType="separate"/>
            </w:r>
            <w:r w:rsidR="00494AE9">
              <w:fldChar w:fldCharType="begin"/>
            </w:r>
            <w:r w:rsidR="00494AE9">
              <w:instrText xml:space="preserve"> INCLUDEPICTURE  "http://image.shutterstock.com/z/stock-photo-young-daughter-is-feeding-her-father-with-chocolate-cookies-157286444.jpg" \* MERGEFORMATINET </w:instrText>
            </w:r>
            <w:r w:rsidR="00494AE9">
              <w:fldChar w:fldCharType="separate"/>
            </w:r>
            <w:r w:rsidR="007B17C2">
              <w:fldChar w:fldCharType="begin"/>
            </w:r>
            <w:r w:rsidR="007B17C2">
              <w:instrText xml:space="preserve"> INCLUDEPICTURE  "http://image.shutterstock.com/z/stock-photo-young-daughter-is-feeding-her-father-with-chocolate-cookies-157286444.jpg" \* MERGEFORMATINET </w:instrText>
            </w:r>
            <w:r w:rsidR="007B17C2">
              <w:fldChar w:fldCharType="separate"/>
            </w:r>
            <w:r w:rsidR="00AC178F">
              <w:fldChar w:fldCharType="begin"/>
            </w:r>
            <w:r w:rsidR="00AC178F">
              <w:instrText xml:space="preserve"> INCLUDEPICTURE  "http://image.shutterstock.com/z/stock-photo-young-daughter-is-feeding-her-father-with-chocolate-cookies-157286444.jpg" \* MERGEFORMATINET </w:instrText>
            </w:r>
            <w:r w:rsidR="00AC178F">
              <w:fldChar w:fldCharType="separate"/>
            </w:r>
            <w:r w:rsidR="009E4FA1">
              <w:fldChar w:fldCharType="begin"/>
            </w:r>
            <w:r w:rsidR="009E4FA1">
              <w:instrText xml:space="preserve"> INCLUDEPICTURE  "http://image.shutterstock.com/z/stock-photo-young-daughter-is-feeding-her-father-with-chocolate-cookies-157286444.jpg" \* MERGEFORMATINET </w:instrText>
            </w:r>
            <w:r w:rsidR="009E4FA1">
              <w:fldChar w:fldCharType="separate"/>
            </w:r>
            <w:r w:rsidR="00E53017">
              <w:fldChar w:fldCharType="begin"/>
            </w:r>
            <w:r w:rsidR="00E53017">
              <w:instrText xml:space="preserve"> INCLUDEPICTURE  "http://image.shutterstock.com/z/stock-photo-young-daughter-is-feeding-her-father-with-chocolate-cookies-157286444.jpg" \* MERGEFORMATINET </w:instrText>
            </w:r>
            <w:r w:rsidR="00E53017">
              <w:fldChar w:fldCharType="separate"/>
            </w:r>
            <w:r w:rsidR="003A1ADC">
              <w:fldChar w:fldCharType="begin"/>
            </w:r>
            <w:r w:rsidR="003A1ADC">
              <w:instrText xml:space="preserve"> </w:instrText>
            </w:r>
            <w:r w:rsidR="003A1ADC">
              <w:instrText>INCLUDEPICTURE  "http://image.shutterstock.com/z/stock-photo-young-daughter-is-feeding-</w:instrText>
            </w:r>
            <w:r w:rsidR="003A1ADC">
              <w:instrText>her-father-with-chocolate-cookies-157286444.jpg" \* MERGEFORMATINET</w:instrText>
            </w:r>
            <w:r w:rsidR="003A1ADC">
              <w:instrText xml:space="preserve"> </w:instrText>
            </w:r>
            <w:r w:rsidR="003A1ADC">
              <w:fldChar w:fldCharType="separate"/>
            </w:r>
            <w:r w:rsidR="00470E5F">
              <w:pict w14:anchorId="56EEF3D9">
                <v:shape id="_x0000_i1029" type="#_x0000_t75" style="width:128.95pt;height:94.35pt">
                  <v:imagedata r:id="rId21" r:href="rId22"/>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567C8DC" w14:textId="77777777" w:rsidR="00DF7944" w:rsidRDefault="00DF7944" w:rsidP="00A91D54">
            <w:pPr>
              <w:rPr>
                <w:lang w:val="en-US"/>
              </w:rPr>
            </w:pPr>
          </w:p>
          <w:p w14:paraId="599183BA" w14:textId="77777777" w:rsidR="00EE35A9" w:rsidRPr="003B3C7D" w:rsidRDefault="00A56222" w:rsidP="00A91D54">
            <w:pPr>
              <w:rPr>
                <w:lang w:val="en-US"/>
              </w:rPr>
            </w:pPr>
            <w:r>
              <w:rPr>
                <w:lang w:val="en-US"/>
              </w:rPr>
              <w:t>This Shutterstock image has been approved by client. (TG email 12.01pm Mon 1 November.)</w:t>
            </w:r>
          </w:p>
        </w:tc>
        <w:tc>
          <w:tcPr>
            <w:tcW w:w="5670" w:type="dxa"/>
          </w:tcPr>
          <w:p w14:paraId="1F11BA18" w14:textId="77777777" w:rsidR="006F2690" w:rsidRPr="00C10CCC" w:rsidRDefault="006F2690" w:rsidP="006F2690">
            <w:pPr>
              <w:rPr>
                <w:ins w:id="207" w:author="Adam Boothroyd" w:date="2016-11-09T09:59:00Z"/>
                <w:b/>
                <w:color w:val="595959"/>
                <w:u w:val="single"/>
                <w:lang w:val="en-US"/>
              </w:rPr>
            </w:pPr>
            <w:ins w:id="208" w:author="Adam Boothroyd" w:date="2016-11-09T09:59:00Z">
              <w:r w:rsidRPr="00C10CCC">
                <w:rPr>
                  <w:b/>
                  <w:color w:val="595959"/>
                  <w:u w:val="single"/>
                  <w:lang w:val="en-US"/>
                </w:rPr>
                <w:t>HEADLINE</w:t>
              </w:r>
            </w:ins>
          </w:p>
          <w:p w14:paraId="3E774E50" w14:textId="061CE47E" w:rsidR="002D7BAA" w:rsidRPr="00B157CE" w:rsidRDefault="002D7BAA" w:rsidP="00E10564">
            <w:pPr>
              <w:rPr>
                <w:lang w:val="en-US"/>
              </w:rPr>
            </w:pPr>
            <w:del w:id="209" w:author="Adam Boothroyd" w:date="2016-11-09T09:59:00Z">
              <w:r w:rsidRPr="003B3C7D" w:rsidDel="006F2690">
                <w:rPr>
                  <w:b/>
                  <w:lang w:val="en-US"/>
                </w:rPr>
                <w:delText>Headline:</w:delText>
              </w:r>
              <w:r w:rsidR="00EE35A9" w:rsidRPr="003B3C7D" w:rsidDel="006F2690">
                <w:rPr>
                  <w:lang w:val="en-US"/>
                </w:rPr>
                <w:delText xml:space="preserve"> </w:delText>
              </w:r>
            </w:del>
            <w:r w:rsidRPr="00525D5C">
              <w:rPr>
                <w:lang w:val="en-US"/>
              </w:rPr>
              <w:t xml:space="preserve">RDQ </w:t>
            </w:r>
            <w:r w:rsidR="00D16239" w:rsidRPr="00525D5C">
              <w:rPr>
                <w:rFonts w:cs="Arial"/>
                <w:lang w:val="en-US"/>
              </w:rPr>
              <w:t>–</w:t>
            </w:r>
            <w:r w:rsidRPr="00B157CE">
              <w:rPr>
                <w:lang w:val="en-US"/>
              </w:rPr>
              <w:t xml:space="preserve"> our purpose and beliefs </w:t>
            </w:r>
          </w:p>
          <w:p w14:paraId="02042171" w14:textId="77777777" w:rsidR="00EE35A9" w:rsidRPr="00B157CE" w:rsidRDefault="00EE35A9" w:rsidP="00E10564">
            <w:pPr>
              <w:rPr>
                <w:lang w:val="en-US"/>
              </w:rPr>
            </w:pPr>
          </w:p>
          <w:p w14:paraId="77527E83" w14:textId="77777777" w:rsidR="006F2690" w:rsidRPr="00C10CCC" w:rsidRDefault="006F2690" w:rsidP="006F2690">
            <w:pPr>
              <w:rPr>
                <w:ins w:id="210" w:author="Adam Boothroyd" w:date="2016-11-09T09:59:00Z"/>
                <w:b/>
                <w:color w:val="595959"/>
                <w:u w:val="single"/>
                <w:lang w:val="en-US"/>
              </w:rPr>
            </w:pPr>
            <w:ins w:id="211" w:author="Adam Boothroyd" w:date="2016-11-09T09:59:00Z">
              <w:r w:rsidRPr="00C10CCC">
                <w:rPr>
                  <w:b/>
                  <w:color w:val="595959"/>
                  <w:u w:val="single"/>
                  <w:lang w:val="en-US"/>
                </w:rPr>
                <w:t>TEXT</w:t>
              </w:r>
            </w:ins>
          </w:p>
          <w:p w14:paraId="73839F60" w14:textId="1294F39D" w:rsidR="00160DAA" w:rsidRPr="0002338F" w:rsidRDefault="002D7BAA" w:rsidP="00160DAA">
            <w:pPr>
              <w:rPr>
                <w:bCs/>
                <w:lang w:val="en-US"/>
              </w:rPr>
            </w:pPr>
            <w:del w:id="212" w:author="Adam Boothroyd" w:date="2016-11-09T09:59:00Z">
              <w:r w:rsidRPr="00927EFE" w:rsidDel="006F2690">
                <w:rPr>
                  <w:b/>
                  <w:lang w:val="en-US"/>
                </w:rPr>
                <w:delText>Text</w:delText>
              </w:r>
              <w:r w:rsidR="00EE35A9" w:rsidRPr="00927EFE" w:rsidDel="006F2690">
                <w:rPr>
                  <w:lang w:val="en-US"/>
                </w:rPr>
                <w:delText xml:space="preserve">: </w:delText>
              </w:r>
            </w:del>
            <w:r w:rsidR="00160DAA" w:rsidRPr="0002338F">
              <w:rPr>
                <w:bCs/>
                <w:lang w:val="en-US"/>
              </w:rPr>
              <w:t>In RDQ</w:t>
            </w:r>
            <w:r w:rsidR="006F5F1A" w:rsidRPr="0002338F">
              <w:rPr>
                <w:bCs/>
                <w:lang w:val="en-US"/>
              </w:rPr>
              <w:t xml:space="preserve"> w</w:t>
            </w:r>
            <w:r w:rsidR="00160DAA" w:rsidRPr="0002338F">
              <w:rPr>
                <w:bCs/>
                <w:lang w:val="en-US"/>
              </w:rPr>
              <w:t xml:space="preserve">e invent moments of </w:t>
            </w:r>
            <w:r w:rsidR="00F4102B" w:rsidRPr="0002338F">
              <w:rPr>
                <w:bCs/>
                <w:lang w:val="en-US"/>
              </w:rPr>
              <w:t>joy</w:t>
            </w:r>
            <w:r w:rsidR="00160DAA" w:rsidRPr="0002338F">
              <w:rPr>
                <w:bCs/>
                <w:lang w:val="en-US"/>
              </w:rPr>
              <w:t xml:space="preserve"> to feed the body and nourish the soul.</w:t>
            </w:r>
          </w:p>
          <w:p w14:paraId="1B860FFA" w14:textId="77777777" w:rsidR="006F5F1A" w:rsidRPr="0002338F" w:rsidRDefault="006F5F1A" w:rsidP="00160DAA">
            <w:pPr>
              <w:rPr>
                <w:bCs/>
                <w:highlight w:val="green"/>
                <w:lang w:val="en-US"/>
              </w:rPr>
            </w:pPr>
          </w:p>
          <w:p w14:paraId="011FBC2C" w14:textId="77777777" w:rsidR="00160DAA" w:rsidRPr="0002338F" w:rsidRDefault="00160DAA" w:rsidP="00160DAA">
            <w:pPr>
              <w:rPr>
                <w:lang w:val="en-US"/>
              </w:rPr>
            </w:pPr>
            <w:r w:rsidRPr="0002338F">
              <w:rPr>
                <w:bCs/>
                <w:lang w:val="en-US"/>
              </w:rPr>
              <w:t xml:space="preserve">We </w:t>
            </w:r>
            <w:r w:rsidR="006F5F1A" w:rsidRPr="0002338F">
              <w:rPr>
                <w:bCs/>
                <w:lang w:val="en-US"/>
              </w:rPr>
              <w:t>b</w:t>
            </w:r>
            <w:r w:rsidRPr="0002338F">
              <w:rPr>
                <w:bCs/>
                <w:lang w:val="en-US"/>
              </w:rPr>
              <w:t>elieve</w:t>
            </w:r>
            <w:r w:rsidR="006F5F1A" w:rsidRPr="0002338F">
              <w:rPr>
                <w:bCs/>
                <w:lang w:val="en-US"/>
              </w:rPr>
              <w:t>:</w:t>
            </w:r>
          </w:p>
          <w:p w14:paraId="39828900" w14:textId="77777777" w:rsidR="00E10564" w:rsidRPr="000D1D19" w:rsidRDefault="006F5F1A" w:rsidP="00160DAA">
            <w:pPr>
              <w:numPr>
                <w:ilvl w:val="0"/>
                <w:numId w:val="3"/>
              </w:numPr>
              <w:rPr>
                <w:lang w:val="en-US"/>
              </w:rPr>
            </w:pPr>
            <w:r w:rsidRPr="000D1D19">
              <w:rPr>
                <w:bCs/>
                <w:lang w:val="en-US"/>
              </w:rPr>
              <w:t>t</w:t>
            </w:r>
            <w:r w:rsidR="00E10564" w:rsidRPr="000D1D19">
              <w:rPr>
                <w:bCs/>
                <w:lang w:val="en-US"/>
              </w:rPr>
              <w:t xml:space="preserve">he </w:t>
            </w:r>
            <w:r w:rsidR="00425903" w:rsidRPr="000D1D19">
              <w:rPr>
                <w:bCs/>
                <w:lang w:val="en-US"/>
              </w:rPr>
              <w:t xml:space="preserve">safety of our products and </w:t>
            </w:r>
            <w:r w:rsidR="00E10564" w:rsidRPr="000D1D19">
              <w:rPr>
                <w:bCs/>
                <w:lang w:val="en-US"/>
              </w:rPr>
              <w:t>trust of our consumers comes first</w:t>
            </w:r>
          </w:p>
          <w:p w14:paraId="5FCE9480" w14:textId="77777777" w:rsidR="00E10564" w:rsidRPr="0002338F" w:rsidRDefault="006F5F1A" w:rsidP="00160DAA">
            <w:pPr>
              <w:numPr>
                <w:ilvl w:val="0"/>
                <w:numId w:val="3"/>
              </w:numPr>
              <w:rPr>
                <w:lang w:val="en-US"/>
              </w:rPr>
            </w:pPr>
            <w:r w:rsidRPr="003B3C7D">
              <w:rPr>
                <w:bCs/>
                <w:lang w:val="en-US"/>
              </w:rPr>
              <w:t>s</w:t>
            </w:r>
            <w:r w:rsidR="00E10564" w:rsidRPr="003B3C7D">
              <w:rPr>
                <w:bCs/>
                <w:lang w:val="en-US"/>
              </w:rPr>
              <w:t>c</w:t>
            </w:r>
            <w:r w:rsidR="00E10564" w:rsidRPr="0002338F">
              <w:rPr>
                <w:bCs/>
                <w:lang w:val="en-US"/>
              </w:rPr>
              <w:t xml:space="preserve">ience </w:t>
            </w:r>
            <w:r w:rsidRPr="0002338F">
              <w:rPr>
                <w:bCs/>
                <w:lang w:val="en-US"/>
              </w:rPr>
              <w:t>and</w:t>
            </w:r>
            <w:r w:rsidR="00E10564" w:rsidRPr="0002338F">
              <w:rPr>
                <w:bCs/>
                <w:lang w:val="en-US"/>
              </w:rPr>
              <w:t xml:space="preserve"> technology are essential to creating products and packaging that bring </w:t>
            </w:r>
            <w:r w:rsidR="00AB3F52" w:rsidRPr="0002338F">
              <w:rPr>
                <w:bCs/>
                <w:lang w:val="en-US"/>
              </w:rPr>
              <w:t>joy</w:t>
            </w:r>
            <w:r w:rsidR="00E10564" w:rsidRPr="0002338F">
              <w:rPr>
                <w:bCs/>
                <w:lang w:val="en-US"/>
              </w:rPr>
              <w:t xml:space="preserve"> to our consumers </w:t>
            </w:r>
            <w:r w:rsidR="00AB3F52" w:rsidRPr="0002338F">
              <w:rPr>
                <w:bCs/>
                <w:lang w:val="en-US"/>
              </w:rPr>
              <w:t>every day</w:t>
            </w:r>
          </w:p>
          <w:p w14:paraId="1323CD17" w14:textId="77777777" w:rsidR="00E10564" w:rsidRPr="0002338F" w:rsidRDefault="006F5F1A" w:rsidP="00160DAA">
            <w:pPr>
              <w:numPr>
                <w:ilvl w:val="0"/>
                <w:numId w:val="3"/>
              </w:numPr>
              <w:rPr>
                <w:lang w:val="en-US"/>
              </w:rPr>
            </w:pPr>
            <w:r w:rsidRPr="0002338F">
              <w:rPr>
                <w:bCs/>
                <w:lang w:val="en-US"/>
              </w:rPr>
              <w:t>c</w:t>
            </w:r>
            <w:r w:rsidR="00E10564" w:rsidRPr="0002338F">
              <w:rPr>
                <w:bCs/>
                <w:lang w:val="en-US"/>
              </w:rPr>
              <w:t xml:space="preserve">ollaboration is </w:t>
            </w:r>
            <w:r w:rsidR="00160DAA" w:rsidRPr="0002338F">
              <w:rPr>
                <w:bCs/>
                <w:lang w:val="en-US"/>
              </w:rPr>
              <w:t>very important in</w:t>
            </w:r>
            <w:r w:rsidR="00E10564" w:rsidRPr="0002338F">
              <w:rPr>
                <w:bCs/>
                <w:lang w:val="en-US"/>
              </w:rPr>
              <w:t xml:space="preserve"> RDQ</w:t>
            </w:r>
            <w:r w:rsidR="00B26381">
              <w:rPr>
                <w:bCs/>
                <w:lang w:val="en-US"/>
              </w:rPr>
              <w:t xml:space="preserve"> </w:t>
            </w:r>
            <w:r w:rsidR="00B26381">
              <w:rPr>
                <w:rFonts w:cs="Arial"/>
                <w:bCs/>
                <w:lang w:val="en-US"/>
              </w:rPr>
              <w:t>–</w:t>
            </w:r>
            <w:r w:rsidR="00E10564" w:rsidRPr="0002338F">
              <w:rPr>
                <w:bCs/>
                <w:lang w:val="en-US"/>
              </w:rPr>
              <w:t xml:space="preserve"> it drives our success</w:t>
            </w:r>
          </w:p>
          <w:p w14:paraId="5F7FB5FC" w14:textId="77777777" w:rsidR="00E10564" w:rsidRPr="0002338F" w:rsidRDefault="006F5F1A" w:rsidP="00160DAA">
            <w:pPr>
              <w:numPr>
                <w:ilvl w:val="0"/>
                <w:numId w:val="3"/>
              </w:numPr>
              <w:rPr>
                <w:lang w:val="en-US"/>
              </w:rPr>
            </w:pPr>
            <w:proofErr w:type="gramStart"/>
            <w:r w:rsidRPr="0002338F">
              <w:rPr>
                <w:bCs/>
                <w:lang w:val="en-US"/>
              </w:rPr>
              <w:t>o</w:t>
            </w:r>
            <w:r w:rsidR="00E10564" w:rsidRPr="0002338F">
              <w:rPr>
                <w:bCs/>
                <w:lang w:val="en-US"/>
              </w:rPr>
              <w:t>ur</w:t>
            </w:r>
            <w:proofErr w:type="gramEnd"/>
            <w:r w:rsidR="00E10564" w:rsidRPr="0002338F">
              <w:rPr>
                <w:bCs/>
                <w:lang w:val="en-US"/>
              </w:rPr>
              <w:t xml:space="preserve"> </w:t>
            </w:r>
            <w:r w:rsidR="00B95E78" w:rsidRPr="0002338F">
              <w:rPr>
                <w:bCs/>
                <w:lang w:val="en-US"/>
              </w:rPr>
              <w:t>colleagues</w:t>
            </w:r>
            <w:r w:rsidR="00E10564" w:rsidRPr="0002338F">
              <w:rPr>
                <w:bCs/>
                <w:lang w:val="en-US"/>
              </w:rPr>
              <w:t xml:space="preserve"> are </w:t>
            </w:r>
            <w:r w:rsidR="0077504A" w:rsidRPr="0002338F">
              <w:rPr>
                <w:bCs/>
                <w:lang w:val="en-US"/>
              </w:rPr>
              <w:t>the special ingredient in our success</w:t>
            </w:r>
            <w:r w:rsidR="00E10564" w:rsidRPr="0002338F">
              <w:rPr>
                <w:bCs/>
                <w:lang w:val="en-US"/>
              </w:rPr>
              <w:t xml:space="preserve">, we </w:t>
            </w:r>
            <w:r w:rsidR="00B95E78" w:rsidRPr="0002338F">
              <w:rPr>
                <w:bCs/>
                <w:lang w:val="en-US"/>
              </w:rPr>
              <w:t xml:space="preserve">care about their </w:t>
            </w:r>
            <w:r w:rsidR="00425903" w:rsidRPr="000D1D19">
              <w:rPr>
                <w:bCs/>
                <w:lang w:val="en-US"/>
              </w:rPr>
              <w:t>engagement,</w:t>
            </w:r>
            <w:r w:rsidR="00425903">
              <w:rPr>
                <w:bCs/>
                <w:lang w:val="en-US"/>
              </w:rPr>
              <w:t xml:space="preserve"> </w:t>
            </w:r>
            <w:r w:rsidR="00B95E78" w:rsidRPr="0002338F">
              <w:rPr>
                <w:bCs/>
                <w:lang w:val="en-US"/>
              </w:rPr>
              <w:t>safety and well</w:t>
            </w:r>
            <w:r w:rsidR="007F382B">
              <w:rPr>
                <w:bCs/>
                <w:lang w:val="en-US"/>
              </w:rPr>
              <w:t>-</w:t>
            </w:r>
            <w:r w:rsidR="00B95E78" w:rsidRPr="0002338F">
              <w:rPr>
                <w:bCs/>
                <w:lang w:val="en-US"/>
              </w:rPr>
              <w:t>being</w:t>
            </w:r>
            <w:r w:rsidRPr="0002338F">
              <w:rPr>
                <w:bCs/>
                <w:lang w:val="en-US"/>
              </w:rPr>
              <w:t>.</w:t>
            </w:r>
          </w:p>
          <w:p w14:paraId="41755B17" w14:textId="77777777" w:rsidR="00160DAA" w:rsidRPr="0002338F" w:rsidRDefault="00160DAA" w:rsidP="00160DAA">
            <w:pPr>
              <w:rPr>
                <w:highlight w:val="green"/>
                <w:lang w:val="en-US"/>
              </w:rPr>
            </w:pPr>
          </w:p>
          <w:p w14:paraId="4E345354" w14:textId="77777777" w:rsidR="009A7C2D" w:rsidRPr="003B3C7D" w:rsidRDefault="009A7C2D" w:rsidP="00BD36EA">
            <w:pPr>
              <w:rPr>
                <w:lang w:val="en-US"/>
              </w:rPr>
            </w:pPr>
          </w:p>
        </w:tc>
      </w:tr>
    </w:tbl>
    <w:p w14:paraId="2DB0A29D" w14:textId="77777777" w:rsidR="00EF0A8B" w:rsidRPr="0002338F" w:rsidRDefault="00EF0A8B" w:rsidP="00EE35A9">
      <w:pPr>
        <w:rPr>
          <w:lang w:val="en-US"/>
        </w:rPr>
      </w:pPr>
    </w:p>
    <w:p w14:paraId="6C5B2E49" w14:textId="0171F689" w:rsidR="00EF0A8B" w:rsidRPr="0002338F" w:rsidRDefault="00F22060" w:rsidP="00F22060">
      <w:pPr>
        <w:pStyle w:val="Heading2"/>
        <w:rPr>
          <w:color w:val="FFFFFF"/>
          <w:lang w:val="en-US"/>
        </w:rPr>
      </w:pPr>
      <w:bookmarkStart w:id="213" w:name="_Toc465417689"/>
      <w:r w:rsidRPr="0002338F">
        <w:rPr>
          <w:lang w:val="en-US"/>
        </w:rPr>
        <w:lastRenderedPageBreak/>
        <w:t xml:space="preserve">SCREEN </w:t>
      </w:r>
      <w:del w:id="214" w:author="Adam Boothroyd" w:date="2016-11-09T09:54:00Z">
        <w:r w:rsidRPr="0002338F" w:rsidDel="000C6A3F">
          <w:rPr>
            <w:color w:val="FFFFFF"/>
            <w:lang w:val="en-US"/>
          </w:rPr>
          <w:delText>02_</w:delText>
        </w:r>
      </w:del>
      <w:r w:rsidRPr="0002338F">
        <w:rPr>
          <w:color w:val="FFFFFF"/>
          <w:lang w:val="en-US"/>
        </w:rPr>
        <w:t>01_110</w:t>
      </w:r>
      <w:bookmarkEnd w:id="213"/>
    </w:p>
    <w:p w14:paraId="010B8AC7" w14:textId="77777777" w:rsidR="00F22060" w:rsidRPr="0002338F" w:rsidRDefault="00F22060" w:rsidP="00F22060">
      <w:pPr>
        <w:pStyle w:val="BW-screentype"/>
        <w:rPr>
          <w:lang w:val="en-US"/>
        </w:rPr>
      </w:pPr>
      <w:r w:rsidRPr="0002338F">
        <w:rPr>
          <w:lang w:val="en-US"/>
        </w:rPr>
        <w:t>SCREEN TYPE Text reveal</w:t>
      </w:r>
    </w:p>
    <w:p w14:paraId="32D7A945" w14:textId="77777777" w:rsidR="00EF0A8B" w:rsidRPr="0002338F" w:rsidRDefault="00EF0A8B" w:rsidP="00EF0A8B">
      <w:pPr>
        <w:rPr>
          <w:b/>
          <w:u w:val="single"/>
          <w:lang w:val="en-US"/>
        </w:rPr>
      </w:pPr>
    </w:p>
    <w:p w14:paraId="16857FA8" w14:textId="77777777" w:rsidR="00EF0A8B" w:rsidRPr="0002338F" w:rsidRDefault="00EF0A8B" w:rsidP="00F22060">
      <w:pPr>
        <w:pStyle w:val="BW-section-head"/>
        <w:rPr>
          <w:lang w:val="en-US"/>
        </w:rPr>
      </w:pPr>
      <w:r w:rsidRPr="0002338F">
        <w:rPr>
          <w:lang w:val="en-US"/>
        </w:rPr>
        <w:t>DESCRIPTION</w:t>
      </w:r>
    </w:p>
    <w:p w14:paraId="1A7F08DE" w14:textId="77777777" w:rsidR="00EF0A8B" w:rsidRPr="0002338F" w:rsidRDefault="00EF0A8B" w:rsidP="00EF0A8B">
      <w:pPr>
        <w:rPr>
          <w:lang w:val="en-US"/>
        </w:rPr>
      </w:pPr>
      <w:r w:rsidRPr="0002338F">
        <w:rPr>
          <w:lang w:val="en-US"/>
        </w:rPr>
        <w:t>The learner selects text headings to reveal further information, images or media.</w:t>
      </w:r>
    </w:p>
    <w:p w14:paraId="1683EAA8" w14:textId="77777777" w:rsidR="00EF0A8B" w:rsidRPr="0002338F" w:rsidRDefault="00EF0A8B" w:rsidP="00EF0A8B">
      <w:pPr>
        <w:rPr>
          <w:b/>
          <w:u w:val="single"/>
          <w:lang w:val="en-US"/>
        </w:rPr>
      </w:pPr>
    </w:p>
    <w:p w14:paraId="5DCDDB20" w14:textId="77777777" w:rsidR="00EF0A8B" w:rsidRPr="0002338F" w:rsidRDefault="00EF0A8B" w:rsidP="00F22060">
      <w:pPr>
        <w:pStyle w:val="BW-section-head"/>
        <w:rPr>
          <w:lang w:val="en-US"/>
        </w:rPr>
      </w:pPr>
      <w:r w:rsidRPr="0002338F">
        <w:rPr>
          <w:lang w:val="en-US"/>
        </w:rPr>
        <w:t xml:space="preserve">OPENING TEXT </w:t>
      </w:r>
      <w:r w:rsidRPr="0002338F">
        <w:rPr>
          <w:color w:val="808080"/>
          <w:lang w:val="en-US"/>
        </w:rPr>
        <w:t>(30 words max)</w:t>
      </w:r>
    </w:p>
    <w:p w14:paraId="3D5C43A3" w14:textId="77777777" w:rsidR="00EF0A8B" w:rsidRPr="00525D5C" w:rsidRDefault="00CE4AB6" w:rsidP="000D3EAF">
      <w:pPr>
        <w:rPr>
          <w:lang w:val="en-US"/>
        </w:rPr>
      </w:pPr>
      <w:r w:rsidRPr="0002338F">
        <w:rPr>
          <w:lang w:val="en-US"/>
        </w:rPr>
        <w:t xml:space="preserve">RDQ has </w:t>
      </w:r>
      <w:r w:rsidRPr="0002338F">
        <w:rPr>
          <w:noProof/>
          <w:lang w:val="en-US"/>
        </w:rPr>
        <w:t>over 2,500 colleagues working either in category teams</w:t>
      </w:r>
      <w:r w:rsidR="00B26381">
        <w:rPr>
          <w:noProof/>
          <w:lang w:val="en-US"/>
        </w:rPr>
        <w:t>,</w:t>
      </w:r>
      <w:r w:rsidRPr="0002338F">
        <w:rPr>
          <w:noProof/>
          <w:lang w:val="en-US"/>
        </w:rPr>
        <w:t xml:space="preserve"> or</w:t>
      </w:r>
      <w:r w:rsidR="00B26381">
        <w:rPr>
          <w:noProof/>
          <w:lang w:val="en-US"/>
        </w:rPr>
        <w:t xml:space="preserve"> in</w:t>
      </w:r>
      <w:r w:rsidRPr="0002338F">
        <w:rPr>
          <w:noProof/>
          <w:lang w:val="en-US"/>
        </w:rPr>
        <w:t xml:space="preserve"> global teams that support the categories.</w:t>
      </w:r>
      <w:r w:rsidRPr="003B3C7D">
        <w:rPr>
          <w:lang w:val="en-US"/>
        </w:rPr>
        <w:t xml:space="preserve"> We help </w:t>
      </w:r>
      <w:r w:rsidR="00B22053" w:rsidRPr="003B3C7D">
        <w:rPr>
          <w:lang w:val="en-US"/>
        </w:rPr>
        <w:t xml:space="preserve">grow the business </w:t>
      </w:r>
      <w:r w:rsidRPr="00525D5C">
        <w:rPr>
          <w:lang w:val="en-US"/>
        </w:rPr>
        <w:t>in lots of different ways.</w:t>
      </w:r>
    </w:p>
    <w:p w14:paraId="179BA0AE" w14:textId="77777777" w:rsidR="00EF0A8B" w:rsidRPr="00B157CE" w:rsidRDefault="00EF0A8B" w:rsidP="00EF0A8B">
      <w:pPr>
        <w:rPr>
          <w:lang w:val="en-US"/>
        </w:rPr>
      </w:pPr>
    </w:p>
    <w:p w14:paraId="486FEC3B" w14:textId="77777777" w:rsidR="00EF0A8B" w:rsidRPr="00B157CE" w:rsidRDefault="00EF0A8B" w:rsidP="00F22060">
      <w:pPr>
        <w:pStyle w:val="BW-section-head"/>
        <w:rPr>
          <w:lang w:val="en-US"/>
        </w:rPr>
      </w:pPr>
      <w:r w:rsidRPr="00B157CE">
        <w:rPr>
          <w:lang w:val="en-US"/>
        </w:rPr>
        <w:t>PROMPT</w:t>
      </w:r>
    </w:p>
    <w:p w14:paraId="08C6760B" w14:textId="77777777" w:rsidR="008D104E" w:rsidRPr="00B157CE" w:rsidRDefault="008D104E" w:rsidP="008D104E">
      <w:pPr>
        <w:rPr>
          <w:lang w:val="en-US"/>
        </w:rPr>
      </w:pPr>
      <w:r w:rsidRPr="00B157CE">
        <w:rPr>
          <w:lang w:val="en-US"/>
        </w:rPr>
        <w:t>Select each activity to learn more about how we do it and which teams (or sub-functions) are involved.</w:t>
      </w:r>
    </w:p>
    <w:p w14:paraId="40AB38F8" w14:textId="77777777" w:rsidR="00EF0A8B" w:rsidDel="00A13F49" w:rsidRDefault="00EF0A8B" w:rsidP="00EF0A8B">
      <w:pPr>
        <w:rPr>
          <w:del w:id="215" w:author="Adam Boothroyd" w:date="2016-11-09T11:38:00Z"/>
          <w:b/>
          <w:u w:val="single"/>
          <w:lang w:val="en-US"/>
        </w:rPr>
      </w:pPr>
    </w:p>
    <w:p w14:paraId="03B56C0C" w14:textId="77777777" w:rsidR="00DE366B" w:rsidRPr="00B26381" w:rsidRDefault="00DE366B" w:rsidP="00EF0A8B">
      <w:pPr>
        <w:rPr>
          <w:b/>
          <w:u w:val="single"/>
          <w:lang w:val="en-US"/>
        </w:rPr>
      </w:pPr>
    </w:p>
    <w:p w14:paraId="61FEB5B0" w14:textId="77777777" w:rsidR="00EF0A8B" w:rsidRPr="00B26381" w:rsidRDefault="00EF0A8B" w:rsidP="00F22060">
      <w:pPr>
        <w:pStyle w:val="BW-section-head"/>
        <w:rPr>
          <w:lang w:val="en-US"/>
        </w:rPr>
      </w:pPr>
      <w:r w:rsidRPr="00B26381">
        <w:rPr>
          <w:lang w:val="en-US"/>
        </w:rPr>
        <w:t xml:space="preserve">HEADING 1 TEXT </w:t>
      </w:r>
      <w:r w:rsidRPr="00B26381">
        <w:rPr>
          <w:color w:val="808080"/>
          <w:lang w:val="en-US"/>
        </w:rPr>
        <w:t>(5 words max)</w:t>
      </w:r>
    </w:p>
    <w:p w14:paraId="038D1D06" w14:textId="77777777" w:rsidR="00EF0A8B" w:rsidRPr="009B7557" w:rsidRDefault="008D104E" w:rsidP="000D3EAF">
      <w:pPr>
        <w:pStyle w:val="ListParagraph"/>
        <w:ind w:left="0"/>
        <w:rPr>
          <w:rFonts w:cs="Arial"/>
          <w:szCs w:val="20"/>
          <w:lang w:val="en-US"/>
        </w:rPr>
      </w:pPr>
      <w:r w:rsidRPr="0002338F">
        <w:rPr>
          <w:rFonts w:cs="Arial"/>
          <w:szCs w:val="20"/>
          <w:lang w:val="en-US"/>
        </w:rPr>
        <w:t>Understand</w:t>
      </w:r>
      <w:r w:rsidR="009B7557">
        <w:rPr>
          <w:rFonts w:cs="Arial"/>
          <w:szCs w:val="20"/>
          <w:lang w:val="en-US"/>
        </w:rPr>
        <w:t>ing</w:t>
      </w:r>
      <w:r w:rsidRPr="0002338F">
        <w:rPr>
          <w:rFonts w:cs="Arial"/>
          <w:szCs w:val="20"/>
          <w:lang w:val="en-US"/>
        </w:rPr>
        <w:t xml:space="preserve"> consumers</w:t>
      </w:r>
      <w:r w:rsidR="00BE1568" w:rsidRPr="0002338F">
        <w:rPr>
          <w:rFonts w:cs="Arial"/>
          <w:szCs w:val="20"/>
          <w:lang w:val="en-US"/>
        </w:rPr>
        <w:t>'</w:t>
      </w:r>
      <w:r w:rsidRPr="0002338F">
        <w:rPr>
          <w:rFonts w:cs="Arial"/>
          <w:szCs w:val="20"/>
          <w:lang w:val="en-US"/>
        </w:rPr>
        <w:t xml:space="preserve"> needs</w:t>
      </w:r>
    </w:p>
    <w:p w14:paraId="579F1ADD" w14:textId="77777777" w:rsidR="00EF0A8B" w:rsidRPr="003B3C7D" w:rsidRDefault="00EF0A8B" w:rsidP="00EF0A8B">
      <w:pPr>
        <w:rPr>
          <w:b/>
          <w:u w:val="single"/>
          <w:lang w:val="en-US"/>
        </w:rPr>
      </w:pPr>
    </w:p>
    <w:p w14:paraId="0DD66628" w14:textId="77777777" w:rsidR="00EF0A8B" w:rsidRPr="00B157CE" w:rsidRDefault="00EF0A8B" w:rsidP="00F22060">
      <w:pPr>
        <w:pStyle w:val="BW-section-head"/>
        <w:rPr>
          <w:color w:val="808080"/>
          <w:lang w:val="en-US"/>
        </w:rPr>
      </w:pPr>
      <w:r w:rsidRPr="00525D5C">
        <w:rPr>
          <w:lang w:val="en-US"/>
        </w:rPr>
        <w:t xml:space="preserve">TEXT FOR HEADING 1 </w:t>
      </w:r>
      <w:r w:rsidRPr="00B157CE">
        <w:rPr>
          <w:color w:val="808080"/>
          <w:lang w:val="en-US"/>
        </w:rPr>
        <w:t>(50 words max)</w:t>
      </w:r>
    </w:p>
    <w:p w14:paraId="7519C626" w14:textId="77777777" w:rsidR="00CE4AB6" w:rsidRPr="00B26381" w:rsidRDefault="00351B65" w:rsidP="00EF0A8B">
      <w:pPr>
        <w:rPr>
          <w:lang w:val="en-US"/>
        </w:rPr>
      </w:pPr>
      <w:r w:rsidRPr="00B157CE">
        <w:rPr>
          <w:lang w:val="en-US"/>
        </w:rPr>
        <w:t xml:space="preserve">What do </w:t>
      </w:r>
      <w:r w:rsidR="008301E0" w:rsidRPr="00927EFE">
        <w:rPr>
          <w:lang w:val="en-US"/>
        </w:rPr>
        <w:t>consumers</w:t>
      </w:r>
      <w:r w:rsidRPr="00B26381">
        <w:rPr>
          <w:lang w:val="en-US"/>
        </w:rPr>
        <w:t xml:space="preserve"> want? It's the job of our Consumer Science &amp; Statistics team to find out! </w:t>
      </w:r>
    </w:p>
    <w:p w14:paraId="78D393CA" w14:textId="77777777" w:rsidR="00CE4AB6" w:rsidRPr="00B26381" w:rsidRDefault="00351B65" w:rsidP="00EF0A8B">
      <w:pPr>
        <w:rPr>
          <w:lang w:val="en-US"/>
        </w:rPr>
      </w:pPr>
      <w:r w:rsidRPr="00B26381">
        <w:rPr>
          <w:lang w:val="en-US"/>
        </w:rPr>
        <w:t xml:space="preserve">They work closely with the </w:t>
      </w:r>
      <w:r w:rsidR="0044515A" w:rsidRPr="0044515A">
        <w:rPr>
          <w:highlight w:val="yellow"/>
          <w:lang w:val="en-US"/>
          <w:rPrChange w:id="216" w:author="Elizabeth Hughes" w:date="2016-11-02T13:21:00Z">
            <w:rPr>
              <w:lang w:val="en-US"/>
            </w:rPr>
          </w:rPrChange>
        </w:rPr>
        <w:t>Strategy,</w:t>
      </w:r>
      <w:r w:rsidR="0044515A" w:rsidRPr="00B26381">
        <w:rPr>
          <w:lang w:val="en-US"/>
        </w:rPr>
        <w:t xml:space="preserve"> </w:t>
      </w:r>
      <w:r w:rsidRPr="00B26381">
        <w:rPr>
          <w:lang w:val="en-US"/>
        </w:rPr>
        <w:t>Insight</w:t>
      </w:r>
      <w:r w:rsidR="000E4F2E" w:rsidRPr="00B26381">
        <w:rPr>
          <w:lang w:val="en-US"/>
        </w:rPr>
        <w:t xml:space="preserve"> </w:t>
      </w:r>
      <w:r w:rsidR="003B4557">
        <w:rPr>
          <w:lang w:val="en-US"/>
        </w:rPr>
        <w:t>&amp; Analytics</w:t>
      </w:r>
      <w:r w:rsidR="0044515A" w:rsidRPr="0044515A">
        <w:rPr>
          <w:highlight w:val="yellow"/>
          <w:lang w:val="en-US"/>
          <w:rPrChange w:id="217" w:author="Elizabeth Hughes" w:date="2016-11-02T13:21:00Z">
            <w:rPr>
              <w:lang w:val="en-US"/>
            </w:rPr>
          </w:rPrChange>
        </w:rPr>
        <w:t>,</w:t>
      </w:r>
      <w:r w:rsidR="003B4557">
        <w:rPr>
          <w:lang w:val="en-US"/>
        </w:rPr>
        <w:t xml:space="preserve"> </w:t>
      </w:r>
      <w:r w:rsidR="000E4F2E" w:rsidRPr="00B26381">
        <w:rPr>
          <w:lang w:val="en-US"/>
        </w:rPr>
        <w:t>and Marketing</w:t>
      </w:r>
      <w:r w:rsidRPr="00B26381">
        <w:rPr>
          <w:lang w:val="en-US"/>
        </w:rPr>
        <w:t xml:space="preserve"> function</w:t>
      </w:r>
      <w:r w:rsidR="000E4F2E" w:rsidRPr="00B26381">
        <w:rPr>
          <w:lang w:val="en-US"/>
        </w:rPr>
        <w:t>s</w:t>
      </w:r>
      <w:r w:rsidRPr="00B26381">
        <w:rPr>
          <w:lang w:val="en-US"/>
        </w:rPr>
        <w:t xml:space="preserve"> to gather and analyze feedback from consumers across the globe. </w:t>
      </w:r>
    </w:p>
    <w:p w14:paraId="67D9B37A" w14:textId="77777777" w:rsidR="00BE1568" w:rsidRPr="003A2DF4" w:rsidRDefault="00BE1568" w:rsidP="00EF0A8B">
      <w:pPr>
        <w:rPr>
          <w:lang w:val="en-US"/>
        </w:rPr>
      </w:pPr>
    </w:p>
    <w:p w14:paraId="25C73C58" w14:textId="77777777" w:rsidR="00EF0A8B" w:rsidRPr="001C6AEF" w:rsidRDefault="00351B65" w:rsidP="00EF0A8B">
      <w:pPr>
        <w:rPr>
          <w:lang w:val="en-US"/>
        </w:rPr>
      </w:pPr>
      <w:r w:rsidRPr="007F382B">
        <w:rPr>
          <w:lang w:val="en-US"/>
        </w:rPr>
        <w:t>When we know what people want, we can develop products and packaging to meet their needs.</w:t>
      </w:r>
    </w:p>
    <w:p w14:paraId="6762BA75" w14:textId="77777777" w:rsidR="00EF0A8B" w:rsidRPr="00BF0C44" w:rsidRDefault="00EF0A8B" w:rsidP="00EF0A8B">
      <w:pPr>
        <w:rPr>
          <w:u w:val="single"/>
          <w:lang w:val="en-US"/>
        </w:rPr>
      </w:pPr>
    </w:p>
    <w:p w14:paraId="51980713" w14:textId="77777777" w:rsidR="009543C4" w:rsidRPr="00BF0C44" w:rsidRDefault="00EF0A8B" w:rsidP="00F22060">
      <w:pPr>
        <w:pStyle w:val="BW-section-head"/>
        <w:rPr>
          <w:color w:val="808080"/>
          <w:lang w:val="en-US"/>
        </w:rPr>
      </w:pPr>
      <w:r w:rsidRPr="00BF0C44">
        <w:rPr>
          <w:lang w:val="en-US"/>
        </w:rPr>
        <w:t xml:space="preserve">IMAGE/VIDEO FOR HEADING 1 </w:t>
      </w:r>
    </w:p>
    <w:p w14:paraId="5054454F" w14:textId="77777777" w:rsidR="009543C4" w:rsidRDefault="00B7088F" w:rsidP="000D3EAF">
      <w:pPr>
        <w:rPr>
          <w:lang w:val="en-US"/>
        </w:rPr>
      </w:pPr>
      <w:r w:rsidRPr="0002338F">
        <w:rPr>
          <w:lang w:val="en-US"/>
        </w:rPr>
        <w:t>Photo of Focus Group</w:t>
      </w:r>
    </w:p>
    <w:p w14:paraId="4BF3C6A2" w14:textId="77777777" w:rsidR="00DE366B" w:rsidRPr="0002338F" w:rsidRDefault="00DE366B" w:rsidP="000D3EAF">
      <w:pPr>
        <w:rPr>
          <w:b/>
          <w:color w:val="808080"/>
          <w:lang w:val="en-US"/>
        </w:rPr>
      </w:pPr>
    </w:p>
    <w:p w14:paraId="62181402" w14:textId="77777777" w:rsidR="009543C4" w:rsidRPr="009B7557" w:rsidRDefault="009543C4" w:rsidP="000D3EAF">
      <w:pPr>
        <w:rPr>
          <w:lang w:val="en-US"/>
        </w:rPr>
      </w:pPr>
    </w:p>
    <w:p w14:paraId="50C484CA" w14:textId="77777777" w:rsidR="009543C4" w:rsidRPr="009B7557" w:rsidRDefault="00EF0A8B" w:rsidP="00F22060">
      <w:pPr>
        <w:pStyle w:val="BW-section-head"/>
        <w:rPr>
          <w:lang w:val="en-US"/>
        </w:rPr>
      </w:pPr>
      <w:r w:rsidRPr="009B7557">
        <w:rPr>
          <w:lang w:val="en-US"/>
        </w:rPr>
        <w:t xml:space="preserve">HEADING 2 TEXT </w:t>
      </w:r>
      <w:r w:rsidRPr="009B7557">
        <w:rPr>
          <w:color w:val="808080"/>
          <w:lang w:val="en-US"/>
        </w:rPr>
        <w:t>(5 words max)</w:t>
      </w:r>
    </w:p>
    <w:p w14:paraId="1E272116" w14:textId="77777777" w:rsidR="009543C4" w:rsidRPr="003B3C7D" w:rsidRDefault="009543C4" w:rsidP="000D3EAF">
      <w:pPr>
        <w:rPr>
          <w:rFonts w:cs="Arial"/>
          <w:szCs w:val="20"/>
          <w:lang w:val="en-US"/>
        </w:rPr>
      </w:pPr>
      <w:r w:rsidRPr="009B7557">
        <w:rPr>
          <w:rFonts w:cs="Arial"/>
          <w:bCs/>
          <w:szCs w:val="20"/>
          <w:lang w:val="en-US"/>
        </w:rPr>
        <w:t>Discover</w:t>
      </w:r>
      <w:r w:rsidR="009B7557">
        <w:rPr>
          <w:rFonts w:cs="Arial"/>
          <w:bCs/>
          <w:szCs w:val="20"/>
          <w:lang w:val="en-US"/>
        </w:rPr>
        <w:t>ing</w:t>
      </w:r>
      <w:r w:rsidRPr="009B7557">
        <w:rPr>
          <w:rFonts w:cs="Arial"/>
          <w:bCs/>
          <w:szCs w:val="20"/>
          <w:lang w:val="en-US"/>
        </w:rPr>
        <w:t xml:space="preserve"> the fundamental science </w:t>
      </w:r>
      <w:r w:rsidR="00BE1568" w:rsidRPr="009B7557">
        <w:rPr>
          <w:rFonts w:cs="Arial"/>
          <w:bCs/>
          <w:szCs w:val="20"/>
          <w:lang w:val="en-US"/>
        </w:rPr>
        <w:t>and</w:t>
      </w:r>
      <w:r w:rsidRPr="009B7557">
        <w:rPr>
          <w:rFonts w:cs="Arial"/>
          <w:bCs/>
          <w:szCs w:val="20"/>
          <w:lang w:val="en-US"/>
        </w:rPr>
        <w:t xml:space="preserve"> technology</w:t>
      </w:r>
    </w:p>
    <w:p w14:paraId="5E2D0B74" w14:textId="77777777" w:rsidR="00EF0A8B" w:rsidRPr="00525D5C" w:rsidRDefault="00EF0A8B" w:rsidP="00EF0A8B">
      <w:pPr>
        <w:rPr>
          <w:b/>
          <w:u w:val="single"/>
          <w:lang w:val="en-US"/>
        </w:rPr>
      </w:pPr>
    </w:p>
    <w:p w14:paraId="011D3F68" w14:textId="77777777" w:rsidR="00EF0A8B" w:rsidRPr="00B157CE" w:rsidRDefault="00EF0A8B" w:rsidP="00F22060">
      <w:pPr>
        <w:pStyle w:val="BW-section-head"/>
        <w:rPr>
          <w:color w:val="808080"/>
          <w:lang w:val="en-US"/>
        </w:rPr>
      </w:pPr>
      <w:r w:rsidRPr="00B157CE">
        <w:rPr>
          <w:lang w:val="en-US"/>
        </w:rPr>
        <w:t xml:space="preserve">TEXT FOR HEADING 2 </w:t>
      </w:r>
      <w:r w:rsidRPr="00B157CE">
        <w:rPr>
          <w:color w:val="808080"/>
          <w:lang w:val="en-US"/>
        </w:rPr>
        <w:t>(50 words max)</w:t>
      </w:r>
    </w:p>
    <w:p w14:paraId="5A161939" w14:textId="77777777" w:rsidR="000A785F" w:rsidRPr="00B26381" w:rsidRDefault="000A785F" w:rsidP="00EF0A8B">
      <w:pPr>
        <w:rPr>
          <w:lang w:val="en-US"/>
        </w:rPr>
      </w:pPr>
      <w:r>
        <w:rPr>
          <w:lang w:val="en-US"/>
        </w:rPr>
        <w:t>Our scientists and engineers have</w:t>
      </w:r>
      <w:r w:rsidRPr="00927EFE">
        <w:rPr>
          <w:lang w:val="en-US"/>
        </w:rPr>
        <w:t xml:space="preserve"> </w:t>
      </w:r>
      <w:r w:rsidRPr="00B26381">
        <w:rPr>
          <w:lang w:val="en-US"/>
        </w:rPr>
        <w:t>both technical expertise and business experience</w:t>
      </w:r>
      <w:r>
        <w:rPr>
          <w:lang w:val="en-US"/>
        </w:rPr>
        <w:t>. Our researchers work</w:t>
      </w:r>
      <w:r w:rsidR="003B4557">
        <w:rPr>
          <w:lang w:val="en-US"/>
        </w:rPr>
        <w:t xml:space="preserve"> externally and internally</w:t>
      </w:r>
      <w:r w:rsidR="00824171">
        <w:rPr>
          <w:lang w:val="en-US"/>
        </w:rPr>
        <w:t xml:space="preserve"> alongside</w:t>
      </w:r>
      <w:r>
        <w:rPr>
          <w:lang w:val="en-US"/>
        </w:rPr>
        <w:t xml:space="preserve"> product and process developers to </w:t>
      </w:r>
      <w:r w:rsidRPr="00B26381">
        <w:rPr>
          <w:lang w:val="en-US"/>
        </w:rPr>
        <w:t>design and develop new products, formulations and processes. They also find ways to make those we already have even better.</w:t>
      </w:r>
    </w:p>
    <w:p w14:paraId="1CD29280" w14:textId="77777777" w:rsidR="00BE1568" w:rsidRPr="003A2DF4" w:rsidRDefault="00BE1568" w:rsidP="00EF0A8B">
      <w:pPr>
        <w:rPr>
          <w:lang w:val="en-US"/>
        </w:rPr>
      </w:pPr>
    </w:p>
    <w:p w14:paraId="554B01EE" w14:textId="77777777" w:rsidR="00EF0A8B" w:rsidRPr="00995F99" w:rsidRDefault="00A521BD" w:rsidP="00EF0A8B">
      <w:pPr>
        <w:rPr>
          <w:lang w:val="en-US"/>
        </w:rPr>
      </w:pPr>
      <w:r w:rsidRPr="00A37A2B">
        <w:rPr>
          <w:lang w:val="en-US"/>
        </w:rPr>
        <w:t xml:space="preserve">They create </w:t>
      </w:r>
      <w:r w:rsidR="00BE1568" w:rsidRPr="00A37A2B">
        <w:rPr>
          <w:lang w:val="en-US"/>
        </w:rPr>
        <w:t xml:space="preserve">the </w:t>
      </w:r>
      <w:r w:rsidR="009B7557">
        <w:rPr>
          <w:lang w:val="en-US"/>
        </w:rPr>
        <w:t>tast</w:t>
      </w:r>
      <w:r w:rsidRPr="001C6AEF">
        <w:rPr>
          <w:lang w:val="en-US"/>
        </w:rPr>
        <w:t>ier, healthier, fresher snacks our consumers prefer</w:t>
      </w:r>
      <w:r w:rsidRPr="00995F99">
        <w:rPr>
          <w:lang w:val="en-US"/>
        </w:rPr>
        <w:t>.</w:t>
      </w:r>
    </w:p>
    <w:p w14:paraId="3995E19A" w14:textId="77777777" w:rsidR="00EF0A8B" w:rsidRPr="003A2DF4" w:rsidRDefault="00EF0A8B" w:rsidP="00EF0A8B">
      <w:pPr>
        <w:rPr>
          <w:u w:val="single"/>
          <w:lang w:val="en-US"/>
        </w:rPr>
      </w:pPr>
    </w:p>
    <w:p w14:paraId="45FC9821" w14:textId="77777777" w:rsidR="00EF0A8B" w:rsidRPr="001C6AEF" w:rsidRDefault="00EF0A8B" w:rsidP="00F22060">
      <w:pPr>
        <w:pStyle w:val="BW-section-head"/>
        <w:rPr>
          <w:color w:val="808080"/>
          <w:lang w:val="en-US"/>
        </w:rPr>
      </w:pPr>
      <w:r w:rsidRPr="007F382B">
        <w:rPr>
          <w:lang w:val="en-US"/>
        </w:rPr>
        <w:t xml:space="preserve">IMAGE/VIDEO FOR HEADING 2 </w:t>
      </w:r>
    </w:p>
    <w:p w14:paraId="0664F2E6" w14:textId="77777777" w:rsidR="00EF0A8B" w:rsidRDefault="00554F2B" w:rsidP="00EF0A8B">
      <w:pPr>
        <w:rPr>
          <w:lang w:val="en-US"/>
        </w:rPr>
      </w:pPr>
      <w:r w:rsidRPr="00BF0C44">
        <w:rPr>
          <w:lang w:val="en-US"/>
        </w:rPr>
        <w:t xml:space="preserve">Photo of MDLZ </w:t>
      </w:r>
      <w:proofErr w:type="spellStart"/>
      <w:r w:rsidRPr="00BF0C44">
        <w:rPr>
          <w:lang w:val="en-US"/>
        </w:rPr>
        <w:t>boffins</w:t>
      </w:r>
      <w:proofErr w:type="spellEnd"/>
      <w:r w:rsidRPr="00BF0C44">
        <w:rPr>
          <w:lang w:val="en-US"/>
        </w:rPr>
        <w:t xml:space="preserve"> in a lab</w:t>
      </w:r>
    </w:p>
    <w:p w14:paraId="69C70AEA" w14:textId="77777777" w:rsidR="00DE366B" w:rsidRPr="00BF0C44" w:rsidRDefault="00DE366B" w:rsidP="00EF0A8B">
      <w:pPr>
        <w:rPr>
          <w:lang w:val="en-US"/>
        </w:rPr>
      </w:pPr>
    </w:p>
    <w:p w14:paraId="13FA970A" w14:textId="77777777" w:rsidR="00EF0A8B" w:rsidRPr="00BF0C44" w:rsidRDefault="00EF0A8B" w:rsidP="00EF0A8B">
      <w:pPr>
        <w:rPr>
          <w:u w:val="single"/>
          <w:lang w:val="en-US"/>
        </w:rPr>
      </w:pPr>
    </w:p>
    <w:p w14:paraId="0F8120EB" w14:textId="77777777" w:rsidR="00EF0A8B" w:rsidRPr="0002338F" w:rsidRDefault="00EF0A8B" w:rsidP="00F22060">
      <w:pPr>
        <w:pStyle w:val="BW-section-head"/>
        <w:rPr>
          <w:lang w:val="en-US"/>
        </w:rPr>
      </w:pPr>
      <w:r w:rsidRPr="0002338F">
        <w:rPr>
          <w:lang w:val="en-US"/>
        </w:rPr>
        <w:t xml:space="preserve">HEADING 3 TEXT </w:t>
      </w:r>
      <w:r w:rsidRPr="0002338F">
        <w:rPr>
          <w:color w:val="808080"/>
          <w:lang w:val="en-US"/>
        </w:rPr>
        <w:t>(5 words max)</w:t>
      </w:r>
    </w:p>
    <w:p w14:paraId="67D89961" w14:textId="77777777" w:rsidR="002D5FCB" w:rsidRDefault="002D5FCB" w:rsidP="0007641B">
      <w:pPr>
        <w:rPr>
          <w:rFonts w:cs="Arial"/>
          <w:szCs w:val="20"/>
          <w:lang w:val="en-US"/>
        </w:rPr>
      </w:pPr>
      <w:r>
        <w:rPr>
          <w:rFonts w:cs="Arial"/>
          <w:szCs w:val="20"/>
          <w:lang w:val="en-US"/>
        </w:rPr>
        <w:t>Making products</w:t>
      </w:r>
      <w:r w:rsidR="003027B3">
        <w:rPr>
          <w:rFonts w:cs="Arial"/>
          <w:szCs w:val="20"/>
          <w:lang w:val="en-US"/>
        </w:rPr>
        <w:t xml:space="preserve"> safe and compliant</w:t>
      </w:r>
    </w:p>
    <w:p w14:paraId="7B811F69" w14:textId="77777777" w:rsidR="00EF0A8B" w:rsidRPr="003B3C7D" w:rsidRDefault="00EF0A8B" w:rsidP="00EF0A8B">
      <w:pPr>
        <w:rPr>
          <w:b/>
          <w:u w:val="single"/>
          <w:lang w:val="en-US"/>
        </w:rPr>
      </w:pPr>
    </w:p>
    <w:p w14:paraId="239F050B" w14:textId="77777777" w:rsidR="00EF0A8B" w:rsidRPr="00B157CE" w:rsidRDefault="00EF0A8B" w:rsidP="00F22060">
      <w:pPr>
        <w:pStyle w:val="BW-section-head"/>
        <w:rPr>
          <w:color w:val="808080"/>
          <w:lang w:val="en-US"/>
        </w:rPr>
      </w:pPr>
      <w:r w:rsidRPr="00525D5C">
        <w:rPr>
          <w:lang w:val="en-US"/>
        </w:rPr>
        <w:t xml:space="preserve">TEXT FOR HEADING 3 </w:t>
      </w:r>
      <w:r w:rsidRPr="00B157CE">
        <w:rPr>
          <w:color w:val="808080"/>
          <w:lang w:val="en-US"/>
        </w:rPr>
        <w:t>(50 words max)</w:t>
      </w:r>
    </w:p>
    <w:p w14:paraId="26914140" w14:textId="77777777" w:rsidR="003027B3" w:rsidRDefault="002D5FCB" w:rsidP="002D5FCB">
      <w:pPr>
        <w:rPr>
          <w:lang w:val="en-US"/>
        </w:rPr>
      </w:pPr>
      <w:r>
        <w:rPr>
          <w:lang w:val="en-US"/>
        </w:rPr>
        <w:t>It's top priority that all our products are saf</w:t>
      </w:r>
      <w:r w:rsidR="0047445C">
        <w:rPr>
          <w:lang w:val="en-US"/>
        </w:rPr>
        <w:t>e for consumers to enjoy and i</w:t>
      </w:r>
      <w:r>
        <w:rPr>
          <w:lang w:val="en-US"/>
        </w:rPr>
        <w:t xml:space="preserve">t's a key objective for our </w:t>
      </w:r>
      <w:r w:rsidRPr="008C1E05">
        <w:rPr>
          <w:b/>
          <w:lang w:val="en-US"/>
        </w:rPr>
        <w:t>S</w:t>
      </w:r>
      <w:r>
        <w:rPr>
          <w:lang w:val="en-US"/>
        </w:rPr>
        <w:t xml:space="preserve">cientific </w:t>
      </w:r>
      <w:proofErr w:type="gramStart"/>
      <w:r w:rsidRPr="008C1E05">
        <w:rPr>
          <w:b/>
          <w:lang w:val="en-US"/>
        </w:rPr>
        <w:t>A</w:t>
      </w:r>
      <w:r>
        <w:rPr>
          <w:lang w:val="en-US"/>
        </w:rPr>
        <w:t>nd</w:t>
      </w:r>
      <w:proofErr w:type="gramEnd"/>
      <w:r>
        <w:rPr>
          <w:lang w:val="en-US"/>
        </w:rPr>
        <w:t xml:space="preserve"> </w:t>
      </w:r>
      <w:r w:rsidRPr="008C1E05">
        <w:rPr>
          <w:b/>
          <w:lang w:val="en-US"/>
        </w:rPr>
        <w:t>R</w:t>
      </w:r>
      <w:r>
        <w:rPr>
          <w:lang w:val="en-US"/>
        </w:rPr>
        <w:t xml:space="preserve">egulatory </w:t>
      </w:r>
      <w:r w:rsidRPr="008C1E05">
        <w:rPr>
          <w:b/>
          <w:lang w:val="en-US"/>
        </w:rPr>
        <w:t>A</w:t>
      </w:r>
      <w:r>
        <w:rPr>
          <w:lang w:val="en-US"/>
        </w:rPr>
        <w:t xml:space="preserve">ffairs team (SARA). </w:t>
      </w:r>
      <w:r w:rsidR="003027B3">
        <w:rPr>
          <w:lang w:val="en-US"/>
        </w:rPr>
        <w:t xml:space="preserve">They are also aware of the different food industry regulations in individual countries and ensure our products comply with local </w:t>
      </w:r>
      <w:r w:rsidR="0047445C">
        <w:rPr>
          <w:lang w:val="en-US"/>
        </w:rPr>
        <w:t>standards, codes of practic</w:t>
      </w:r>
      <w:r w:rsidR="003027B3">
        <w:rPr>
          <w:lang w:val="en-US"/>
        </w:rPr>
        <w:t>e and requirements.</w:t>
      </w:r>
    </w:p>
    <w:p w14:paraId="2D810E51" w14:textId="77777777" w:rsidR="00EF0A8B" w:rsidRPr="007F382B" w:rsidRDefault="00EF0A8B" w:rsidP="00EF0A8B">
      <w:pPr>
        <w:rPr>
          <w:u w:val="single"/>
          <w:lang w:val="en-US"/>
        </w:rPr>
      </w:pPr>
    </w:p>
    <w:p w14:paraId="4B0EF9A4" w14:textId="77777777" w:rsidR="00EF0A8B" w:rsidRPr="00BF0C44" w:rsidRDefault="00EF0A8B" w:rsidP="00F22060">
      <w:pPr>
        <w:pStyle w:val="BW-section-head"/>
        <w:rPr>
          <w:color w:val="808080"/>
          <w:lang w:val="en-US"/>
        </w:rPr>
      </w:pPr>
      <w:r w:rsidRPr="001C6AEF">
        <w:rPr>
          <w:lang w:val="en-US"/>
        </w:rPr>
        <w:t xml:space="preserve">IMAGE/VIDEO FOR HEADING 3 </w:t>
      </w:r>
    </w:p>
    <w:p w14:paraId="188BD59B" w14:textId="77777777" w:rsidR="00EF0A8B" w:rsidRDefault="0002497B" w:rsidP="00EF0A8B">
      <w:pPr>
        <w:rPr>
          <w:lang w:val="en-US"/>
        </w:rPr>
      </w:pPr>
      <w:r w:rsidRPr="00BF0C44">
        <w:rPr>
          <w:lang w:val="en-US"/>
        </w:rPr>
        <w:t>Photo or graphic of a legal document, patent or IP Agreement. Or image of a lawyer.</w:t>
      </w:r>
    </w:p>
    <w:p w14:paraId="478E6AA8" w14:textId="77777777" w:rsidR="003B4557" w:rsidRDefault="003B4557" w:rsidP="00EF0A8B">
      <w:pPr>
        <w:rPr>
          <w:lang w:val="en-US"/>
        </w:rPr>
      </w:pPr>
    </w:p>
    <w:p w14:paraId="3D9E9695" w14:textId="77777777" w:rsidR="003B4557" w:rsidRPr="00BF0C44" w:rsidRDefault="003B4557" w:rsidP="00EF0A8B">
      <w:pPr>
        <w:rPr>
          <w:lang w:val="en-US"/>
        </w:rPr>
      </w:pPr>
    </w:p>
    <w:p w14:paraId="0803AD05" w14:textId="0C0B853E" w:rsidR="00EF0A8B" w:rsidRPr="0002338F" w:rsidRDefault="00F22060" w:rsidP="00F22060">
      <w:pPr>
        <w:pStyle w:val="Heading2"/>
        <w:rPr>
          <w:color w:val="FFFFFF"/>
          <w:sz w:val="28"/>
          <w:szCs w:val="28"/>
          <w:lang w:val="en-US"/>
        </w:rPr>
      </w:pPr>
      <w:bookmarkStart w:id="218" w:name="_Toc465417690"/>
      <w:r w:rsidRPr="00BF0C44">
        <w:rPr>
          <w:lang w:val="en-US"/>
        </w:rPr>
        <w:lastRenderedPageBreak/>
        <w:t xml:space="preserve">SCREEN </w:t>
      </w:r>
      <w:del w:id="219" w:author="Adam Boothroyd" w:date="2016-11-09T09:54:00Z">
        <w:r w:rsidRPr="0002338F" w:rsidDel="000C6A3F">
          <w:rPr>
            <w:color w:val="FFFFFF"/>
            <w:lang w:val="en-US"/>
          </w:rPr>
          <w:delText>02_</w:delText>
        </w:r>
      </w:del>
      <w:r w:rsidRPr="0002338F">
        <w:rPr>
          <w:color w:val="FFFFFF"/>
          <w:lang w:val="en-US"/>
        </w:rPr>
        <w:t>01_120</w:t>
      </w:r>
      <w:bookmarkEnd w:id="218"/>
    </w:p>
    <w:p w14:paraId="101158F5" w14:textId="77777777" w:rsidR="00BE1148" w:rsidRPr="009B7557" w:rsidRDefault="00F22060" w:rsidP="00F22060">
      <w:pPr>
        <w:pStyle w:val="BW-screentype"/>
        <w:rPr>
          <w:lang w:val="en-US"/>
        </w:rPr>
      </w:pPr>
      <w:r w:rsidRPr="009B7557">
        <w:rPr>
          <w:lang w:val="en-US"/>
        </w:rPr>
        <w:t>SCREEN TYPE Text and graphic</w:t>
      </w:r>
    </w:p>
    <w:p w14:paraId="048E7511" w14:textId="77777777" w:rsidR="00BE1148" w:rsidRPr="009B7557" w:rsidRDefault="00BE1148" w:rsidP="00BE1148">
      <w:pPr>
        <w:rPr>
          <w:b/>
          <w:highlight w:val="yellow"/>
          <w:u w:val="single"/>
          <w:lang w:val="en-US"/>
        </w:rPr>
      </w:pPr>
    </w:p>
    <w:p w14:paraId="682DBA48" w14:textId="77777777" w:rsidR="00BE1148" w:rsidRPr="009B7557" w:rsidRDefault="00BE1148" w:rsidP="00F22060">
      <w:pPr>
        <w:pStyle w:val="BW-section-head"/>
        <w:rPr>
          <w:lang w:val="en-US"/>
        </w:rPr>
      </w:pPr>
      <w:r w:rsidRPr="009B7557">
        <w:rPr>
          <w:lang w:val="en-US"/>
        </w:rPr>
        <w:t>DESCRIPTION</w:t>
      </w:r>
    </w:p>
    <w:p w14:paraId="3D504355" w14:textId="77777777" w:rsidR="00BE1148" w:rsidRPr="009B7557" w:rsidRDefault="00BE1148" w:rsidP="00BE1148">
      <w:pPr>
        <w:rPr>
          <w:lang w:val="en-US"/>
        </w:rPr>
      </w:pPr>
      <w:r w:rsidRPr="009B7557">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4B33F24A" w14:textId="77777777" w:rsidR="00A91D54" w:rsidRPr="009B7557" w:rsidRDefault="00A91D54" w:rsidP="00BE1148">
      <w:pPr>
        <w:rPr>
          <w:lang w:val="en-US"/>
        </w:rPr>
      </w:pPr>
    </w:p>
    <w:p w14:paraId="22E2D5A1" w14:textId="77777777" w:rsidR="00A91D54" w:rsidRPr="003B3C7D" w:rsidRDefault="005D578D" w:rsidP="00BE1148">
      <w:pPr>
        <w:rPr>
          <w:lang w:val="en-US"/>
        </w:rPr>
      </w:pPr>
      <w:r w:rsidRPr="009B7557">
        <w:rPr>
          <w:lang w:val="en-US"/>
        </w:rPr>
        <w:t>Brie</w:t>
      </w:r>
      <w:r w:rsidR="005069D1" w:rsidRPr="009B7557">
        <w:rPr>
          <w:lang w:val="en-US"/>
        </w:rPr>
        <w:t>f</w:t>
      </w:r>
      <w:r w:rsidRPr="009B7557">
        <w:rPr>
          <w:lang w:val="en-US"/>
        </w:rPr>
        <w:t xml:space="preserve"> from Content Map: </w:t>
      </w:r>
      <w:r w:rsidR="00813CB8" w:rsidRPr="009B7557">
        <w:rPr>
          <w:lang w:val="en-US"/>
        </w:rPr>
        <w:t>W</w:t>
      </w:r>
      <w:r w:rsidR="00A91D54" w:rsidRPr="009B7557">
        <w:rPr>
          <w:lang w:val="en-US"/>
        </w:rPr>
        <w:t>rap up the introduction of the RDQ function by recapping on the overview of RDQ, and make specific reference to their contribution to the overall organizational goals, and the pillars of Ambition2020.</w:t>
      </w:r>
    </w:p>
    <w:p w14:paraId="732A45AC" w14:textId="77777777" w:rsidR="00BE1148" w:rsidRPr="00525D5C" w:rsidRDefault="00BE1148" w:rsidP="00BE1148">
      <w:pPr>
        <w:rPr>
          <w:lang w:val="en-US"/>
        </w:rPr>
      </w:pPr>
    </w:p>
    <w:p w14:paraId="37BFBC90" w14:textId="77777777" w:rsidR="00BE1148" w:rsidRPr="00B157CE" w:rsidRDefault="00BE1148" w:rsidP="00BE1148">
      <w:pPr>
        <w:rPr>
          <w:szCs w:val="20"/>
          <w:highlight w:val="green"/>
          <w:lang w:val="en-US"/>
        </w:rPr>
      </w:pPr>
    </w:p>
    <w:p w14:paraId="51B1BB80" w14:textId="77777777" w:rsidR="00BE1148" w:rsidRPr="00B26381" w:rsidRDefault="00BE1148" w:rsidP="00F22060">
      <w:pPr>
        <w:pStyle w:val="BW-section-head"/>
        <w:rPr>
          <w:lang w:val="en-US"/>
        </w:rPr>
      </w:pPr>
      <w:r w:rsidRPr="00B157CE">
        <w:rPr>
          <w:lang w:val="en-US"/>
        </w:rPr>
        <w:t>PULL-QUOTE TEXT</w:t>
      </w:r>
      <w:r w:rsidRPr="00B157CE">
        <w:rPr>
          <w:color w:val="808080"/>
          <w:lang w:val="en-US"/>
        </w:rPr>
        <w:t xml:space="preserve"> (Max 10 words) </w:t>
      </w:r>
    </w:p>
    <w:p w14:paraId="2A72F983" w14:textId="77777777" w:rsidR="00BE1148" w:rsidRPr="00995F99" w:rsidRDefault="00060B5E" w:rsidP="00BE1148">
      <w:pPr>
        <w:rPr>
          <w:szCs w:val="20"/>
          <w:lang w:val="en-US"/>
        </w:rPr>
      </w:pPr>
      <w:r w:rsidRPr="00B26381">
        <w:rPr>
          <w:szCs w:val="20"/>
          <w:lang w:val="en-US"/>
        </w:rPr>
        <w:t xml:space="preserve">Top-tier financial performance </w:t>
      </w:r>
      <w:r w:rsidRPr="00995F99">
        <w:rPr>
          <w:b/>
          <w:szCs w:val="20"/>
          <w:lang w:val="en-US"/>
        </w:rPr>
        <w:t>and</w:t>
      </w:r>
      <w:r w:rsidRPr="00995F99">
        <w:rPr>
          <w:szCs w:val="20"/>
          <w:lang w:val="en-US"/>
        </w:rPr>
        <w:t xml:space="preserve"> a great place to work</w:t>
      </w:r>
    </w:p>
    <w:p w14:paraId="17DAF288" w14:textId="77777777" w:rsidR="00BE1148" w:rsidRPr="003A2DF4" w:rsidRDefault="00BE1148" w:rsidP="00BE1148">
      <w:pPr>
        <w:rPr>
          <w:b/>
          <w:szCs w:val="20"/>
          <w:u w:val="single"/>
          <w:lang w:val="en-US"/>
        </w:rPr>
      </w:pPr>
    </w:p>
    <w:p w14:paraId="4596FA03" w14:textId="77777777" w:rsidR="00BE1148" w:rsidRPr="007F382B" w:rsidRDefault="00BE1148" w:rsidP="00F22060">
      <w:pPr>
        <w:pStyle w:val="BW-section-head"/>
        <w:rPr>
          <w:lang w:val="en-US"/>
        </w:rPr>
      </w:pPr>
      <w:r w:rsidRPr="007F382B">
        <w:rPr>
          <w:lang w:val="en-US"/>
        </w:rPr>
        <w:t>BODY TEXT (Max 100 words)</w:t>
      </w:r>
    </w:p>
    <w:p w14:paraId="4C021E2E" w14:textId="77777777" w:rsidR="00CA728D" w:rsidRPr="009B7557" w:rsidRDefault="00813CB8" w:rsidP="00CA728D">
      <w:pPr>
        <w:rPr>
          <w:szCs w:val="20"/>
          <w:lang w:val="en-US"/>
        </w:rPr>
      </w:pPr>
      <w:r w:rsidRPr="001C6AEF">
        <w:rPr>
          <w:szCs w:val="20"/>
          <w:lang w:val="en-US"/>
        </w:rPr>
        <w:t xml:space="preserve">Here in </w:t>
      </w:r>
      <w:r w:rsidR="001B6763" w:rsidRPr="00BF0C44">
        <w:rPr>
          <w:szCs w:val="20"/>
          <w:lang w:val="en-US"/>
        </w:rPr>
        <w:t>RDQ</w:t>
      </w:r>
      <w:r w:rsidR="00CA728D" w:rsidRPr="00BF0C44">
        <w:rPr>
          <w:szCs w:val="20"/>
          <w:lang w:val="en-US"/>
        </w:rPr>
        <w:t xml:space="preserve"> </w:t>
      </w:r>
      <w:r w:rsidRPr="00BF0C44">
        <w:rPr>
          <w:szCs w:val="20"/>
          <w:lang w:val="en-US"/>
        </w:rPr>
        <w:t>we</w:t>
      </w:r>
      <w:r w:rsidR="00CA728D" w:rsidRPr="009B7557">
        <w:rPr>
          <w:szCs w:val="20"/>
          <w:lang w:val="en-US"/>
        </w:rPr>
        <w:t>:</w:t>
      </w:r>
    </w:p>
    <w:p w14:paraId="084CA36E" w14:textId="77777777" w:rsidR="00CA728D" w:rsidRPr="009B7557" w:rsidRDefault="00CA728D" w:rsidP="007C7A13">
      <w:pPr>
        <w:numPr>
          <w:ilvl w:val="0"/>
          <w:numId w:val="8"/>
        </w:numPr>
        <w:rPr>
          <w:szCs w:val="20"/>
          <w:lang w:val="en-US"/>
        </w:rPr>
      </w:pPr>
      <w:commentRangeStart w:id="220"/>
      <w:r w:rsidRPr="008C1E05">
        <w:rPr>
          <w:b/>
          <w:bCs/>
          <w:color w:val="FF0000"/>
          <w:szCs w:val="20"/>
          <w:lang w:val="en-US"/>
        </w:rPr>
        <w:t>discover</w:t>
      </w:r>
      <w:commentRangeEnd w:id="220"/>
      <w:r w:rsidR="00D5535E">
        <w:rPr>
          <w:rStyle w:val="CommentReference"/>
        </w:rPr>
        <w:commentReference w:id="220"/>
      </w:r>
      <w:r w:rsidRPr="009B7557">
        <w:rPr>
          <w:szCs w:val="20"/>
          <w:lang w:val="en-US"/>
        </w:rPr>
        <w:t xml:space="preserve"> </w:t>
      </w:r>
      <w:r w:rsidR="00854779">
        <w:rPr>
          <w:szCs w:val="20"/>
          <w:lang w:val="en-US"/>
        </w:rPr>
        <w:t xml:space="preserve">the science and technology </w:t>
      </w:r>
      <w:r w:rsidR="002F7F1C">
        <w:rPr>
          <w:szCs w:val="20"/>
          <w:lang w:val="en-US"/>
        </w:rPr>
        <w:t>to</w:t>
      </w:r>
      <w:r w:rsidR="00854779">
        <w:rPr>
          <w:szCs w:val="20"/>
          <w:lang w:val="en-US"/>
        </w:rPr>
        <w:t xml:space="preserve"> meet</w:t>
      </w:r>
      <w:r w:rsidR="00813CB8" w:rsidRPr="009B7557">
        <w:rPr>
          <w:szCs w:val="20"/>
          <w:lang w:val="en-US"/>
        </w:rPr>
        <w:t xml:space="preserve"> </w:t>
      </w:r>
      <w:r w:rsidR="00854779">
        <w:rPr>
          <w:szCs w:val="20"/>
          <w:lang w:val="en-US"/>
        </w:rPr>
        <w:t xml:space="preserve">our </w:t>
      </w:r>
      <w:r w:rsidRPr="009B7557">
        <w:rPr>
          <w:szCs w:val="20"/>
          <w:lang w:val="en-US"/>
        </w:rPr>
        <w:t>consumer</w:t>
      </w:r>
      <w:r w:rsidR="00813CB8" w:rsidRPr="009B7557">
        <w:rPr>
          <w:szCs w:val="20"/>
          <w:lang w:val="en-US"/>
        </w:rPr>
        <w:t>s want</w:t>
      </w:r>
      <w:r w:rsidR="00854779">
        <w:rPr>
          <w:szCs w:val="20"/>
          <w:lang w:val="en-US"/>
        </w:rPr>
        <w:t>s</w:t>
      </w:r>
      <w:r w:rsidR="00813CB8" w:rsidRPr="009B7557">
        <w:rPr>
          <w:szCs w:val="20"/>
          <w:lang w:val="en-US"/>
        </w:rPr>
        <w:t xml:space="preserve"> and need</w:t>
      </w:r>
      <w:r w:rsidR="00854779">
        <w:rPr>
          <w:szCs w:val="20"/>
          <w:lang w:val="en-US"/>
        </w:rPr>
        <w:t>s</w:t>
      </w:r>
    </w:p>
    <w:p w14:paraId="7F2668D5" w14:textId="77777777" w:rsidR="00CA728D" w:rsidRPr="009B7557" w:rsidRDefault="00CA728D" w:rsidP="007C7A13">
      <w:pPr>
        <w:numPr>
          <w:ilvl w:val="0"/>
          <w:numId w:val="8"/>
        </w:numPr>
        <w:rPr>
          <w:szCs w:val="20"/>
          <w:lang w:val="en-US"/>
        </w:rPr>
      </w:pPr>
      <w:r w:rsidRPr="008C1E05">
        <w:rPr>
          <w:b/>
          <w:bCs/>
          <w:color w:val="0070C0"/>
          <w:szCs w:val="20"/>
          <w:lang w:val="en-US"/>
        </w:rPr>
        <w:t>develop</w:t>
      </w:r>
      <w:r w:rsidRPr="009B7557">
        <w:rPr>
          <w:b/>
          <w:bCs/>
          <w:szCs w:val="20"/>
          <w:lang w:val="en-US"/>
        </w:rPr>
        <w:t xml:space="preserve"> </w:t>
      </w:r>
      <w:r w:rsidRPr="009B7557">
        <w:rPr>
          <w:szCs w:val="20"/>
          <w:lang w:val="en-US"/>
        </w:rPr>
        <w:t>products, processes and packaging</w:t>
      </w:r>
    </w:p>
    <w:p w14:paraId="7F90A438" w14:textId="77777777" w:rsidR="00CA728D" w:rsidRPr="009B7557" w:rsidRDefault="00CA728D" w:rsidP="007C7A13">
      <w:pPr>
        <w:numPr>
          <w:ilvl w:val="0"/>
          <w:numId w:val="8"/>
        </w:numPr>
        <w:rPr>
          <w:szCs w:val="20"/>
          <w:lang w:val="en-US"/>
        </w:rPr>
      </w:pPr>
      <w:proofErr w:type="gramStart"/>
      <w:r w:rsidRPr="008C1E05">
        <w:rPr>
          <w:b/>
          <w:bCs/>
          <w:color w:val="7030A0"/>
          <w:szCs w:val="20"/>
          <w:lang w:val="en-US"/>
        </w:rPr>
        <w:t>deploy</w:t>
      </w:r>
      <w:proofErr w:type="gramEnd"/>
      <w:r w:rsidRPr="009B7557">
        <w:rPr>
          <w:szCs w:val="20"/>
          <w:lang w:val="en-US"/>
        </w:rPr>
        <w:t xml:space="preserve"> them into local markets.</w:t>
      </w:r>
    </w:p>
    <w:p w14:paraId="6AF8E776" w14:textId="77777777" w:rsidR="00813CB8" w:rsidRPr="009B7557" w:rsidRDefault="00813CB8" w:rsidP="00CA728D">
      <w:pPr>
        <w:rPr>
          <w:szCs w:val="20"/>
          <w:highlight w:val="green"/>
          <w:lang w:val="en-US"/>
        </w:rPr>
      </w:pPr>
    </w:p>
    <w:p w14:paraId="69D48217" w14:textId="77777777" w:rsidR="00813CB8" w:rsidRPr="009B7557" w:rsidRDefault="00813CB8" w:rsidP="00CA728D">
      <w:pPr>
        <w:rPr>
          <w:szCs w:val="20"/>
          <w:lang w:val="en-US"/>
        </w:rPr>
      </w:pPr>
      <w:r w:rsidRPr="009B7557">
        <w:rPr>
          <w:szCs w:val="20"/>
          <w:lang w:val="en-US"/>
        </w:rPr>
        <w:t xml:space="preserve">We unleash the power of our people </w:t>
      </w:r>
      <w:r w:rsidR="00BB78FD">
        <w:rPr>
          <w:szCs w:val="20"/>
          <w:lang w:val="en-US"/>
        </w:rPr>
        <w:t>with our collaborative, knowledge</w:t>
      </w:r>
      <w:r w:rsidR="00405AEB">
        <w:rPr>
          <w:szCs w:val="20"/>
          <w:lang w:val="en-US"/>
        </w:rPr>
        <w:t>-</w:t>
      </w:r>
      <w:r w:rsidRPr="009B7557">
        <w:rPr>
          <w:szCs w:val="20"/>
          <w:lang w:val="en-US"/>
        </w:rPr>
        <w:t xml:space="preserve">sharing </w:t>
      </w:r>
      <w:r w:rsidR="00BB78FD">
        <w:rPr>
          <w:szCs w:val="20"/>
          <w:lang w:val="en-US"/>
        </w:rPr>
        <w:t>c</w:t>
      </w:r>
      <w:r w:rsidR="00A8441A">
        <w:rPr>
          <w:szCs w:val="20"/>
          <w:lang w:val="en-US"/>
        </w:rPr>
        <w:t>ommunity</w:t>
      </w:r>
      <w:r w:rsidR="00405AEB">
        <w:rPr>
          <w:szCs w:val="20"/>
          <w:lang w:val="en-US"/>
        </w:rPr>
        <w:t>.</w:t>
      </w:r>
      <w:r w:rsidR="00051598">
        <w:rPr>
          <w:szCs w:val="20"/>
          <w:lang w:val="en-US"/>
        </w:rPr>
        <w:t xml:space="preserve"> </w:t>
      </w:r>
      <w:r w:rsidR="00405AEB">
        <w:rPr>
          <w:szCs w:val="20"/>
          <w:lang w:val="en-US"/>
        </w:rPr>
        <w:t>We offer</w:t>
      </w:r>
      <w:r w:rsidR="00A8441A">
        <w:rPr>
          <w:szCs w:val="20"/>
          <w:lang w:val="en-US"/>
        </w:rPr>
        <w:t xml:space="preserve"> careers and </w:t>
      </w:r>
      <w:r w:rsidR="00A8441A" w:rsidRPr="00051598">
        <w:rPr>
          <w:lang w:val="en-US"/>
        </w:rPr>
        <w:t xml:space="preserve">capabilities </w:t>
      </w:r>
      <w:r w:rsidR="00405AEB" w:rsidRPr="00051598">
        <w:rPr>
          <w:lang w:val="en-US"/>
        </w:rPr>
        <w:t xml:space="preserve">to </w:t>
      </w:r>
      <w:r w:rsidR="00A8441A" w:rsidRPr="00051598">
        <w:rPr>
          <w:lang w:val="en-US"/>
        </w:rPr>
        <w:t xml:space="preserve">develop products </w:t>
      </w:r>
      <w:r w:rsidR="00051598">
        <w:rPr>
          <w:lang w:val="en-US"/>
        </w:rPr>
        <w:t xml:space="preserve">our </w:t>
      </w:r>
      <w:r w:rsidR="00A8441A" w:rsidRPr="00051598">
        <w:rPr>
          <w:lang w:val="en-US"/>
        </w:rPr>
        <w:t>consumer</w:t>
      </w:r>
      <w:r w:rsidR="00051598">
        <w:rPr>
          <w:lang w:val="en-US"/>
        </w:rPr>
        <w:t>s</w:t>
      </w:r>
      <w:r w:rsidR="00A8441A" w:rsidRPr="00051598">
        <w:rPr>
          <w:lang w:val="en-US"/>
        </w:rPr>
        <w:t xml:space="preserve"> crave</w:t>
      </w:r>
      <w:r w:rsidR="00405AEB" w:rsidRPr="00051598">
        <w:rPr>
          <w:lang w:val="en-US"/>
        </w:rPr>
        <w:t>.</w:t>
      </w:r>
      <w:r w:rsidR="00405AEB">
        <w:rPr>
          <w:color w:val="1F497D"/>
          <w:lang w:val="en-US"/>
        </w:rPr>
        <w:t xml:space="preserve"> </w:t>
      </w:r>
      <w:r w:rsidRPr="009B7557">
        <w:rPr>
          <w:szCs w:val="20"/>
          <w:lang w:val="en-US"/>
        </w:rPr>
        <w:t xml:space="preserve"> </w:t>
      </w:r>
      <w:r w:rsidR="00051598">
        <w:rPr>
          <w:szCs w:val="20"/>
          <w:lang w:val="en-US"/>
        </w:rPr>
        <w:t>We always put</w:t>
      </w:r>
      <w:r w:rsidRPr="009B7557">
        <w:rPr>
          <w:szCs w:val="20"/>
          <w:lang w:val="en-US"/>
        </w:rPr>
        <w:t xml:space="preserve"> colleague safety at t</w:t>
      </w:r>
      <w:r w:rsidR="001B6763" w:rsidRPr="009B7557">
        <w:rPr>
          <w:szCs w:val="20"/>
          <w:lang w:val="en-US"/>
        </w:rPr>
        <w:t>h</w:t>
      </w:r>
      <w:r w:rsidRPr="009B7557">
        <w:rPr>
          <w:szCs w:val="20"/>
          <w:lang w:val="en-US"/>
        </w:rPr>
        <w:t>e</w:t>
      </w:r>
      <w:r w:rsidRPr="003B3C7D">
        <w:rPr>
          <w:szCs w:val="20"/>
          <w:lang w:val="en-US"/>
        </w:rPr>
        <w:t xml:space="preserve"> center</w:t>
      </w:r>
      <w:r w:rsidRPr="009B7557">
        <w:rPr>
          <w:szCs w:val="20"/>
          <w:lang w:val="en-US"/>
        </w:rPr>
        <w:t xml:space="preserve"> of everything we do.</w:t>
      </w:r>
    </w:p>
    <w:p w14:paraId="188F9FAC" w14:textId="77777777" w:rsidR="001B6763" w:rsidRPr="009B7557" w:rsidRDefault="001B6763" w:rsidP="00CA728D">
      <w:pPr>
        <w:rPr>
          <w:szCs w:val="20"/>
          <w:lang w:val="en-US"/>
        </w:rPr>
      </w:pPr>
    </w:p>
    <w:p w14:paraId="58ED51DD" w14:textId="77777777" w:rsidR="001B6763" w:rsidRPr="009B7557" w:rsidRDefault="001B6763" w:rsidP="00CA728D">
      <w:pPr>
        <w:rPr>
          <w:szCs w:val="20"/>
          <w:lang w:val="en-US"/>
        </w:rPr>
      </w:pPr>
      <w:r w:rsidRPr="009B7557">
        <w:rPr>
          <w:szCs w:val="20"/>
          <w:lang w:val="en-US"/>
        </w:rPr>
        <w:t>We drive efficiency and fuel growth by being cost-conscious and over-achieving on our productivity targets.</w:t>
      </w:r>
    </w:p>
    <w:p w14:paraId="236A76F6" w14:textId="77777777" w:rsidR="001B6763" w:rsidRPr="009B7557" w:rsidRDefault="001B6763" w:rsidP="00CA728D">
      <w:pPr>
        <w:rPr>
          <w:szCs w:val="20"/>
          <w:lang w:val="en-US"/>
        </w:rPr>
      </w:pPr>
    </w:p>
    <w:p w14:paraId="46626F84" w14:textId="77777777" w:rsidR="001B6763" w:rsidRPr="009B7557" w:rsidRDefault="001B6763" w:rsidP="00CA728D">
      <w:pPr>
        <w:rPr>
          <w:szCs w:val="20"/>
          <w:lang w:val="en-US"/>
        </w:rPr>
      </w:pPr>
      <w:r w:rsidRPr="009B7557">
        <w:rPr>
          <w:szCs w:val="20"/>
          <w:lang w:val="en-US"/>
        </w:rPr>
        <w:t xml:space="preserve">We </w:t>
      </w:r>
      <w:r w:rsidR="00727B45" w:rsidRPr="0044515A">
        <w:rPr>
          <w:szCs w:val="20"/>
          <w:highlight w:val="yellow"/>
          <w:lang w:val="en-US"/>
          <w:rPrChange w:id="221" w:author="Elizabeth Hughes" w:date="2016-11-02T13:22:00Z">
            <w:rPr>
              <w:szCs w:val="20"/>
              <w:lang w:val="en-US"/>
            </w:rPr>
          </w:rPrChange>
        </w:rPr>
        <w:t>'</w:t>
      </w:r>
      <w:r w:rsidRPr="0044515A">
        <w:rPr>
          <w:szCs w:val="20"/>
          <w:highlight w:val="yellow"/>
          <w:lang w:val="en-US"/>
          <w:rPrChange w:id="222" w:author="Elizabeth Hughes" w:date="2016-11-02T13:22:00Z">
            <w:rPr>
              <w:szCs w:val="20"/>
              <w:lang w:val="en-US"/>
            </w:rPr>
          </w:rPrChange>
        </w:rPr>
        <w:t xml:space="preserve">fill </w:t>
      </w:r>
      <w:r w:rsidR="00240FD5" w:rsidRPr="0044515A">
        <w:rPr>
          <w:szCs w:val="20"/>
          <w:highlight w:val="yellow"/>
          <w:lang w:val="en-US"/>
          <w:rPrChange w:id="223" w:author="Elizabeth Hughes" w:date="2016-11-02T13:22:00Z">
            <w:rPr>
              <w:szCs w:val="20"/>
              <w:lang w:val="en-US"/>
            </w:rPr>
          </w:rPrChange>
        </w:rPr>
        <w:t>w</w:t>
      </w:r>
      <w:r w:rsidRPr="0044515A">
        <w:rPr>
          <w:szCs w:val="20"/>
          <w:highlight w:val="yellow"/>
          <w:lang w:val="en-US"/>
          <w:rPrChange w:id="224" w:author="Elizabeth Hughes" w:date="2016-11-02T13:22:00Z">
            <w:rPr>
              <w:szCs w:val="20"/>
              <w:lang w:val="en-US"/>
            </w:rPr>
          </w:rPrChange>
        </w:rPr>
        <w:t xml:space="preserve">hite </w:t>
      </w:r>
      <w:r w:rsidR="00240FD5" w:rsidRPr="0044515A">
        <w:rPr>
          <w:szCs w:val="20"/>
          <w:highlight w:val="yellow"/>
          <w:lang w:val="en-US"/>
          <w:rPrChange w:id="225" w:author="Elizabeth Hughes" w:date="2016-11-02T13:22:00Z">
            <w:rPr>
              <w:szCs w:val="20"/>
              <w:lang w:val="en-US"/>
            </w:rPr>
          </w:rPrChange>
        </w:rPr>
        <w:t>s</w:t>
      </w:r>
      <w:r w:rsidRPr="0044515A">
        <w:rPr>
          <w:szCs w:val="20"/>
          <w:highlight w:val="yellow"/>
          <w:lang w:val="en-US"/>
          <w:rPrChange w:id="226" w:author="Elizabeth Hughes" w:date="2016-11-02T13:22:00Z">
            <w:rPr>
              <w:szCs w:val="20"/>
              <w:lang w:val="en-US"/>
            </w:rPr>
          </w:rPrChange>
        </w:rPr>
        <w:t>paces'</w:t>
      </w:r>
      <w:r w:rsidRPr="009B7557">
        <w:rPr>
          <w:szCs w:val="20"/>
          <w:lang w:val="en-US"/>
        </w:rPr>
        <w:t xml:space="preserve"> </w:t>
      </w:r>
      <w:r w:rsidR="00344D02" w:rsidRPr="009B7557">
        <w:rPr>
          <w:szCs w:val="20"/>
          <w:lang w:val="en-US"/>
        </w:rPr>
        <w:t>with</w:t>
      </w:r>
      <w:r w:rsidRPr="009B7557">
        <w:rPr>
          <w:szCs w:val="20"/>
          <w:lang w:val="en-US"/>
        </w:rPr>
        <w:t xml:space="preserve"> innovative products and great packaging which consumers love.</w:t>
      </w:r>
    </w:p>
    <w:p w14:paraId="495D04FA" w14:textId="77777777" w:rsidR="001B6763" w:rsidRPr="009B7557" w:rsidRDefault="001B6763" w:rsidP="00CA728D">
      <w:pPr>
        <w:rPr>
          <w:szCs w:val="20"/>
          <w:lang w:val="en-US"/>
        </w:rPr>
      </w:pPr>
    </w:p>
    <w:p w14:paraId="1094C57D" w14:textId="77777777" w:rsidR="00BE1148" w:rsidRPr="003B3C7D" w:rsidRDefault="001B6763" w:rsidP="00BE1148">
      <w:pPr>
        <w:rPr>
          <w:szCs w:val="20"/>
          <w:lang w:val="en-US"/>
        </w:rPr>
      </w:pPr>
      <w:r w:rsidRPr="009B7557">
        <w:rPr>
          <w:szCs w:val="20"/>
          <w:lang w:val="en-US"/>
        </w:rPr>
        <w:t xml:space="preserve">We </w:t>
      </w:r>
      <w:r w:rsidR="00727B45" w:rsidRPr="0044515A">
        <w:rPr>
          <w:szCs w:val="20"/>
          <w:highlight w:val="yellow"/>
          <w:lang w:val="en-US"/>
          <w:rPrChange w:id="227" w:author="Elizabeth Hughes" w:date="2016-11-02T13:22:00Z">
            <w:rPr>
              <w:szCs w:val="20"/>
              <w:lang w:val="en-US"/>
            </w:rPr>
          </w:rPrChange>
        </w:rPr>
        <w:t>'</w:t>
      </w:r>
      <w:r w:rsidRPr="0044515A">
        <w:rPr>
          <w:szCs w:val="20"/>
          <w:highlight w:val="yellow"/>
          <w:lang w:val="en-US"/>
          <w:rPrChange w:id="228" w:author="Elizabeth Hughes" w:date="2016-11-02T13:22:00Z">
            <w:rPr>
              <w:szCs w:val="20"/>
              <w:lang w:val="en-US"/>
            </w:rPr>
          </w:rPrChange>
        </w:rPr>
        <w:t>accelerate our core</w:t>
      </w:r>
      <w:r w:rsidR="0044515A" w:rsidRPr="0044515A">
        <w:rPr>
          <w:szCs w:val="20"/>
          <w:highlight w:val="yellow"/>
          <w:lang w:val="en-US"/>
          <w:rPrChange w:id="229" w:author="Elizabeth Hughes" w:date="2016-11-02T13:22:00Z">
            <w:rPr>
              <w:szCs w:val="20"/>
              <w:lang w:val="en-US"/>
            </w:rPr>
          </w:rPrChange>
        </w:rPr>
        <w:t>'</w:t>
      </w:r>
      <w:r w:rsidRPr="009B7557">
        <w:rPr>
          <w:szCs w:val="20"/>
          <w:lang w:val="en-US"/>
        </w:rPr>
        <w:t xml:space="preserve"> by driving food safety and </w:t>
      </w:r>
      <w:r w:rsidR="00BB78FD">
        <w:rPr>
          <w:szCs w:val="20"/>
          <w:lang w:val="en-US"/>
        </w:rPr>
        <w:t xml:space="preserve">providing </w:t>
      </w:r>
      <w:r w:rsidRPr="009B7557">
        <w:rPr>
          <w:szCs w:val="20"/>
          <w:lang w:val="en-US"/>
        </w:rPr>
        <w:t>quality</w:t>
      </w:r>
      <w:r w:rsidR="00BB78FD">
        <w:rPr>
          <w:szCs w:val="20"/>
          <w:lang w:val="en-US"/>
        </w:rPr>
        <w:t xml:space="preserve"> in every bite</w:t>
      </w:r>
      <w:r w:rsidRPr="009B7557">
        <w:rPr>
          <w:szCs w:val="20"/>
          <w:lang w:val="en-US"/>
        </w:rPr>
        <w:t xml:space="preserve"> so customers and consumers trust our brands</w:t>
      </w:r>
      <w:r w:rsidR="00240FD5" w:rsidRPr="003B3C7D">
        <w:rPr>
          <w:szCs w:val="20"/>
          <w:lang w:val="en-US"/>
        </w:rPr>
        <w:t>.</w:t>
      </w:r>
    </w:p>
    <w:p w14:paraId="3668F7A5" w14:textId="77777777" w:rsidR="00165E0B" w:rsidRPr="00525D5C" w:rsidRDefault="00165E0B" w:rsidP="00BE1148">
      <w:pPr>
        <w:rPr>
          <w:szCs w:val="20"/>
          <w:lang w:val="en-US"/>
        </w:rPr>
      </w:pPr>
    </w:p>
    <w:p w14:paraId="73F1475C" w14:textId="66BFF47C" w:rsidR="00010B17" w:rsidRPr="00B157CE" w:rsidRDefault="00010B17" w:rsidP="00F22060">
      <w:pPr>
        <w:pStyle w:val="BW-section-head"/>
        <w:rPr>
          <w:lang w:val="en-US"/>
        </w:rPr>
      </w:pPr>
      <w:del w:id="230" w:author="Adam Boothroyd" w:date="2016-11-09T11:14:00Z">
        <w:r w:rsidRPr="00B157CE" w:rsidDel="00E04FD9">
          <w:rPr>
            <w:lang w:val="en-US"/>
          </w:rPr>
          <w:delText>F</w:delText>
        </w:r>
      </w:del>
      <w:del w:id="231" w:author="Adam Boothroyd" w:date="2016-11-09T11:12:00Z">
        <w:r w:rsidRPr="00B157CE" w:rsidDel="00401753">
          <w:rPr>
            <w:lang w:val="en-US"/>
          </w:rPr>
          <w:delText xml:space="preserve">INAL </w:delText>
        </w:r>
      </w:del>
      <w:r w:rsidRPr="00B157CE">
        <w:rPr>
          <w:lang w:val="en-US"/>
        </w:rPr>
        <w:t>PROMPT</w:t>
      </w:r>
    </w:p>
    <w:p w14:paraId="0A4B8D23" w14:textId="77777777" w:rsidR="00010B17" w:rsidRPr="00B157CE" w:rsidRDefault="00010B17" w:rsidP="00BE1148">
      <w:pPr>
        <w:rPr>
          <w:szCs w:val="20"/>
          <w:lang w:val="en-US"/>
        </w:rPr>
      </w:pPr>
      <w:r w:rsidRPr="00B157CE">
        <w:rPr>
          <w:szCs w:val="20"/>
          <w:lang w:val="en-US"/>
        </w:rPr>
        <w:t>Select the Home icon to return to the menu.</w:t>
      </w:r>
    </w:p>
    <w:p w14:paraId="0F721CCF" w14:textId="77777777" w:rsidR="00010B17" w:rsidRPr="00B26381" w:rsidRDefault="00010B17" w:rsidP="00010B17">
      <w:pPr>
        <w:pStyle w:val="Heading1"/>
        <w:rPr>
          <w:lang w:val="en-US"/>
        </w:rPr>
      </w:pPr>
      <w:bookmarkStart w:id="232" w:name="_Toc465417691"/>
      <w:r w:rsidRPr="00B157CE">
        <w:rPr>
          <w:lang w:val="en-US"/>
        </w:rPr>
        <w:lastRenderedPageBreak/>
        <w:t>Topic</w:t>
      </w:r>
      <w:r w:rsidR="00F22060" w:rsidRPr="00B157CE">
        <w:rPr>
          <w:lang w:val="en-US"/>
        </w:rPr>
        <w:t xml:space="preserve"> 2</w:t>
      </w:r>
      <w:r w:rsidRPr="00B157CE">
        <w:rPr>
          <w:lang w:val="en-US"/>
        </w:rPr>
        <w:t xml:space="preserve">: </w:t>
      </w:r>
      <w:r w:rsidR="004D25A1" w:rsidRPr="00B26381">
        <w:rPr>
          <w:lang w:val="en-US"/>
        </w:rPr>
        <w:t>Global Collaboration</w:t>
      </w:r>
      <w:bookmarkEnd w:id="232"/>
    </w:p>
    <w:p w14:paraId="27C7E14E" w14:textId="77777777" w:rsidR="00010B17" w:rsidRPr="00995F99" w:rsidRDefault="00010B17" w:rsidP="00BE1148">
      <w:pPr>
        <w:rPr>
          <w:szCs w:val="20"/>
          <w:lang w:val="en-US"/>
        </w:rPr>
      </w:pPr>
    </w:p>
    <w:p w14:paraId="3A1B3857" w14:textId="31035A17" w:rsidR="00165E0B" w:rsidRPr="00F26DBE" w:rsidRDefault="00F22060" w:rsidP="00F22060">
      <w:pPr>
        <w:pStyle w:val="Heading2"/>
        <w:pageBreakBefore w:val="0"/>
        <w:rPr>
          <w:color w:val="FFFFFF"/>
          <w:lang w:val="en-US"/>
        </w:rPr>
      </w:pPr>
      <w:bookmarkStart w:id="233" w:name="_Toc465417692"/>
      <w:r w:rsidRPr="00995F99">
        <w:rPr>
          <w:lang w:val="en-US"/>
        </w:rPr>
        <w:t xml:space="preserve">SCREEN </w:t>
      </w:r>
      <w:del w:id="234" w:author="Adam Boothroyd" w:date="2016-11-09T09:54:00Z">
        <w:r w:rsidRPr="00F26DBE" w:rsidDel="000C6A3F">
          <w:rPr>
            <w:color w:val="FFFFFF"/>
            <w:lang w:val="en-US"/>
          </w:rPr>
          <w:delText>02_</w:delText>
        </w:r>
      </w:del>
      <w:r w:rsidRPr="00F26DBE">
        <w:rPr>
          <w:color w:val="FFFFFF"/>
          <w:lang w:val="en-US"/>
        </w:rPr>
        <w:t>02_100</w:t>
      </w:r>
      <w:bookmarkEnd w:id="233"/>
    </w:p>
    <w:p w14:paraId="414D34A0" w14:textId="77777777" w:rsidR="00F22060" w:rsidRPr="003A2DF4" w:rsidRDefault="00F22060" w:rsidP="00F22060">
      <w:pPr>
        <w:pStyle w:val="BW-screentype"/>
        <w:rPr>
          <w:lang w:val="en-US"/>
        </w:rPr>
      </w:pPr>
      <w:r w:rsidRPr="003A2DF4">
        <w:rPr>
          <w:lang w:val="en-US"/>
        </w:rPr>
        <w:t>SCREEN TYPE Text and graphic</w:t>
      </w:r>
    </w:p>
    <w:p w14:paraId="49E8C1DB" w14:textId="77777777" w:rsidR="00165E0B" w:rsidRPr="007F382B" w:rsidRDefault="00165E0B" w:rsidP="00165E0B">
      <w:pPr>
        <w:rPr>
          <w:b/>
          <w:highlight w:val="yellow"/>
          <w:u w:val="single"/>
          <w:lang w:val="en-US"/>
        </w:rPr>
      </w:pPr>
    </w:p>
    <w:p w14:paraId="0161BF56" w14:textId="77777777" w:rsidR="00165E0B" w:rsidRPr="001C6AEF" w:rsidRDefault="00165E0B" w:rsidP="00F22060">
      <w:pPr>
        <w:pStyle w:val="BW-section-head"/>
        <w:rPr>
          <w:lang w:val="en-US"/>
        </w:rPr>
      </w:pPr>
      <w:r w:rsidRPr="001C6AEF">
        <w:rPr>
          <w:lang w:val="en-US"/>
        </w:rPr>
        <w:t>DESCRIPTION</w:t>
      </w:r>
    </w:p>
    <w:p w14:paraId="1DF5F261" w14:textId="77777777" w:rsidR="00165E0B" w:rsidRPr="00BF0C44" w:rsidRDefault="00165E0B" w:rsidP="00165E0B">
      <w:pPr>
        <w:rPr>
          <w:lang w:val="en-US"/>
        </w:rPr>
      </w:pPr>
      <w:r w:rsidRPr="00BF0C44">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F602630" w14:textId="77777777" w:rsidR="00165E0B" w:rsidRPr="0002338F" w:rsidRDefault="00165E0B" w:rsidP="00165E0B">
      <w:pPr>
        <w:rPr>
          <w:lang w:val="en-US"/>
        </w:rPr>
      </w:pPr>
    </w:p>
    <w:p w14:paraId="26A5F890" w14:textId="77777777" w:rsidR="00165E0B" w:rsidRPr="009B7557" w:rsidRDefault="00165E0B" w:rsidP="00F22060">
      <w:pPr>
        <w:pStyle w:val="BW-section-head"/>
        <w:rPr>
          <w:lang w:val="en-US"/>
        </w:rPr>
      </w:pPr>
      <w:r w:rsidRPr="0002338F">
        <w:rPr>
          <w:lang w:val="en-US"/>
        </w:rPr>
        <w:t>IMAGE</w:t>
      </w:r>
      <w:r w:rsidRPr="009B7557">
        <w:rPr>
          <w:color w:val="808080"/>
          <w:lang w:val="en-US"/>
        </w:rPr>
        <w:t xml:space="preserve"> </w:t>
      </w:r>
    </w:p>
    <w:p w14:paraId="483D6495" w14:textId="77777777" w:rsidR="00165E0B" w:rsidRPr="009B7557" w:rsidRDefault="007A089C" w:rsidP="00165E0B">
      <w:pPr>
        <w:rPr>
          <w:szCs w:val="20"/>
          <w:lang w:val="en-US"/>
        </w:rPr>
      </w:pPr>
      <w:r w:rsidRPr="009B7557">
        <w:rPr>
          <w:szCs w:val="20"/>
          <w:lang w:val="en-US"/>
        </w:rPr>
        <w:t>Close-up photo of chocolate being poured or melted during the manufacturing process.</w:t>
      </w:r>
    </w:p>
    <w:p w14:paraId="764891C6" w14:textId="77777777" w:rsidR="00893629" w:rsidRPr="003B3C7D" w:rsidRDefault="00470E5F" w:rsidP="00165E0B">
      <w:pPr>
        <w:rPr>
          <w:szCs w:val="20"/>
          <w:highlight w:val="green"/>
          <w:lang w:val="en-US"/>
        </w:rPr>
      </w:pPr>
      <w:r>
        <w:rPr>
          <w:szCs w:val="20"/>
          <w:highlight w:val="green"/>
          <w:lang w:val="en-US"/>
        </w:rPr>
        <w:pict w14:anchorId="280DA5E6">
          <v:shape id="Picture 3" o:spid="_x0000_i1030" type="#_x0000_t75" style="width:173.15pt;height:115.75pt;visibility:visible" fillcolor="#4f81bd">
            <v:imagedata r:id="rId25" o:title="" cropright="910f"/>
          </v:shape>
        </w:pict>
      </w:r>
    </w:p>
    <w:p w14:paraId="590D5D7A" w14:textId="77777777" w:rsidR="00165E0B" w:rsidRPr="00525D5C" w:rsidRDefault="00165E0B" w:rsidP="00165E0B">
      <w:pPr>
        <w:rPr>
          <w:szCs w:val="20"/>
          <w:highlight w:val="green"/>
          <w:lang w:val="en-US"/>
        </w:rPr>
      </w:pPr>
    </w:p>
    <w:p w14:paraId="70C7F798" w14:textId="77777777" w:rsidR="00165E0B" w:rsidRPr="00B157CE" w:rsidRDefault="00165E0B" w:rsidP="00165E0B">
      <w:pPr>
        <w:rPr>
          <w:b/>
          <w:szCs w:val="20"/>
          <w:u w:val="single"/>
          <w:lang w:val="en-US"/>
        </w:rPr>
      </w:pPr>
    </w:p>
    <w:p w14:paraId="42728019" w14:textId="77777777" w:rsidR="00165E0B" w:rsidRPr="00B157CE" w:rsidRDefault="00165E0B" w:rsidP="00F22060">
      <w:pPr>
        <w:pStyle w:val="BW-section-head"/>
        <w:rPr>
          <w:lang w:val="en-US"/>
        </w:rPr>
      </w:pPr>
      <w:r w:rsidRPr="00B157CE">
        <w:rPr>
          <w:lang w:val="en-US"/>
        </w:rPr>
        <w:t>BODY TEXT (Max 100 words)</w:t>
      </w:r>
    </w:p>
    <w:p w14:paraId="3DA91EEA" w14:textId="77777777" w:rsidR="00162B40" w:rsidRDefault="00657BD2" w:rsidP="00FA61E3">
      <w:pPr>
        <w:rPr>
          <w:lang w:val="en-US"/>
        </w:rPr>
      </w:pPr>
      <w:r>
        <w:rPr>
          <w:lang w:val="en-US"/>
        </w:rPr>
        <w:t xml:space="preserve">Over 10 years </w:t>
      </w:r>
      <w:r w:rsidR="00716921" w:rsidRPr="009B7557">
        <w:rPr>
          <w:lang w:val="en-US"/>
        </w:rPr>
        <w:t>ago</w:t>
      </w:r>
      <w:r w:rsidR="003A2DF4">
        <w:rPr>
          <w:lang w:val="en-US"/>
        </w:rPr>
        <w:t>,</w:t>
      </w:r>
      <w:r w:rsidR="00716921" w:rsidRPr="009B7557">
        <w:rPr>
          <w:lang w:val="en-US"/>
        </w:rPr>
        <w:t xml:space="preserve"> RDQ were asked to </w:t>
      </w:r>
      <w:r w:rsidR="00FA61E3" w:rsidRPr="009B7557">
        <w:rPr>
          <w:lang w:val="en-US"/>
        </w:rPr>
        <w:t>develop</w:t>
      </w:r>
      <w:r w:rsidR="00716921" w:rsidRPr="009B7557">
        <w:rPr>
          <w:lang w:val="en-US"/>
        </w:rPr>
        <w:t xml:space="preserve"> </w:t>
      </w:r>
      <w:r w:rsidR="00575DAD" w:rsidRPr="009B7557">
        <w:rPr>
          <w:lang w:val="en-US"/>
        </w:rPr>
        <w:t>a Heat R</w:t>
      </w:r>
      <w:r w:rsidR="00FA61E3" w:rsidRPr="009B7557">
        <w:rPr>
          <w:lang w:val="en-US"/>
        </w:rPr>
        <w:t>esis</w:t>
      </w:r>
      <w:r w:rsidR="007A089C" w:rsidRPr="009B7557">
        <w:rPr>
          <w:lang w:val="en-US"/>
        </w:rPr>
        <w:t>t</w:t>
      </w:r>
      <w:r w:rsidR="00575DAD" w:rsidRPr="009B7557">
        <w:rPr>
          <w:lang w:val="en-US"/>
        </w:rPr>
        <w:t>ant C</w:t>
      </w:r>
      <w:r w:rsidR="00FA61E3" w:rsidRPr="009B7557">
        <w:rPr>
          <w:lang w:val="en-US"/>
        </w:rPr>
        <w:t>hocolate (HRC)</w:t>
      </w:r>
      <w:r w:rsidR="00716921" w:rsidRPr="009B7557">
        <w:rPr>
          <w:lang w:val="en-US"/>
        </w:rPr>
        <w:t>.</w:t>
      </w:r>
      <w:r w:rsidR="0060711F">
        <w:rPr>
          <w:lang w:val="en-US"/>
        </w:rPr>
        <w:t xml:space="preserve"> </w:t>
      </w:r>
    </w:p>
    <w:p w14:paraId="1C13DD10" w14:textId="77777777" w:rsidR="00716921" w:rsidRPr="009B7557" w:rsidRDefault="0060711F" w:rsidP="00FA61E3">
      <w:pPr>
        <w:rPr>
          <w:lang w:val="en-US"/>
        </w:rPr>
      </w:pPr>
      <w:r w:rsidRPr="0060711F">
        <w:rPr>
          <w:lang w:val="en-US"/>
        </w:rPr>
        <w:t>The challenge was to create chocolate which would remain solid above 32</w:t>
      </w:r>
      <w:r w:rsidRPr="007E121C">
        <w:rPr>
          <w:vertAlign w:val="superscript"/>
          <w:lang w:val="en-US"/>
        </w:rPr>
        <w:t>o</w:t>
      </w:r>
      <w:r w:rsidRPr="0060711F">
        <w:rPr>
          <w:lang w:val="en-US"/>
        </w:rPr>
        <w:t>C, and still taste great</w:t>
      </w:r>
    </w:p>
    <w:p w14:paraId="4114716D" w14:textId="77777777" w:rsidR="00813CA0" w:rsidRPr="009B7557" w:rsidRDefault="00813CA0" w:rsidP="00FA61E3">
      <w:pPr>
        <w:rPr>
          <w:lang w:val="en-US"/>
        </w:rPr>
      </w:pPr>
    </w:p>
    <w:p w14:paraId="4850286E" w14:textId="77777777" w:rsidR="00CF1C3B" w:rsidRPr="009B7557" w:rsidRDefault="00813CA0" w:rsidP="00CF1C3B">
      <w:pPr>
        <w:rPr>
          <w:lang w:val="en-US"/>
        </w:rPr>
      </w:pPr>
      <w:r w:rsidRPr="009B7557">
        <w:rPr>
          <w:lang w:val="en-US"/>
        </w:rPr>
        <w:t xml:space="preserve">Such a chocolate would help us move into must-win markets </w:t>
      </w:r>
      <w:r w:rsidR="00634309">
        <w:rPr>
          <w:lang w:val="en-US"/>
        </w:rPr>
        <w:t>in</w:t>
      </w:r>
      <w:r w:rsidR="00657BD2">
        <w:rPr>
          <w:lang w:val="en-US"/>
        </w:rPr>
        <w:t xml:space="preserve"> hot climates</w:t>
      </w:r>
      <w:r w:rsidR="003A2DF4">
        <w:rPr>
          <w:lang w:val="en-US"/>
        </w:rPr>
        <w:t>,</w:t>
      </w:r>
      <w:r w:rsidRPr="009B7557">
        <w:rPr>
          <w:lang w:val="en-US"/>
        </w:rPr>
        <w:t xml:space="preserve"> where refrigeration isn't always availab</w:t>
      </w:r>
      <w:r w:rsidR="00441853" w:rsidRPr="009B7557">
        <w:rPr>
          <w:lang w:val="en-US"/>
        </w:rPr>
        <w:t xml:space="preserve">le. </w:t>
      </w:r>
    </w:p>
    <w:p w14:paraId="462BE8E4" w14:textId="77777777" w:rsidR="00CF1C3B" w:rsidRPr="009B7557" w:rsidRDefault="00CF1C3B" w:rsidP="00FA61E3">
      <w:pPr>
        <w:rPr>
          <w:lang w:val="en-US"/>
        </w:rPr>
      </w:pPr>
    </w:p>
    <w:p w14:paraId="1D924002" w14:textId="77777777" w:rsidR="00162B40" w:rsidRDefault="00162B40" w:rsidP="00165E0B">
      <w:pPr>
        <w:rPr>
          <w:lang w:val="en-US"/>
        </w:rPr>
      </w:pPr>
      <w:r>
        <w:rPr>
          <w:lang w:val="en-US"/>
        </w:rPr>
        <w:t>It sounded</w:t>
      </w:r>
      <w:r w:rsidRPr="009B7557">
        <w:rPr>
          <w:lang w:val="en-US"/>
        </w:rPr>
        <w:t xml:space="preserve"> </w:t>
      </w:r>
      <w:r w:rsidR="00441853" w:rsidRPr="009B7557">
        <w:rPr>
          <w:lang w:val="en-US"/>
        </w:rPr>
        <w:t xml:space="preserve">like an impossible task! </w:t>
      </w:r>
    </w:p>
    <w:p w14:paraId="0EAE43A7" w14:textId="77777777" w:rsidR="00165E0B" w:rsidRPr="003B3C7D" w:rsidRDefault="00D63C55" w:rsidP="00165E0B">
      <w:pPr>
        <w:rPr>
          <w:b/>
          <w:szCs w:val="20"/>
          <w:u w:val="single"/>
          <w:lang w:val="en-US"/>
        </w:rPr>
      </w:pPr>
      <w:r w:rsidRPr="009B7557">
        <w:rPr>
          <w:lang w:val="en-US"/>
        </w:rPr>
        <w:t>Like any challenge, teamwork was key to sol</w:t>
      </w:r>
      <w:r w:rsidR="00CF1C3B" w:rsidRPr="009B7557">
        <w:rPr>
          <w:lang w:val="en-US"/>
        </w:rPr>
        <w:t>ving this sticky</w:t>
      </w:r>
      <w:r w:rsidRPr="009B7557">
        <w:rPr>
          <w:lang w:val="en-US"/>
        </w:rPr>
        <w:t xml:space="preserve"> problem.</w:t>
      </w:r>
    </w:p>
    <w:p w14:paraId="4E66169D" w14:textId="77777777" w:rsidR="00165E0B" w:rsidRPr="003B3C7D" w:rsidRDefault="00165E0B" w:rsidP="00165E0B">
      <w:pPr>
        <w:rPr>
          <w:lang w:val="en-US"/>
        </w:rPr>
      </w:pPr>
    </w:p>
    <w:p w14:paraId="3D7E60AC" w14:textId="68A3FD08" w:rsidR="00165E0B" w:rsidRPr="00F26DBE" w:rsidRDefault="00F22060" w:rsidP="00F22060">
      <w:pPr>
        <w:pStyle w:val="Heading2"/>
        <w:rPr>
          <w:color w:val="FFFFFF"/>
          <w:lang w:val="en-US"/>
        </w:rPr>
      </w:pPr>
      <w:bookmarkStart w:id="235" w:name="_Toc465417693"/>
      <w:r w:rsidRPr="003B3C7D">
        <w:rPr>
          <w:lang w:val="en-US"/>
        </w:rPr>
        <w:lastRenderedPageBreak/>
        <w:t xml:space="preserve">SCREEN </w:t>
      </w:r>
      <w:del w:id="236" w:author="Adam Boothroyd" w:date="2016-11-09T09:54:00Z">
        <w:r w:rsidRPr="00F26DBE" w:rsidDel="000C6A3F">
          <w:rPr>
            <w:color w:val="FFFFFF"/>
            <w:lang w:val="en-US"/>
          </w:rPr>
          <w:delText>02_</w:delText>
        </w:r>
      </w:del>
      <w:r w:rsidRPr="00F26DBE">
        <w:rPr>
          <w:color w:val="FFFFFF"/>
          <w:lang w:val="en-US"/>
        </w:rPr>
        <w:t>02_110</w:t>
      </w:r>
      <w:bookmarkEnd w:id="235"/>
    </w:p>
    <w:p w14:paraId="344F85F2" w14:textId="77777777" w:rsidR="00F22060" w:rsidRPr="00B157CE" w:rsidRDefault="00F22060" w:rsidP="00F22060">
      <w:pPr>
        <w:pStyle w:val="BW-screentype"/>
        <w:rPr>
          <w:lang w:val="en-US"/>
        </w:rPr>
      </w:pPr>
      <w:r w:rsidRPr="00B157CE">
        <w:rPr>
          <w:lang w:val="en-US"/>
        </w:rPr>
        <w:t>SCREEN TYPE Hotspot reveal</w:t>
      </w:r>
    </w:p>
    <w:p w14:paraId="69D2581F" w14:textId="77777777" w:rsidR="00E771BA" w:rsidRPr="00B157CE" w:rsidRDefault="00E771BA" w:rsidP="00E771BA">
      <w:pPr>
        <w:rPr>
          <w:b/>
          <w:u w:val="single"/>
          <w:lang w:val="en-US"/>
        </w:rPr>
      </w:pPr>
    </w:p>
    <w:p w14:paraId="458B9AD7" w14:textId="77777777" w:rsidR="00E771BA" w:rsidRPr="00B157CE" w:rsidRDefault="00E771BA" w:rsidP="00F22060">
      <w:pPr>
        <w:pStyle w:val="BW-section-head"/>
        <w:rPr>
          <w:lang w:val="en-US"/>
        </w:rPr>
      </w:pPr>
      <w:r w:rsidRPr="00B157CE">
        <w:rPr>
          <w:lang w:val="en-US"/>
        </w:rPr>
        <w:t>DESCRIPTION</w:t>
      </w:r>
    </w:p>
    <w:p w14:paraId="17C0146E" w14:textId="77777777" w:rsidR="00E771BA" w:rsidRPr="00B26381" w:rsidRDefault="00E771BA" w:rsidP="00E771BA">
      <w:pPr>
        <w:rPr>
          <w:lang w:val="en-US"/>
        </w:rPr>
      </w:pPr>
      <w:r w:rsidRPr="00B26381">
        <w:rPr>
          <w:lang w:val="en-US"/>
        </w:rPr>
        <w:t>The learner selects icons on an image to reveal further information, images or media.</w:t>
      </w:r>
    </w:p>
    <w:p w14:paraId="3EDC9022" w14:textId="77777777" w:rsidR="00E771BA" w:rsidRPr="00995F99" w:rsidRDefault="00E771BA" w:rsidP="00E771BA">
      <w:pPr>
        <w:rPr>
          <w:lang w:val="en-US"/>
        </w:rPr>
      </w:pPr>
    </w:p>
    <w:p w14:paraId="2E924FD4" w14:textId="77777777" w:rsidR="00D503C6" w:rsidRPr="00A54701" w:rsidRDefault="007960F3" w:rsidP="00E771BA">
      <w:pPr>
        <w:rPr>
          <w:lang w:val="en-US"/>
        </w:rPr>
      </w:pPr>
      <w:r w:rsidRPr="00995F99">
        <w:rPr>
          <w:lang w:val="en-US"/>
        </w:rPr>
        <w:t xml:space="preserve">Note for Build team: </w:t>
      </w:r>
      <w:r w:rsidR="00D503C6" w:rsidRPr="00995F99">
        <w:rPr>
          <w:lang w:val="en-US"/>
        </w:rPr>
        <w:t xml:space="preserve">Color code the words </w:t>
      </w:r>
      <w:r w:rsidR="00D503C6" w:rsidRPr="003A2DF4">
        <w:rPr>
          <w:b/>
          <w:color w:val="FF0000"/>
          <w:lang w:val="en-US"/>
        </w:rPr>
        <w:t>Discover</w:t>
      </w:r>
      <w:r w:rsidR="00D503C6" w:rsidRPr="003A2DF4">
        <w:rPr>
          <w:lang w:val="en-US"/>
        </w:rPr>
        <w:t xml:space="preserve">, </w:t>
      </w:r>
      <w:r w:rsidR="00D503C6" w:rsidRPr="003A2DF4">
        <w:rPr>
          <w:b/>
          <w:color w:val="0070C0"/>
          <w:lang w:val="en-US"/>
        </w:rPr>
        <w:t>Develop</w:t>
      </w:r>
      <w:r w:rsidR="00D503C6" w:rsidRPr="003A2DF4">
        <w:rPr>
          <w:lang w:val="en-US"/>
        </w:rPr>
        <w:t xml:space="preserve"> and </w:t>
      </w:r>
      <w:r w:rsidR="00D503C6" w:rsidRPr="00A54701">
        <w:rPr>
          <w:b/>
          <w:color w:val="7030A0"/>
          <w:lang w:val="en-US"/>
        </w:rPr>
        <w:t>Deploy</w:t>
      </w:r>
      <w:r w:rsidR="00D503C6" w:rsidRPr="00A54701">
        <w:rPr>
          <w:lang w:val="en-US"/>
        </w:rPr>
        <w:t xml:space="preserve"> when</w:t>
      </w:r>
      <w:r w:rsidRPr="00A54701">
        <w:rPr>
          <w:lang w:val="en-US"/>
        </w:rPr>
        <w:t>ever</w:t>
      </w:r>
      <w:r w:rsidR="00D503C6" w:rsidRPr="00A54701">
        <w:rPr>
          <w:lang w:val="en-US"/>
        </w:rPr>
        <w:t xml:space="preserve"> they are used in the Reveal Text.</w:t>
      </w:r>
    </w:p>
    <w:p w14:paraId="3E0D4BF0" w14:textId="77777777" w:rsidR="0073765F" w:rsidRPr="0002338F" w:rsidRDefault="00D503C6" w:rsidP="00E771BA">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00E771BA" w:rsidRPr="0002338F">
        <w:rPr>
          <w:lang w:val="en-US"/>
        </w:rPr>
        <w:t>.</w:t>
      </w:r>
    </w:p>
    <w:p w14:paraId="1F26FA73" w14:textId="77777777" w:rsidR="00E771BA" w:rsidRPr="009B7557" w:rsidRDefault="0073765F" w:rsidP="00E771BA">
      <w:pPr>
        <w:rPr>
          <w:lang w:val="en-US"/>
        </w:rPr>
      </w:pPr>
      <w:r w:rsidRPr="009B7557">
        <w:rPr>
          <w:lang w:val="en-US"/>
        </w:rPr>
        <w:t xml:space="preserve">Also, please make each of these colored words </w:t>
      </w:r>
      <w:r w:rsidRPr="009B7557">
        <w:rPr>
          <w:b/>
          <w:lang w:val="en-US"/>
        </w:rPr>
        <w:t>bold</w:t>
      </w:r>
    </w:p>
    <w:p w14:paraId="3562D376" w14:textId="77777777" w:rsidR="007960F3" w:rsidRPr="009B7557" w:rsidRDefault="007960F3" w:rsidP="00E771BA">
      <w:pPr>
        <w:rPr>
          <w:lang w:val="en-US"/>
        </w:rPr>
      </w:pPr>
    </w:p>
    <w:p w14:paraId="2B572CDC" w14:textId="77777777" w:rsidR="007960F3" w:rsidRDefault="007960F3" w:rsidP="00E771BA">
      <w:pPr>
        <w:rPr>
          <w:lang w:val="en-US"/>
        </w:rPr>
      </w:pPr>
      <w:r w:rsidRPr="009B7557">
        <w:rPr>
          <w:lang w:val="en-US"/>
        </w:rPr>
        <w:t>+ Use relevant MDLZ Category icons to match the ones listed in the Reveal Text. Source: \\brightfs1\company\Projects\MDL851_BPBT_Landmarks\from_client\content\Module content\RDQ\MLDZ Landmark Tour RDQ Outline 20160926.pptx Slide 11</w:t>
      </w:r>
    </w:p>
    <w:p w14:paraId="4A60C957" w14:textId="77777777" w:rsidR="00854779" w:rsidRPr="003B3C7D" w:rsidRDefault="00854779" w:rsidP="00E771BA">
      <w:pPr>
        <w:rPr>
          <w:lang w:val="en-US"/>
        </w:rPr>
      </w:pPr>
    </w:p>
    <w:p w14:paraId="7E18EB23" w14:textId="77777777" w:rsidR="00E771BA" w:rsidRPr="003B3C7D" w:rsidRDefault="00E771BA" w:rsidP="00E771BA">
      <w:pPr>
        <w:rPr>
          <w:b/>
          <w:u w:val="single"/>
          <w:lang w:val="en-US"/>
        </w:rPr>
      </w:pPr>
    </w:p>
    <w:p w14:paraId="1D01AA6F" w14:textId="77777777" w:rsidR="00E771BA" w:rsidRPr="00525D5C" w:rsidRDefault="00E771BA" w:rsidP="00F22060">
      <w:pPr>
        <w:pStyle w:val="BW-section-head"/>
        <w:rPr>
          <w:lang w:val="en-US"/>
        </w:rPr>
      </w:pPr>
      <w:r w:rsidRPr="00525D5C">
        <w:rPr>
          <w:lang w:val="en-US"/>
        </w:rPr>
        <w:t>MAIN IMAGE</w:t>
      </w:r>
    </w:p>
    <w:p w14:paraId="63F41C98" w14:textId="77777777" w:rsidR="00E771BA" w:rsidRDefault="00044BC4" w:rsidP="00A220C1">
      <w:pPr>
        <w:pStyle w:val="Tablepara"/>
        <w:rPr>
          <w:b w:val="0"/>
          <w:lang w:val="en-US"/>
        </w:rPr>
      </w:pPr>
      <w:r w:rsidRPr="00B157CE">
        <w:rPr>
          <w:lang w:val="en-US"/>
        </w:rPr>
        <w:t xml:space="preserve">MDLZ RDQ global sites map. </w:t>
      </w:r>
      <w:r w:rsidR="00886351" w:rsidRPr="0002338F">
        <w:rPr>
          <w:lang w:val="en-US"/>
        </w:rPr>
        <w:t xml:space="preserve">Source: </w:t>
      </w:r>
      <w:r w:rsidR="00886351" w:rsidRPr="00B720B0">
        <w:rPr>
          <w:lang w:val="en-US"/>
        </w:rPr>
        <w:t>L:\Projects\MDL851_BPBT_Landmarks\from_client\content\Module content\02_RDQMLDZ Landmark Tour RDQ Outline 20161031</w:t>
      </w:r>
      <w:r w:rsidR="00886351">
        <w:rPr>
          <w:lang w:val="en-US"/>
        </w:rPr>
        <w:t xml:space="preserve"> </w:t>
      </w:r>
      <w:r w:rsidRPr="009B7557">
        <w:rPr>
          <w:b w:val="0"/>
          <w:lang w:val="en-US"/>
        </w:rPr>
        <w:t xml:space="preserve">Slide 7 </w:t>
      </w:r>
    </w:p>
    <w:p w14:paraId="26F9DCDF" w14:textId="77777777" w:rsidR="007F76F6" w:rsidRDefault="007F76F6" w:rsidP="00A220C1">
      <w:pPr>
        <w:pStyle w:val="Tablepara"/>
        <w:rPr>
          <w:b w:val="0"/>
          <w:lang w:val="en-US"/>
        </w:rPr>
      </w:pPr>
    </w:p>
    <w:p w14:paraId="5A9B0ED5" w14:textId="77777777" w:rsidR="007F76F6" w:rsidRPr="007F76F6" w:rsidRDefault="007F76F6" w:rsidP="00A220C1">
      <w:pPr>
        <w:pStyle w:val="Tablepara"/>
        <w:rPr>
          <w:color w:val="FF0000"/>
          <w:lang w:val="en-US"/>
        </w:rPr>
      </w:pPr>
      <w:r w:rsidRPr="007F76F6">
        <w:rPr>
          <w:b w:val="0"/>
          <w:color w:val="FF0000"/>
          <w:lang w:val="en-US"/>
        </w:rPr>
        <w:t xml:space="preserve">BW Build team: Remove all text &amp; devices except Map, </w:t>
      </w:r>
      <w:r w:rsidRPr="007F76F6">
        <w:rPr>
          <w:color w:val="FF0000"/>
          <w:u w:val="single"/>
          <w:lang w:val="en-US"/>
        </w:rPr>
        <w:t>ADVANTAGED</w:t>
      </w:r>
      <w:r w:rsidRPr="007F76F6">
        <w:rPr>
          <w:b w:val="0"/>
          <w:color w:val="FF0000"/>
          <w:lang w:val="en-US"/>
        </w:rPr>
        <w:t xml:space="preserve"> Sites list &amp; location markers.</w:t>
      </w:r>
      <w:r>
        <w:rPr>
          <w:b w:val="0"/>
          <w:color w:val="FF0000"/>
          <w:lang w:val="en-US"/>
        </w:rPr>
        <w:t xml:space="preserve">  (Change list from 'Strategic' Sites to Advantaged Sites.)</w:t>
      </w:r>
    </w:p>
    <w:p w14:paraId="0994E796" w14:textId="77777777" w:rsidR="00044BC4" w:rsidRPr="003B3C7D" w:rsidRDefault="00044BC4" w:rsidP="00E771BA">
      <w:pPr>
        <w:rPr>
          <w:lang w:val="en-US"/>
        </w:rPr>
      </w:pPr>
    </w:p>
    <w:p w14:paraId="30850FAE" w14:textId="77777777" w:rsidR="00044BC4" w:rsidRPr="003B3C7D" w:rsidRDefault="003A1ADC" w:rsidP="00E771BA">
      <w:pPr>
        <w:rPr>
          <w:lang w:val="en-US"/>
        </w:rPr>
      </w:pPr>
      <w:r>
        <w:rPr>
          <w:lang w:val="en-US"/>
        </w:rPr>
        <w:pict w14:anchorId="2EA228C5">
          <v:shape id="Picture 1" o:spid="_x0000_i1031" type="#_x0000_t75" style="width:299.85pt;height:225.1pt;visibility:visible">
            <v:imagedata r:id="rId26" o:title=""/>
          </v:shape>
        </w:pict>
      </w:r>
    </w:p>
    <w:p w14:paraId="7BB743CC" w14:textId="77777777" w:rsidR="00E771BA" w:rsidRPr="003B3C7D" w:rsidRDefault="00E771BA" w:rsidP="00E771BA">
      <w:pPr>
        <w:rPr>
          <w:b/>
          <w:u w:val="single"/>
          <w:lang w:val="en-US"/>
        </w:rPr>
      </w:pPr>
    </w:p>
    <w:p w14:paraId="40B0F527" w14:textId="77777777" w:rsidR="00B82F8C" w:rsidRPr="00B157CE" w:rsidRDefault="00E771BA" w:rsidP="00F22060">
      <w:pPr>
        <w:pStyle w:val="BW-section-head"/>
        <w:rPr>
          <w:highlight w:val="green"/>
          <w:lang w:val="en-US"/>
        </w:rPr>
      </w:pPr>
      <w:r w:rsidRPr="00525D5C">
        <w:rPr>
          <w:lang w:val="en-US"/>
        </w:rPr>
        <w:t xml:space="preserve">OPENING TEXT </w:t>
      </w:r>
      <w:r w:rsidRPr="00B157CE">
        <w:rPr>
          <w:color w:val="808080"/>
          <w:lang w:val="en-US"/>
        </w:rPr>
        <w:t>(30 words max)</w:t>
      </w:r>
    </w:p>
    <w:p w14:paraId="5FB99F60" w14:textId="77777777" w:rsidR="00E771BA" w:rsidRPr="003B3C7D" w:rsidRDefault="00FB192D" w:rsidP="00E771BA">
      <w:pPr>
        <w:rPr>
          <w:lang w:val="en-US"/>
        </w:rPr>
      </w:pPr>
      <w:r w:rsidRPr="009B7557">
        <w:rPr>
          <w:lang w:val="en-US"/>
        </w:rPr>
        <w:t>Luckily RDQ has teams of experts all over the world.</w:t>
      </w:r>
    </w:p>
    <w:p w14:paraId="6F240747" w14:textId="77777777" w:rsidR="00E771BA" w:rsidRPr="003B3C7D" w:rsidRDefault="00E771BA" w:rsidP="00E771BA">
      <w:pPr>
        <w:rPr>
          <w:lang w:val="en-US"/>
        </w:rPr>
      </w:pPr>
    </w:p>
    <w:p w14:paraId="54383417" w14:textId="77777777" w:rsidR="00E771BA" w:rsidRPr="00525D5C" w:rsidRDefault="00E771BA" w:rsidP="00F22060">
      <w:pPr>
        <w:pStyle w:val="BW-section-head"/>
        <w:rPr>
          <w:lang w:val="en-US"/>
        </w:rPr>
      </w:pPr>
      <w:r w:rsidRPr="00525D5C">
        <w:rPr>
          <w:lang w:val="en-US"/>
        </w:rPr>
        <w:t>PROMPT</w:t>
      </w:r>
    </w:p>
    <w:p w14:paraId="0B333598" w14:textId="77777777" w:rsidR="00E771BA" w:rsidRPr="00B157CE" w:rsidRDefault="00E771BA" w:rsidP="00E771BA">
      <w:pPr>
        <w:rPr>
          <w:lang w:val="en-US"/>
        </w:rPr>
      </w:pPr>
      <w:r w:rsidRPr="00B157CE">
        <w:rPr>
          <w:lang w:val="en-US"/>
        </w:rPr>
        <w:t xml:space="preserve">Select each </w:t>
      </w:r>
      <w:r w:rsidR="00E0636E" w:rsidRPr="00B157CE">
        <w:rPr>
          <w:lang w:val="en-US"/>
        </w:rPr>
        <w:t xml:space="preserve">Advantaged </w:t>
      </w:r>
      <w:r w:rsidR="00886351">
        <w:rPr>
          <w:lang w:val="en-US"/>
        </w:rPr>
        <w:t xml:space="preserve">Technical </w:t>
      </w:r>
      <w:r w:rsidR="00E0636E" w:rsidRPr="00B157CE">
        <w:rPr>
          <w:lang w:val="en-US"/>
        </w:rPr>
        <w:t>Center</w:t>
      </w:r>
      <w:r w:rsidRPr="00B157CE">
        <w:rPr>
          <w:lang w:val="en-US"/>
        </w:rPr>
        <w:t xml:space="preserve"> to find out more.</w:t>
      </w:r>
    </w:p>
    <w:p w14:paraId="469BB686" w14:textId="77777777" w:rsidR="00E771BA" w:rsidRPr="00B157CE" w:rsidRDefault="00E771BA" w:rsidP="00E771BA">
      <w:pPr>
        <w:rPr>
          <w:b/>
          <w:u w:val="single"/>
          <w:lang w:val="en-US"/>
        </w:rPr>
      </w:pPr>
    </w:p>
    <w:p w14:paraId="5EB61642" w14:textId="77777777" w:rsidR="00E771BA" w:rsidRPr="00B26381" w:rsidRDefault="00E771BA" w:rsidP="00F22060">
      <w:pPr>
        <w:pStyle w:val="BW-section-head"/>
        <w:rPr>
          <w:lang w:val="en-US"/>
        </w:rPr>
      </w:pPr>
      <w:r w:rsidRPr="00B26381">
        <w:rPr>
          <w:lang w:val="en-US"/>
        </w:rPr>
        <w:t>REVEAL 1 ICON PLACEMENT</w:t>
      </w:r>
    </w:p>
    <w:p w14:paraId="0A80CB2E" w14:textId="77777777" w:rsidR="00E771BA" w:rsidRPr="00995F99" w:rsidRDefault="00F94881" w:rsidP="00E771BA">
      <w:pPr>
        <w:rPr>
          <w:lang w:val="en-US"/>
        </w:rPr>
      </w:pPr>
      <w:r w:rsidRPr="00B26381">
        <w:rPr>
          <w:lang w:val="en-US"/>
        </w:rPr>
        <w:t>Mexico City, Mexico</w:t>
      </w:r>
    </w:p>
    <w:p w14:paraId="09FF5817" w14:textId="77777777" w:rsidR="00E771BA" w:rsidRPr="00995F99" w:rsidRDefault="00E771BA" w:rsidP="00E771BA">
      <w:pPr>
        <w:rPr>
          <w:b/>
          <w:u w:val="single"/>
          <w:lang w:val="en-US"/>
        </w:rPr>
      </w:pPr>
    </w:p>
    <w:p w14:paraId="23E31C8F" w14:textId="77777777" w:rsidR="00E771BA" w:rsidRPr="003A2DF4" w:rsidRDefault="00E771BA" w:rsidP="00F22060">
      <w:pPr>
        <w:pStyle w:val="BW-section-head"/>
        <w:rPr>
          <w:lang w:val="en-US"/>
        </w:rPr>
      </w:pPr>
      <w:r w:rsidRPr="00995F99">
        <w:rPr>
          <w:lang w:val="en-US"/>
        </w:rPr>
        <w:t>REVEAL 1 TEXT (50 w</w:t>
      </w:r>
      <w:r w:rsidRPr="003A2DF4">
        <w:rPr>
          <w:lang w:val="en-US"/>
        </w:rPr>
        <w:t>ords max)</w:t>
      </w:r>
    </w:p>
    <w:p w14:paraId="5ACB683F" w14:textId="77777777" w:rsidR="00F94881" w:rsidRPr="00A54701" w:rsidRDefault="00982282" w:rsidP="00E771BA">
      <w:pPr>
        <w:rPr>
          <w:lang w:val="en-US"/>
        </w:rPr>
      </w:pPr>
      <w:r w:rsidRPr="003A2DF4">
        <w:rPr>
          <w:rFonts w:cs="Arial"/>
          <w:lang w:val="en-US"/>
        </w:rPr>
        <w:t>¡</w:t>
      </w:r>
      <w:proofErr w:type="spellStart"/>
      <w:r w:rsidRPr="003A2DF4">
        <w:rPr>
          <w:lang w:val="en-US"/>
        </w:rPr>
        <w:t>Hola</w:t>
      </w:r>
      <w:proofErr w:type="spellEnd"/>
      <w:r w:rsidRPr="00A54701">
        <w:rPr>
          <w:rFonts w:cs="Arial"/>
          <w:lang w:val="en-US"/>
        </w:rPr>
        <w:t>!</w:t>
      </w:r>
      <w:r w:rsidR="00A92E37" w:rsidRPr="00A54701">
        <w:rPr>
          <w:rFonts w:cs="Arial"/>
          <w:lang w:val="en-US"/>
        </w:rPr>
        <w:t xml:space="preserve"> </w:t>
      </w:r>
      <w:r w:rsidR="00F94881" w:rsidRPr="00A54701">
        <w:rPr>
          <w:lang w:val="en-US"/>
        </w:rPr>
        <w:t xml:space="preserve">The teams in </w:t>
      </w:r>
      <w:r w:rsidR="00A21474" w:rsidRPr="00A54701">
        <w:rPr>
          <w:lang w:val="en-US"/>
        </w:rPr>
        <w:t xml:space="preserve">the busy </w:t>
      </w:r>
      <w:r w:rsidR="00F94881" w:rsidRPr="00A54701">
        <w:rPr>
          <w:lang w:val="en-US"/>
        </w:rPr>
        <w:t>Mexic</w:t>
      </w:r>
      <w:r w:rsidR="00A21474" w:rsidRPr="00A54701">
        <w:rPr>
          <w:lang w:val="en-US"/>
        </w:rPr>
        <w:t xml:space="preserve">an capital </w:t>
      </w:r>
      <w:r w:rsidR="0064137E" w:rsidRPr="00A54701">
        <w:rPr>
          <w:lang w:val="en-US"/>
        </w:rPr>
        <w:t xml:space="preserve">city </w:t>
      </w:r>
      <w:r w:rsidR="00F94881" w:rsidRPr="00A54701">
        <w:rPr>
          <w:lang w:val="en-US"/>
        </w:rPr>
        <w:t>work in the Gum, Candy Powdered Beverages and Meals categories.</w:t>
      </w:r>
    </w:p>
    <w:p w14:paraId="486B31F8" w14:textId="77777777" w:rsidR="005900CD" w:rsidRPr="007F382B" w:rsidRDefault="005900CD" w:rsidP="00E771BA">
      <w:pPr>
        <w:rPr>
          <w:lang w:val="en-US"/>
        </w:rPr>
      </w:pPr>
    </w:p>
    <w:p w14:paraId="5368E550" w14:textId="77777777" w:rsidR="00E771BA" w:rsidRPr="00A54701" w:rsidRDefault="00F94881" w:rsidP="00E771BA">
      <w:pPr>
        <w:rPr>
          <w:lang w:val="en-US"/>
        </w:rPr>
      </w:pPr>
      <w:r w:rsidRPr="001C6AEF">
        <w:rPr>
          <w:lang w:val="en-US"/>
        </w:rPr>
        <w:t xml:space="preserve">They </w:t>
      </w:r>
      <w:r w:rsidR="0073765F" w:rsidRPr="00BF0C44">
        <w:rPr>
          <w:b/>
          <w:lang w:val="en-US"/>
        </w:rPr>
        <w:t>d</w:t>
      </w:r>
      <w:r w:rsidRPr="00BF0C44">
        <w:rPr>
          <w:b/>
          <w:lang w:val="en-US"/>
        </w:rPr>
        <w:t>eploy</w:t>
      </w:r>
      <w:r w:rsidRPr="00BF0C44">
        <w:rPr>
          <w:lang w:val="en-US"/>
        </w:rPr>
        <w:t xml:space="preserve"> all four categories and they</w:t>
      </w:r>
      <w:r w:rsidR="0021677C" w:rsidRPr="0002338F">
        <w:rPr>
          <w:lang w:val="en-US"/>
        </w:rPr>
        <w:t>'ve got</w:t>
      </w:r>
      <w:r w:rsidRPr="0002338F">
        <w:rPr>
          <w:lang w:val="en-US"/>
        </w:rPr>
        <w:t xml:space="preserve"> the skills to </w:t>
      </w:r>
      <w:r w:rsidR="0073765F" w:rsidRPr="009B7557">
        <w:rPr>
          <w:b/>
          <w:lang w:val="en-US"/>
        </w:rPr>
        <w:t>d</w:t>
      </w:r>
      <w:r w:rsidRPr="009B7557">
        <w:rPr>
          <w:b/>
          <w:lang w:val="en-US"/>
        </w:rPr>
        <w:t>evelop</w:t>
      </w:r>
      <w:r w:rsidRPr="009B7557">
        <w:rPr>
          <w:lang w:val="en-US"/>
        </w:rPr>
        <w:t xml:space="preserve"> Candy and Meals here. RDQ in Mexico also work </w:t>
      </w:r>
      <w:r w:rsidR="00A54701">
        <w:rPr>
          <w:lang w:val="en-US"/>
        </w:rPr>
        <w:t>hard to</w:t>
      </w:r>
      <w:r w:rsidRPr="00A54701">
        <w:rPr>
          <w:lang w:val="en-US"/>
        </w:rPr>
        <w:t xml:space="preserve"> </w:t>
      </w:r>
      <w:r w:rsidR="0073765F" w:rsidRPr="00A54701">
        <w:rPr>
          <w:b/>
          <w:lang w:val="en-US"/>
        </w:rPr>
        <w:t>d</w:t>
      </w:r>
      <w:r w:rsidRPr="00A54701">
        <w:rPr>
          <w:b/>
          <w:lang w:val="en-US"/>
        </w:rPr>
        <w:t>iscover</w:t>
      </w:r>
      <w:r w:rsidRPr="00A54701">
        <w:rPr>
          <w:lang w:val="en-US"/>
        </w:rPr>
        <w:t xml:space="preserve"> new Candy products.</w:t>
      </w:r>
    </w:p>
    <w:p w14:paraId="7A320F51" w14:textId="77777777" w:rsidR="00E771BA" w:rsidRPr="00A54701" w:rsidRDefault="00E771BA" w:rsidP="00E771BA">
      <w:pPr>
        <w:rPr>
          <w:u w:val="single"/>
          <w:lang w:val="en-US"/>
        </w:rPr>
      </w:pPr>
    </w:p>
    <w:p w14:paraId="6D828DC9" w14:textId="77777777" w:rsidR="00E771BA" w:rsidRPr="001C6AEF" w:rsidRDefault="00E771BA" w:rsidP="00F22060">
      <w:pPr>
        <w:pStyle w:val="BW-section-head"/>
        <w:rPr>
          <w:color w:val="808080"/>
          <w:lang w:val="en-US"/>
        </w:rPr>
      </w:pPr>
      <w:r w:rsidRPr="007F382B">
        <w:rPr>
          <w:lang w:val="en-US"/>
        </w:rPr>
        <w:t xml:space="preserve">REVEAL 1 IMAGE/VIDEO </w:t>
      </w:r>
    </w:p>
    <w:p w14:paraId="44863F7F" w14:textId="77777777" w:rsidR="00A220C1" w:rsidRDefault="00EF3A45" w:rsidP="00A220C1">
      <w:pPr>
        <w:rPr>
          <w:rFonts w:ascii="Calibri" w:hAnsi="Calibri"/>
          <w:color w:val="1F497D"/>
          <w:sz w:val="22"/>
          <w:szCs w:val="22"/>
        </w:rPr>
      </w:pPr>
      <w:r w:rsidRPr="001C6AEF">
        <w:rPr>
          <w:lang w:val="en-US"/>
        </w:rPr>
        <w:t xml:space="preserve">Use </w:t>
      </w:r>
      <w:r w:rsidR="00A62ED6" w:rsidRPr="00BF0C44">
        <w:rPr>
          <w:lang w:val="en-US"/>
        </w:rPr>
        <w:t xml:space="preserve">relevant </w:t>
      </w:r>
      <w:r w:rsidRPr="00BF0C44">
        <w:rPr>
          <w:lang w:val="en-US"/>
        </w:rPr>
        <w:t>MDLZ Category icons</w:t>
      </w:r>
      <w:r w:rsidR="00A62ED6" w:rsidRPr="00BF0C44">
        <w:rPr>
          <w:lang w:val="en-US"/>
        </w:rPr>
        <w:t xml:space="preserve"> to match the ones listed in the Reveal Text</w:t>
      </w:r>
      <w:r w:rsidRPr="0002338F">
        <w:rPr>
          <w:lang w:val="en-US"/>
        </w:rPr>
        <w:t xml:space="preserve">. Source: </w:t>
      </w:r>
    </w:p>
    <w:p w14:paraId="6D3EBF21" w14:textId="77777777" w:rsidR="00EF3A45" w:rsidRPr="003B3C7D" w:rsidRDefault="00AB1FD3" w:rsidP="00EF3A4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EF3A45" w:rsidRPr="009B7557">
        <w:rPr>
          <w:lang w:val="en-US"/>
        </w:rPr>
        <w:t>Slide 11</w:t>
      </w:r>
    </w:p>
    <w:p w14:paraId="1B374695" w14:textId="77777777" w:rsidR="00E771BA" w:rsidRPr="003B3C7D" w:rsidRDefault="00E771BA" w:rsidP="00E771BA">
      <w:pPr>
        <w:rPr>
          <w:lang w:val="en-US"/>
        </w:rPr>
      </w:pPr>
    </w:p>
    <w:p w14:paraId="329B83B1" w14:textId="77777777" w:rsidR="00E771BA" w:rsidRPr="00525D5C" w:rsidRDefault="00E771BA" w:rsidP="00E771BA">
      <w:pPr>
        <w:rPr>
          <w:u w:val="single"/>
          <w:lang w:val="en-US"/>
        </w:rPr>
      </w:pPr>
    </w:p>
    <w:p w14:paraId="1317F4AC" w14:textId="77777777" w:rsidR="00E771BA" w:rsidRPr="00B157CE" w:rsidRDefault="00E771BA" w:rsidP="00F22060">
      <w:pPr>
        <w:pStyle w:val="BW-section-head"/>
        <w:rPr>
          <w:lang w:val="en-US"/>
        </w:rPr>
      </w:pPr>
      <w:r w:rsidRPr="00B157CE">
        <w:rPr>
          <w:lang w:val="en-US"/>
        </w:rPr>
        <w:t>REVEAL 2 ICON PLACEMENT</w:t>
      </w:r>
    </w:p>
    <w:p w14:paraId="19121605" w14:textId="77777777" w:rsidR="00E771BA" w:rsidRPr="00B157CE" w:rsidRDefault="00E57EC8" w:rsidP="00E771BA">
      <w:pPr>
        <w:rPr>
          <w:lang w:val="en-US"/>
        </w:rPr>
      </w:pPr>
      <w:r w:rsidRPr="00B157CE">
        <w:rPr>
          <w:lang w:val="en-US"/>
        </w:rPr>
        <w:t>East Hanover, USA</w:t>
      </w:r>
      <w:r w:rsidR="00E771BA" w:rsidRPr="00B157CE">
        <w:rPr>
          <w:lang w:val="en-US"/>
        </w:rPr>
        <w:t>.</w:t>
      </w:r>
    </w:p>
    <w:p w14:paraId="65E385BF" w14:textId="77777777" w:rsidR="00E771BA" w:rsidRPr="00B26381" w:rsidRDefault="00E771BA" w:rsidP="00E771BA">
      <w:pPr>
        <w:rPr>
          <w:b/>
          <w:u w:val="single"/>
          <w:lang w:val="en-US"/>
        </w:rPr>
      </w:pPr>
    </w:p>
    <w:p w14:paraId="648ED89C" w14:textId="77777777" w:rsidR="00E771BA" w:rsidRPr="00B26381" w:rsidRDefault="00E771BA" w:rsidP="00F22060">
      <w:pPr>
        <w:pStyle w:val="BW-section-head"/>
        <w:rPr>
          <w:lang w:val="en-US"/>
        </w:rPr>
      </w:pPr>
      <w:r w:rsidRPr="00B26381">
        <w:rPr>
          <w:lang w:val="en-US"/>
        </w:rPr>
        <w:t>REVEAL 2 TEXT (50 words max)</w:t>
      </w:r>
    </w:p>
    <w:p w14:paraId="5718CBE9" w14:textId="77777777" w:rsidR="00E57EC8" w:rsidRPr="00A54701" w:rsidRDefault="00982282" w:rsidP="00E771BA">
      <w:pPr>
        <w:rPr>
          <w:lang w:val="en-US"/>
        </w:rPr>
      </w:pPr>
      <w:r w:rsidRPr="00995F99">
        <w:rPr>
          <w:lang w:val="en-US"/>
        </w:rPr>
        <w:t xml:space="preserve">Hi there! </w:t>
      </w:r>
      <w:r w:rsidR="00351D70" w:rsidRPr="00995F99">
        <w:rPr>
          <w:lang w:val="en-US"/>
        </w:rPr>
        <w:t>In the township of</w:t>
      </w:r>
      <w:r w:rsidR="00E57EC8" w:rsidRPr="00995F99">
        <w:rPr>
          <w:lang w:val="en-US"/>
        </w:rPr>
        <w:t xml:space="preserve"> East Hanover in New Jersey, USA</w:t>
      </w:r>
      <w:r w:rsidR="00A54701">
        <w:rPr>
          <w:lang w:val="en-US"/>
        </w:rPr>
        <w:t>,</w:t>
      </w:r>
      <w:r w:rsidR="00E57EC8" w:rsidRPr="00995F99">
        <w:rPr>
          <w:lang w:val="en-US"/>
        </w:rPr>
        <w:t xml:space="preserve"> the RDQ team</w:t>
      </w:r>
      <w:r w:rsidRPr="003A2DF4">
        <w:rPr>
          <w:lang w:val="en-US"/>
        </w:rPr>
        <w:t>s</w:t>
      </w:r>
      <w:r w:rsidR="00E57EC8" w:rsidRPr="003A2DF4">
        <w:rPr>
          <w:lang w:val="en-US"/>
        </w:rPr>
        <w:t xml:space="preserve"> </w:t>
      </w:r>
      <w:r w:rsidR="0073765F" w:rsidRPr="003A2DF4">
        <w:rPr>
          <w:b/>
          <w:lang w:val="en-US"/>
        </w:rPr>
        <w:t>d</w:t>
      </w:r>
      <w:r w:rsidR="00E57EC8" w:rsidRPr="00A54701">
        <w:rPr>
          <w:b/>
          <w:lang w:val="en-US"/>
        </w:rPr>
        <w:t>eploy</w:t>
      </w:r>
      <w:r w:rsidR="00E57EC8" w:rsidRPr="00A54701">
        <w:rPr>
          <w:lang w:val="en-US"/>
        </w:rPr>
        <w:t xml:space="preserve"> our Biscuits, Gum and Candy.</w:t>
      </w:r>
    </w:p>
    <w:p w14:paraId="6D53916B" w14:textId="77777777" w:rsidR="005900CD" w:rsidRPr="00A54701" w:rsidRDefault="005900CD" w:rsidP="00E771BA">
      <w:pPr>
        <w:rPr>
          <w:lang w:val="en-US"/>
        </w:rPr>
      </w:pPr>
    </w:p>
    <w:p w14:paraId="39FEA5AA" w14:textId="77777777" w:rsidR="00E771BA" w:rsidRPr="009B7557" w:rsidRDefault="00E57EC8" w:rsidP="00E771BA">
      <w:pPr>
        <w:rPr>
          <w:lang w:val="en-US"/>
        </w:rPr>
      </w:pPr>
      <w:r w:rsidRPr="007F382B">
        <w:rPr>
          <w:lang w:val="en-US"/>
        </w:rPr>
        <w:t xml:space="preserve">They also </w:t>
      </w:r>
      <w:r w:rsidR="0073765F" w:rsidRPr="001C6AEF">
        <w:rPr>
          <w:b/>
          <w:lang w:val="en-US"/>
        </w:rPr>
        <w:t>d</w:t>
      </w:r>
      <w:r w:rsidRPr="00BF0C44">
        <w:rPr>
          <w:b/>
          <w:lang w:val="en-US"/>
        </w:rPr>
        <w:t>iscover</w:t>
      </w:r>
      <w:r w:rsidRPr="00BF0C44">
        <w:rPr>
          <w:lang w:val="en-US"/>
        </w:rPr>
        <w:t xml:space="preserve"> and </w:t>
      </w:r>
      <w:r w:rsidR="0073765F" w:rsidRPr="00BF0C44">
        <w:rPr>
          <w:b/>
          <w:lang w:val="en-US"/>
        </w:rPr>
        <w:t>d</w:t>
      </w:r>
      <w:r w:rsidRPr="0002338F">
        <w:rPr>
          <w:b/>
          <w:lang w:val="en-US"/>
        </w:rPr>
        <w:t>evelop</w:t>
      </w:r>
      <w:r w:rsidRPr="009B7557">
        <w:rPr>
          <w:lang w:val="en-US"/>
        </w:rPr>
        <w:t xml:space="preserve"> great new Biscuits and Gum products.</w:t>
      </w:r>
    </w:p>
    <w:p w14:paraId="792644E5" w14:textId="77777777" w:rsidR="00E771BA" w:rsidRPr="009B7557" w:rsidRDefault="00E771BA" w:rsidP="00E771BA">
      <w:pPr>
        <w:rPr>
          <w:u w:val="single"/>
          <w:lang w:val="en-US"/>
        </w:rPr>
      </w:pPr>
    </w:p>
    <w:p w14:paraId="4C2DF2BC" w14:textId="77777777" w:rsidR="00E771BA" w:rsidRPr="009B7557" w:rsidRDefault="00E771BA" w:rsidP="00F22060">
      <w:pPr>
        <w:pStyle w:val="BW-section-head"/>
        <w:rPr>
          <w:color w:val="808080"/>
          <w:lang w:val="en-US"/>
        </w:rPr>
      </w:pPr>
      <w:r w:rsidRPr="009B7557">
        <w:rPr>
          <w:lang w:val="en-US"/>
        </w:rPr>
        <w:t>REVEAL 2 IMAGE/VIDEO</w:t>
      </w:r>
      <w:r w:rsidRPr="009B7557">
        <w:rPr>
          <w:highlight w:val="green"/>
          <w:lang w:val="en-US"/>
        </w:rPr>
        <w:t xml:space="preserve"> </w:t>
      </w:r>
    </w:p>
    <w:p w14:paraId="19C605B8" w14:textId="77777777" w:rsidR="00E771BA" w:rsidRPr="003B3C7D" w:rsidRDefault="006764F0" w:rsidP="00E771BA">
      <w:pPr>
        <w:rPr>
          <w:lang w:val="en-US"/>
        </w:rPr>
      </w:pPr>
      <w:r w:rsidRPr="009B7557">
        <w:rPr>
          <w:lang w:val="en-US"/>
        </w:rPr>
        <w:t xml:space="preserve">Use relevant MDLZ Category icons to match the ones listed in the Reveal Text. Source: </w:t>
      </w:r>
      <w:r w:rsidR="00AB1FD3" w:rsidRPr="0002338F">
        <w:rPr>
          <w:lang w:val="en-US"/>
        </w:rPr>
        <w:t xml:space="preserve">Source: </w:t>
      </w:r>
      <w:r w:rsidR="00AB1FD3" w:rsidRPr="00B720B0">
        <w:rPr>
          <w:lang w:val="en-US"/>
        </w:rPr>
        <w:t>L:\Projects\MDL851_BPBT_Landmarks\from_client\content\Module content\02_RDQMLDZ Landmark Tour RDQ Outline 20161031</w:t>
      </w:r>
      <w:r w:rsidR="00AB1FD3">
        <w:rPr>
          <w:lang w:val="en-US"/>
        </w:rPr>
        <w:t xml:space="preserve"> </w:t>
      </w:r>
      <w:r w:rsidRPr="009B7557">
        <w:rPr>
          <w:lang w:val="en-US"/>
        </w:rPr>
        <w:t>Slide 11</w:t>
      </w:r>
    </w:p>
    <w:p w14:paraId="5CD61B24" w14:textId="77777777" w:rsidR="00E771BA" w:rsidRPr="003B3C7D" w:rsidRDefault="00E771BA" w:rsidP="00E771BA">
      <w:pPr>
        <w:rPr>
          <w:u w:val="single"/>
          <w:lang w:val="en-US"/>
        </w:rPr>
      </w:pPr>
    </w:p>
    <w:p w14:paraId="1CDC0FDE" w14:textId="77777777" w:rsidR="00E771BA" w:rsidRPr="00525D5C" w:rsidRDefault="00E771BA" w:rsidP="00F22060">
      <w:pPr>
        <w:pStyle w:val="BW-section-head"/>
        <w:rPr>
          <w:lang w:val="en-US"/>
        </w:rPr>
      </w:pPr>
      <w:r w:rsidRPr="00525D5C">
        <w:rPr>
          <w:lang w:val="en-US"/>
        </w:rPr>
        <w:t>REVEAL 3 ICON PLACEMENT</w:t>
      </w:r>
    </w:p>
    <w:p w14:paraId="41597EAE" w14:textId="77777777" w:rsidR="00E771BA" w:rsidRPr="00B157CE" w:rsidRDefault="00E849FE" w:rsidP="00E771BA">
      <w:pPr>
        <w:rPr>
          <w:lang w:val="en-US"/>
        </w:rPr>
      </w:pPr>
      <w:r w:rsidRPr="00B157CE">
        <w:rPr>
          <w:lang w:val="en-US"/>
        </w:rPr>
        <w:t>Curitiba, Brazil</w:t>
      </w:r>
      <w:r w:rsidR="00E771BA" w:rsidRPr="00B157CE">
        <w:rPr>
          <w:lang w:val="en-US"/>
        </w:rPr>
        <w:t>.</w:t>
      </w:r>
    </w:p>
    <w:p w14:paraId="215DBA8C" w14:textId="77777777" w:rsidR="00E771BA" w:rsidRPr="00B157CE" w:rsidRDefault="00E771BA" w:rsidP="00E771BA">
      <w:pPr>
        <w:rPr>
          <w:b/>
          <w:u w:val="single"/>
          <w:lang w:val="en-US"/>
        </w:rPr>
      </w:pPr>
    </w:p>
    <w:p w14:paraId="23CA3E77" w14:textId="77777777" w:rsidR="00E771BA" w:rsidRPr="00B26381" w:rsidRDefault="00E771BA" w:rsidP="00F22060">
      <w:pPr>
        <w:pStyle w:val="BW-section-head"/>
        <w:rPr>
          <w:lang w:val="en-US"/>
        </w:rPr>
      </w:pPr>
      <w:r w:rsidRPr="00B26381">
        <w:rPr>
          <w:lang w:val="en-US"/>
        </w:rPr>
        <w:t>REVEAL 3 TEXT (50 words max)</w:t>
      </w:r>
    </w:p>
    <w:p w14:paraId="20CB1826" w14:textId="77777777" w:rsidR="00E771BA" w:rsidRPr="003B3C7D" w:rsidRDefault="007D4E26" w:rsidP="00E771BA">
      <w:pPr>
        <w:rPr>
          <w:lang w:val="en-US"/>
        </w:rPr>
      </w:pPr>
      <w:proofErr w:type="spellStart"/>
      <w:r w:rsidRPr="00B26381">
        <w:rPr>
          <w:lang w:val="en-US"/>
        </w:rPr>
        <w:t>Ol</w:t>
      </w:r>
      <w:r w:rsidRPr="00995F99">
        <w:rPr>
          <w:rFonts w:cs="Arial"/>
          <w:lang w:val="en-US"/>
        </w:rPr>
        <w:t>á</w:t>
      </w:r>
      <w:proofErr w:type="spellEnd"/>
      <w:r w:rsidRPr="00995F99">
        <w:rPr>
          <w:lang w:val="en-US"/>
        </w:rPr>
        <w:t xml:space="preserve">! </w:t>
      </w:r>
      <w:r w:rsidR="00982282" w:rsidRPr="00995F99">
        <w:rPr>
          <w:lang w:val="en-US"/>
        </w:rPr>
        <w:t>Here i</w:t>
      </w:r>
      <w:r w:rsidR="00F16CA6" w:rsidRPr="003A2DF4">
        <w:rPr>
          <w:lang w:val="en-US"/>
        </w:rPr>
        <w:t xml:space="preserve">n </w:t>
      </w:r>
      <w:r w:rsidR="00F16CA6" w:rsidRPr="009B7557">
        <w:rPr>
          <w:rStyle w:val="Emphasis"/>
          <w:rFonts w:cs="Arial"/>
          <w:bCs/>
          <w:i w:val="0"/>
          <w:iCs w:val="0"/>
          <w:shd w:val="clear" w:color="auto" w:fill="FFFFFF"/>
          <w:lang w:val="en-US"/>
        </w:rPr>
        <w:t>Curitiba</w:t>
      </w:r>
      <w:r w:rsidR="00F16CA6" w:rsidRPr="009B7557">
        <w:rPr>
          <w:rStyle w:val="apple-converted-space"/>
          <w:rFonts w:cs="Arial"/>
          <w:shd w:val="clear" w:color="auto" w:fill="FFFFFF"/>
          <w:lang w:val="en-US"/>
        </w:rPr>
        <w:t xml:space="preserve">, the </w:t>
      </w:r>
      <w:r w:rsidR="00F16CA6" w:rsidRPr="009B7557">
        <w:rPr>
          <w:rFonts w:cs="Arial"/>
          <w:shd w:val="clear" w:color="auto" w:fill="FFFFFF"/>
          <w:lang w:val="en-US"/>
        </w:rPr>
        <w:t>capital city of Parana state in Brazil,</w:t>
      </w:r>
      <w:r w:rsidR="00162B40">
        <w:rPr>
          <w:rFonts w:cs="Arial"/>
          <w:shd w:val="clear" w:color="auto" w:fill="FFFFFF"/>
          <w:lang w:val="en-US"/>
        </w:rPr>
        <w:t xml:space="preserve"> </w:t>
      </w:r>
      <w:r w:rsidR="00F16CA6" w:rsidRPr="009B7557">
        <w:rPr>
          <w:rFonts w:cs="Arial"/>
          <w:shd w:val="clear" w:color="auto" w:fill="FFFFFF"/>
          <w:lang w:val="en-US"/>
        </w:rPr>
        <w:t xml:space="preserve">our teams are busy </w:t>
      </w:r>
      <w:r w:rsidR="00443725" w:rsidRPr="009B7557">
        <w:rPr>
          <w:rFonts w:cs="Arial"/>
          <w:b/>
          <w:shd w:val="clear" w:color="auto" w:fill="FFFFFF"/>
          <w:lang w:val="en-US"/>
        </w:rPr>
        <w:t>d</w:t>
      </w:r>
      <w:r w:rsidR="00F16CA6" w:rsidRPr="009B7557">
        <w:rPr>
          <w:rFonts w:cs="Arial"/>
          <w:b/>
          <w:shd w:val="clear" w:color="auto" w:fill="FFFFFF"/>
          <w:lang w:val="en-US"/>
        </w:rPr>
        <w:t>iscovering</w:t>
      </w:r>
      <w:r w:rsidR="00F16CA6" w:rsidRPr="009B7557">
        <w:rPr>
          <w:rFonts w:cs="Arial"/>
          <w:shd w:val="clear" w:color="auto" w:fill="FFFFFF"/>
          <w:lang w:val="en-US"/>
        </w:rPr>
        <w:t xml:space="preserve"> and</w:t>
      </w:r>
      <w:r w:rsidR="00443725" w:rsidRPr="009B7557">
        <w:rPr>
          <w:rFonts w:cs="Arial"/>
          <w:shd w:val="clear" w:color="auto" w:fill="FFFFFF"/>
          <w:lang w:val="en-US"/>
        </w:rPr>
        <w:t xml:space="preserve"> </w:t>
      </w:r>
      <w:r w:rsidR="00443725" w:rsidRPr="009B7557">
        <w:rPr>
          <w:rFonts w:cs="Arial"/>
          <w:b/>
          <w:shd w:val="clear" w:color="auto" w:fill="FFFFFF"/>
          <w:lang w:val="en-US"/>
        </w:rPr>
        <w:t>d</w:t>
      </w:r>
      <w:r w:rsidR="00F16CA6" w:rsidRPr="009B7557">
        <w:rPr>
          <w:rFonts w:cs="Arial"/>
          <w:b/>
          <w:shd w:val="clear" w:color="auto" w:fill="FFFFFF"/>
          <w:lang w:val="en-US"/>
        </w:rPr>
        <w:t>eveloping</w:t>
      </w:r>
      <w:r w:rsidR="00F16CA6" w:rsidRPr="009B7557">
        <w:rPr>
          <w:rFonts w:cs="Arial"/>
          <w:shd w:val="clear" w:color="auto" w:fill="FFFFFF"/>
          <w:lang w:val="en-US"/>
        </w:rPr>
        <w:t xml:space="preserve"> new kinds of Powdered Beverages. Other RDQ teams here </w:t>
      </w:r>
      <w:r w:rsidR="00443725" w:rsidRPr="009B7557">
        <w:rPr>
          <w:rFonts w:cs="Arial"/>
          <w:b/>
          <w:shd w:val="clear" w:color="auto" w:fill="FFFFFF"/>
          <w:lang w:val="en-US"/>
        </w:rPr>
        <w:t>d</w:t>
      </w:r>
      <w:r w:rsidR="00F16CA6" w:rsidRPr="009B7557">
        <w:rPr>
          <w:rFonts w:cs="Arial"/>
          <w:b/>
          <w:shd w:val="clear" w:color="auto" w:fill="FFFFFF"/>
          <w:lang w:val="en-US"/>
        </w:rPr>
        <w:t>eploy</w:t>
      </w:r>
      <w:r w:rsidR="00F16CA6" w:rsidRPr="009B7557">
        <w:rPr>
          <w:rFonts w:cs="Arial"/>
          <w:shd w:val="clear" w:color="auto" w:fill="FFFFFF"/>
          <w:lang w:val="en-US"/>
        </w:rPr>
        <w:t xml:space="preserve"> our Powdered Beverages along with, Chocolate and Meals.</w:t>
      </w:r>
      <w:r w:rsidR="00F16CA6" w:rsidRPr="009B7557">
        <w:rPr>
          <w:rFonts w:cs="Arial"/>
          <w:color w:val="545454"/>
          <w:shd w:val="clear" w:color="auto" w:fill="FFFFFF"/>
          <w:lang w:val="en-US"/>
        </w:rPr>
        <w:t xml:space="preserve"> </w:t>
      </w:r>
    </w:p>
    <w:p w14:paraId="2A6A3722" w14:textId="77777777" w:rsidR="00E771BA" w:rsidRPr="003B3C7D" w:rsidRDefault="00E771BA" w:rsidP="00E771BA">
      <w:pPr>
        <w:rPr>
          <w:u w:val="single"/>
          <w:lang w:val="en-US"/>
        </w:rPr>
      </w:pPr>
    </w:p>
    <w:p w14:paraId="47D1D836" w14:textId="77777777" w:rsidR="00E771BA" w:rsidRPr="00B157CE" w:rsidRDefault="00E771BA" w:rsidP="00F22060">
      <w:pPr>
        <w:pStyle w:val="BW-section-head"/>
        <w:rPr>
          <w:color w:val="808080"/>
          <w:lang w:val="en-US"/>
        </w:rPr>
      </w:pPr>
      <w:r w:rsidRPr="00525D5C">
        <w:rPr>
          <w:lang w:val="en-US"/>
        </w:rPr>
        <w:t>REVEAL 3 IMAGE/VIDEO</w:t>
      </w:r>
    </w:p>
    <w:p w14:paraId="586066AF" w14:textId="77777777" w:rsidR="000A19B7" w:rsidRDefault="006764F0" w:rsidP="000A19B7">
      <w:pPr>
        <w:rPr>
          <w:rFonts w:ascii="Calibri" w:hAnsi="Calibri"/>
          <w:color w:val="1F497D"/>
          <w:sz w:val="22"/>
          <w:szCs w:val="22"/>
        </w:rPr>
      </w:pPr>
      <w:r w:rsidRPr="00B157CE">
        <w:rPr>
          <w:lang w:val="en-US"/>
        </w:rPr>
        <w:t xml:space="preserve">Use relevant MDLZ Category icons to match the ones listed in the Reveal Text. Source: </w:t>
      </w:r>
    </w:p>
    <w:p w14:paraId="055023F7" w14:textId="77777777" w:rsidR="000A19B7" w:rsidRDefault="00AB1FD3" w:rsidP="000A19B7">
      <w:pPr>
        <w:rPr>
          <w:rFonts w:ascii="Calibri" w:hAnsi="Calibri"/>
          <w:color w:val="1F497D"/>
          <w:sz w:val="22"/>
          <w:szCs w:val="22"/>
        </w:rPr>
      </w:pPr>
      <w:r w:rsidRPr="0002338F">
        <w:rPr>
          <w:lang w:val="en-US"/>
        </w:rPr>
        <w:t xml:space="preserve">Source: </w:t>
      </w:r>
      <w:r w:rsidRPr="00B720B0">
        <w:rPr>
          <w:lang w:val="en-US"/>
        </w:rPr>
        <w:t xml:space="preserve">L:\Projects\MDL851_BPBT_Landmarks\from_client\content\Module content\02_RDQMLDZ Landmark Tour RDQ Outline </w:t>
      </w:r>
      <w:proofErr w:type="gramStart"/>
      <w:r w:rsidRPr="00B720B0">
        <w:rPr>
          <w:lang w:val="en-US"/>
        </w:rPr>
        <w:t>20161031</w:t>
      </w:r>
      <w:r>
        <w:rPr>
          <w:lang w:val="en-US"/>
        </w:rPr>
        <w:t xml:space="preserve"> </w:t>
      </w:r>
      <w:r w:rsidR="000A19B7">
        <w:rPr>
          <w:rFonts w:ascii="Calibri" w:hAnsi="Calibri"/>
          <w:color w:val="1F497D"/>
          <w:sz w:val="22"/>
          <w:szCs w:val="22"/>
        </w:rPr>
        <w:t>"</w:t>
      </w:r>
      <w:proofErr w:type="gramEnd"/>
    </w:p>
    <w:p w14:paraId="6E806CC8" w14:textId="77777777" w:rsidR="00E771BA" w:rsidRPr="003B3C7D" w:rsidRDefault="006764F0" w:rsidP="00E771BA">
      <w:pPr>
        <w:rPr>
          <w:lang w:val="en-US"/>
        </w:rPr>
      </w:pPr>
      <w:r w:rsidRPr="009B7557">
        <w:rPr>
          <w:lang w:val="en-US"/>
        </w:rPr>
        <w:t>Slide 11</w:t>
      </w:r>
    </w:p>
    <w:p w14:paraId="4FDA1B62" w14:textId="77777777" w:rsidR="00885F73" w:rsidRPr="003B3C7D" w:rsidRDefault="00885F73" w:rsidP="00E771BA">
      <w:pPr>
        <w:rPr>
          <w:lang w:val="en-US"/>
        </w:rPr>
      </w:pPr>
    </w:p>
    <w:p w14:paraId="7D5959A3" w14:textId="77777777" w:rsidR="00885F73" w:rsidRPr="00B157CE" w:rsidRDefault="00885F73" w:rsidP="00F22060">
      <w:pPr>
        <w:pStyle w:val="BW-section-head"/>
        <w:rPr>
          <w:lang w:val="en-US"/>
        </w:rPr>
      </w:pPr>
      <w:r w:rsidRPr="00525D5C">
        <w:rPr>
          <w:lang w:val="en-US"/>
        </w:rPr>
        <w:t xml:space="preserve">REVEAL </w:t>
      </w:r>
      <w:r w:rsidRPr="00B157CE">
        <w:rPr>
          <w:lang w:val="en-US"/>
        </w:rPr>
        <w:t>4 ICON PLACEMENT</w:t>
      </w:r>
    </w:p>
    <w:p w14:paraId="67D0B6A7" w14:textId="77777777" w:rsidR="00885F73" w:rsidRPr="00B157CE" w:rsidRDefault="005E6825" w:rsidP="00885F73">
      <w:pPr>
        <w:rPr>
          <w:lang w:val="en-US"/>
        </w:rPr>
      </w:pPr>
      <w:proofErr w:type="spellStart"/>
      <w:r w:rsidRPr="00B157CE">
        <w:rPr>
          <w:lang w:val="en-US"/>
        </w:rPr>
        <w:t>Bournville</w:t>
      </w:r>
      <w:proofErr w:type="spellEnd"/>
      <w:r w:rsidRPr="00B157CE">
        <w:rPr>
          <w:lang w:val="en-US"/>
        </w:rPr>
        <w:t>, UK</w:t>
      </w:r>
    </w:p>
    <w:p w14:paraId="4CFC08FF" w14:textId="77777777" w:rsidR="00885F73" w:rsidRPr="00B26381" w:rsidRDefault="00885F73" w:rsidP="00885F73">
      <w:pPr>
        <w:rPr>
          <w:b/>
          <w:u w:val="single"/>
          <w:lang w:val="en-US"/>
        </w:rPr>
      </w:pPr>
    </w:p>
    <w:p w14:paraId="7BF200CA" w14:textId="77777777" w:rsidR="00885F73" w:rsidRPr="00995F99" w:rsidRDefault="00885F73" w:rsidP="00F22060">
      <w:pPr>
        <w:pStyle w:val="BW-section-head"/>
        <w:rPr>
          <w:lang w:val="en-US"/>
        </w:rPr>
      </w:pPr>
      <w:r w:rsidRPr="00B26381">
        <w:rPr>
          <w:lang w:val="en-US"/>
        </w:rPr>
        <w:t xml:space="preserve">REVEAL </w:t>
      </w:r>
      <w:r w:rsidRPr="00995F99">
        <w:rPr>
          <w:lang w:val="en-US"/>
        </w:rPr>
        <w:t>4 TEXT (50 words max)</w:t>
      </w:r>
    </w:p>
    <w:p w14:paraId="0E1543A4" w14:textId="77777777" w:rsidR="00885F73" w:rsidRPr="009B7557" w:rsidRDefault="005E6825" w:rsidP="00885F73">
      <w:pPr>
        <w:rPr>
          <w:lang w:val="en-US"/>
        </w:rPr>
      </w:pPr>
      <w:r w:rsidRPr="00995F99">
        <w:rPr>
          <w:lang w:val="en-US"/>
        </w:rPr>
        <w:t>Hello</w:t>
      </w:r>
      <w:r w:rsidR="00A54701">
        <w:rPr>
          <w:lang w:val="en-US"/>
        </w:rPr>
        <w:t>.</w:t>
      </w:r>
      <w:r w:rsidRPr="00995F99">
        <w:rPr>
          <w:lang w:val="en-US"/>
        </w:rPr>
        <w:t xml:space="preserve"> </w:t>
      </w:r>
      <w:proofErr w:type="spellStart"/>
      <w:r w:rsidRPr="00995F99">
        <w:rPr>
          <w:lang w:val="en-US"/>
        </w:rPr>
        <w:t>Bournville</w:t>
      </w:r>
      <w:proofErr w:type="spellEnd"/>
      <w:r w:rsidRPr="00995F99">
        <w:rPr>
          <w:lang w:val="en-US"/>
        </w:rPr>
        <w:t xml:space="preserve"> is a historic village, south of Birmingham</w:t>
      </w:r>
      <w:r w:rsidR="009C59B3" w:rsidRPr="003A2DF4">
        <w:rPr>
          <w:lang w:val="en-US"/>
        </w:rPr>
        <w:t>, right</w:t>
      </w:r>
      <w:r w:rsidRPr="003A2DF4">
        <w:rPr>
          <w:lang w:val="en-US"/>
        </w:rPr>
        <w:t xml:space="preserve"> in the middle of England. </w:t>
      </w:r>
      <w:r w:rsidR="00552B7F">
        <w:rPr>
          <w:lang w:val="en-US"/>
        </w:rPr>
        <w:t xml:space="preserve">We have been making Cadbury chocolate </w:t>
      </w:r>
      <w:r w:rsidR="00307277" w:rsidRPr="00A54701">
        <w:rPr>
          <w:lang w:val="en-US"/>
        </w:rPr>
        <w:t xml:space="preserve">here since 1879 and </w:t>
      </w:r>
      <w:r w:rsidR="00854779">
        <w:rPr>
          <w:lang w:val="en-US"/>
        </w:rPr>
        <w:t xml:space="preserve">Chocolate is </w:t>
      </w:r>
      <w:r w:rsidR="00307277" w:rsidRPr="00A54701">
        <w:rPr>
          <w:lang w:val="en-US"/>
        </w:rPr>
        <w:t>the only category we specialize in</w:t>
      </w:r>
      <w:r w:rsidR="001E65EB" w:rsidRPr="007F382B">
        <w:rPr>
          <w:lang w:val="en-US"/>
        </w:rPr>
        <w:t xml:space="preserve"> at this Center</w:t>
      </w:r>
      <w:r w:rsidR="00307277" w:rsidRPr="001C6AEF">
        <w:rPr>
          <w:lang w:val="en-US"/>
        </w:rPr>
        <w:t xml:space="preserve">. We </w:t>
      </w:r>
      <w:r w:rsidR="00443725" w:rsidRPr="00BF0C44">
        <w:rPr>
          <w:b/>
          <w:lang w:val="en-US"/>
        </w:rPr>
        <w:t>discover, d</w:t>
      </w:r>
      <w:r w:rsidR="00307277" w:rsidRPr="00BF0C44">
        <w:rPr>
          <w:b/>
          <w:lang w:val="en-US"/>
        </w:rPr>
        <w:t>evelop</w:t>
      </w:r>
      <w:r w:rsidR="00307277" w:rsidRPr="00BF0C44">
        <w:rPr>
          <w:lang w:val="en-US"/>
        </w:rPr>
        <w:t xml:space="preserve"> and </w:t>
      </w:r>
      <w:r w:rsidR="00443725" w:rsidRPr="0002338F">
        <w:rPr>
          <w:b/>
          <w:lang w:val="en-US"/>
        </w:rPr>
        <w:t>d</w:t>
      </w:r>
      <w:r w:rsidR="00307277" w:rsidRPr="0002338F">
        <w:rPr>
          <w:b/>
          <w:lang w:val="en-US"/>
        </w:rPr>
        <w:t>eploy</w:t>
      </w:r>
      <w:r w:rsidR="00307277" w:rsidRPr="009B7557">
        <w:rPr>
          <w:lang w:val="en-US"/>
        </w:rPr>
        <w:t xml:space="preserve"> </w:t>
      </w:r>
      <w:r w:rsidR="000A19B7">
        <w:rPr>
          <w:lang w:val="en-US"/>
        </w:rPr>
        <w:t>delicious</w:t>
      </w:r>
      <w:r w:rsidR="000A19B7" w:rsidRPr="009B7557">
        <w:rPr>
          <w:lang w:val="en-US"/>
        </w:rPr>
        <w:t xml:space="preserve"> </w:t>
      </w:r>
      <w:r w:rsidR="00307277" w:rsidRPr="009B7557">
        <w:rPr>
          <w:lang w:val="en-US"/>
        </w:rPr>
        <w:t>chocolate</w:t>
      </w:r>
      <w:r w:rsidR="00E34D57" w:rsidRPr="009B7557">
        <w:rPr>
          <w:lang w:val="en-US"/>
        </w:rPr>
        <w:t xml:space="preserve"> </w:t>
      </w:r>
      <w:r w:rsidR="001E65EB" w:rsidRPr="009B7557">
        <w:rPr>
          <w:lang w:val="en-US"/>
        </w:rPr>
        <w:t>treats</w:t>
      </w:r>
      <w:r w:rsidR="00E34D57" w:rsidRPr="009B7557">
        <w:rPr>
          <w:lang w:val="en-US"/>
        </w:rPr>
        <w:t xml:space="preserve"> </w:t>
      </w:r>
      <w:r w:rsidR="00F00609" w:rsidRPr="009B7557">
        <w:rPr>
          <w:lang w:val="en-US"/>
        </w:rPr>
        <w:t xml:space="preserve">our </w:t>
      </w:r>
      <w:r w:rsidR="00E34D57" w:rsidRPr="009B7557">
        <w:rPr>
          <w:lang w:val="en-US"/>
        </w:rPr>
        <w:t>consumers love.</w:t>
      </w:r>
    </w:p>
    <w:p w14:paraId="60D0A09A" w14:textId="77777777" w:rsidR="00885F73" w:rsidRPr="009B7557" w:rsidRDefault="00885F73" w:rsidP="00885F73">
      <w:pPr>
        <w:rPr>
          <w:u w:val="single"/>
          <w:lang w:val="en-US"/>
        </w:rPr>
      </w:pPr>
    </w:p>
    <w:p w14:paraId="3EAE0C5C" w14:textId="77777777" w:rsidR="00917A75" w:rsidRPr="009B7557" w:rsidRDefault="00885F73" w:rsidP="00F22060">
      <w:pPr>
        <w:pStyle w:val="BW-section-head"/>
        <w:rPr>
          <w:highlight w:val="green"/>
          <w:lang w:val="en-US"/>
        </w:rPr>
      </w:pPr>
      <w:r w:rsidRPr="009B7557">
        <w:rPr>
          <w:lang w:val="en-US"/>
        </w:rPr>
        <w:t xml:space="preserve">REVEAL 4 IMAGE/VIDEO </w:t>
      </w:r>
    </w:p>
    <w:p w14:paraId="361D0C26" w14:textId="77777777" w:rsidR="00D76593" w:rsidRDefault="00885F73" w:rsidP="00D76593">
      <w:pPr>
        <w:rPr>
          <w:rFonts w:ascii="Calibri" w:hAnsi="Calibri"/>
          <w:color w:val="1F497D"/>
          <w:sz w:val="22"/>
          <w:szCs w:val="22"/>
        </w:rPr>
      </w:pPr>
      <w:r w:rsidRPr="009B7557">
        <w:rPr>
          <w:lang w:val="en-US"/>
        </w:rPr>
        <w:t xml:space="preserve">Use relevant MDLZ Category icons to match the ones listed in the Reveal Text. Source: </w:t>
      </w:r>
    </w:p>
    <w:p w14:paraId="1367E8C5" w14:textId="77777777" w:rsidR="00885F73" w:rsidRPr="003B3C7D" w:rsidRDefault="00AB1FD3" w:rsidP="00885F73">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885F73" w:rsidRPr="009B7557">
        <w:rPr>
          <w:lang w:val="en-US"/>
        </w:rPr>
        <w:t>Slide 11</w:t>
      </w:r>
    </w:p>
    <w:p w14:paraId="145994AD" w14:textId="77777777" w:rsidR="00885F73" w:rsidRPr="003B3C7D" w:rsidRDefault="00885F73" w:rsidP="00E771BA">
      <w:pPr>
        <w:rPr>
          <w:lang w:val="en-US"/>
        </w:rPr>
      </w:pPr>
    </w:p>
    <w:p w14:paraId="4BA972C9" w14:textId="77777777" w:rsidR="00885F73" w:rsidRPr="00B157CE" w:rsidRDefault="00885F73" w:rsidP="00F22060">
      <w:pPr>
        <w:pStyle w:val="BW-section-head"/>
        <w:rPr>
          <w:lang w:val="en-US"/>
        </w:rPr>
      </w:pPr>
      <w:r w:rsidRPr="00525D5C">
        <w:rPr>
          <w:lang w:val="en-US"/>
        </w:rPr>
        <w:t xml:space="preserve">REVEAL </w:t>
      </w:r>
      <w:r w:rsidRPr="00B157CE">
        <w:rPr>
          <w:lang w:val="en-US"/>
        </w:rPr>
        <w:t>5 ICON PLACEMENT</w:t>
      </w:r>
    </w:p>
    <w:p w14:paraId="3EA55CDD" w14:textId="77777777" w:rsidR="00885F73" w:rsidRPr="00B26381" w:rsidRDefault="00D10380" w:rsidP="00885F73">
      <w:pPr>
        <w:rPr>
          <w:lang w:val="en-US"/>
        </w:rPr>
      </w:pPr>
      <w:r w:rsidRPr="00B157CE">
        <w:rPr>
          <w:lang w:val="en-US"/>
        </w:rPr>
        <w:t>Reading, UK</w:t>
      </w:r>
      <w:r w:rsidR="00885F73" w:rsidRPr="00B157CE">
        <w:rPr>
          <w:lang w:val="en-US"/>
        </w:rPr>
        <w:t>.</w:t>
      </w:r>
    </w:p>
    <w:p w14:paraId="68E86DF0" w14:textId="77777777" w:rsidR="00885F73" w:rsidRPr="00B26381" w:rsidRDefault="00885F73" w:rsidP="00885F73">
      <w:pPr>
        <w:rPr>
          <w:b/>
          <w:u w:val="single"/>
          <w:lang w:val="en-US"/>
        </w:rPr>
      </w:pPr>
    </w:p>
    <w:p w14:paraId="37CE805B" w14:textId="77777777" w:rsidR="00885F73" w:rsidRPr="003A2DF4" w:rsidRDefault="00885F73" w:rsidP="00F22060">
      <w:pPr>
        <w:pStyle w:val="BW-section-head"/>
        <w:rPr>
          <w:lang w:val="en-US"/>
        </w:rPr>
      </w:pPr>
      <w:r w:rsidRPr="00995F99">
        <w:rPr>
          <w:lang w:val="en-US"/>
        </w:rPr>
        <w:t xml:space="preserve">REVEAL 5 TEXT (50 </w:t>
      </w:r>
      <w:r w:rsidRPr="003A2DF4">
        <w:rPr>
          <w:lang w:val="en-US"/>
        </w:rPr>
        <w:t>words max)</w:t>
      </w:r>
    </w:p>
    <w:p w14:paraId="081EF9AE" w14:textId="77777777" w:rsidR="00885F73" w:rsidRPr="00A54701" w:rsidRDefault="00D10380" w:rsidP="00885F73">
      <w:pPr>
        <w:rPr>
          <w:lang w:val="en-US"/>
        </w:rPr>
      </w:pPr>
      <w:r w:rsidRPr="003A2DF4">
        <w:rPr>
          <w:lang w:val="en-US"/>
        </w:rPr>
        <w:t>Welcome to Reading</w:t>
      </w:r>
      <w:r w:rsidR="00A54701">
        <w:rPr>
          <w:lang w:val="en-US"/>
        </w:rPr>
        <w:t>,</w:t>
      </w:r>
      <w:r w:rsidRPr="003A2DF4">
        <w:rPr>
          <w:lang w:val="en-US"/>
        </w:rPr>
        <w:t xml:space="preserve"> </w:t>
      </w:r>
      <w:r w:rsidR="00210FE2" w:rsidRPr="00A54701">
        <w:rPr>
          <w:lang w:val="en-US"/>
        </w:rPr>
        <w:t>42 miles from London</w:t>
      </w:r>
      <w:r w:rsidR="00A54701">
        <w:rPr>
          <w:lang w:val="en-US"/>
        </w:rPr>
        <w:t>.</w:t>
      </w:r>
      <w:r w:rsidR="00210FE2" w:rsidRPr="00A54701">
        <w:rPr>
          <w:lang w:val="en-US"/>
        </w:rPr>
        <w:t xml:space="preserve"> </w:t>
      </w:r>
      <w:r w:rsidR="00A54701">
        <w:rPr>
          <w:lang w:val="en-US"/>
        </w:rPr>
        <w:t>T</w:t>
      </w:r>
      <w:r w:rsidRPr="00A54701">
        <w:rPr>
          <w:lang w:val="en-US"/>
        </w:rPr>
        <w:t xml:space="preserve">here's a university here and </w:t>
      </w:r>
      <w:r w:rsidR="008C352B" w:rsidRPr="00A54701">
        <w:rPr>
          <w:lang w:val="en-US"/>
        </w:rPr>
        <w:t>many</w:t>
      </w:r>
      <w:r w:rsidRPr="00A54701">
        <w:rPr>
          <w:lang w:val="en-US"/>
        </w:rPr>
        <w:t xml:space="preserve"> scientific companies nearby</w:t>
      </w:r>
      <w:r w:rsidR="00A54701">
        <w:rPr>
          <w:lang w:val="en-US"/>
        </w:rPr>
        <w:t>,</w:t>
      </w:r>
      <w:r w:rsidRPr="00A54701">
        <w:rPr>
          <w:lang w:val="en-US"/>
        </w:rPr>
        <w:t xml:space="preserve"> so we've got lots of talented people </w:t>
      </w:r>
      <w:r w:rsidR="00432CEB" w:rsidRPr="00A54701">
        <w:rPr>
          <w:lang w:val="en-US"/>
        </w:rPr>
        <w:t xml:space="preserve">working </w:t>
      </w:r>
      <w:r w:rsidRPr="00A54701">
        <w:rPr>
          <w:lang w:val="en-US"/>
        </w:rPr>
        <w:t>in our teams. We use all that scientific knowledge</w:t>
      </w:r>
      <w:r w:rsidR="00BD5FA4">
        <w:rPr>
          <w:lang w:val="en-US"/>
        </w:rPr>
        <w:t xml:space="preserve"> </w:t>
      </w:r>
      <w:r w:rsidR="00132F1D">
        <w:rPr>
          <w:lang w:val="en-US"/>
        </w:rPr>
        <w:t>to</w:t>
      </w:r>
      <w:r w:rsidR="00132F1D" w:rsidRPr="00A54701">
        <w:rPr>
          <w:lang w:val="en-US"/>
        </w:rPr>
        <w:t xml:space="preserve"> discover</w:t>
      </w:r>
      <w:r w:rsidRPr="00A54701">
        <w:rPr>
          <w:lang w:val="en-US"/>
        </w:rPr>
        <w:t xml:space="preserve"> new </w:t>
      </w:r>
      <w:r w:rsidR="00854779">
        <w:rPr>
          <w:lang w:val="en-US"/>
        </w:rPr>
        <w:t xml:space="preserve">ingredients and </w:t>
      </w:r>
      <w:r w:rsidR="00BD5FA4">
        <w:rPr>
          <w:lang w:val="en-US"/>
        </w:rPr>
        <w:t xml:space="preserve">support the development of </w:t>
      </w:r>
      <w:r w:rsidRPr="00A54701">
        <w:rPr>
          <w:lang w:val="en-US"/>
        </w:rPr>
        <w:t xml:space="preserve">products across all </w:t>
      </w:r>
      <w:r w:rsidR="00BD5FA4">
        <w:rPr>
          <w:lang w:val="en-US"/>
        </w:rPr>
        <w:t xml:space="preserve">our </w:t>
      </w:r>
      <w:r w:rsidRPr="00A54701">
        <w:rPr>
          <w:lang w:val="en-US"/>
        </w:rPr>
        <w:t>categories</w:t>
      </w:r>
      <w:r w:rsidR="00A54701">
        <w:rPr>
          <w:lang w:val="en-US"/>
        </w:rPr>
        <w:t>:</w:t>
      </w:r>
      <w:r w:rsidRPr="00A54701">
        <w:rPr>
          <w:lang w:val="en-US"/>
        </w:rPr>
        <w:t xml:space="preserve"> Biscuits, Chocolate, Gum, Candy a</w:t>
      </w:r>
      <w:r w:rsidR="009C59B3" w:rsidRPr="00A54701">
        <w:rPr>
          <w:lang w:val="en-US"/>
        </w:rPr>
        <w:t>n</w:t>
      </w:r>
      <w:r w:rsidRPr="00A54701">
        <w:rPr>
          <w:lang w:val="en-US"/>
        </w:rPr>
        <w:t>d Powdered Beverages.</w:t>
      </w:r>
    </w:p>
    <w:p w14:paraId="275D3ACA" w14:textId="77777777" w:rsidR="00885F73" w:rsidRPr="007F382B" w:rsidRDefault="00885F73" w:rsidP="00885F73">
      <w:pPr>
        <w:rPr>
          <w:u w:val="single"/>
          <w:lang w:val="en-US"/>
        </w:rPr>
      </w:pPr>
    </w:p>
    <w:p w14:paraId="3EA52229" w14:textId="77777777" w:rsidR="00885F73" w:rsidRPr="00BF0C44" w:rsidRDefault="00885F73" w:rsidP="00F22060">
      <w:pPr>
        <w:pStyle w:val="BW-section-head"/>
        <w:rPr>
          <w:color w:val="808080"/>
          <w:lang w:val="en-US"/>
        </w:rPr>
      </w:pPr>
      <w:r w:rsidRPr="001C6AEF">
        <w:rPr>
          <w:lang w:val="en-US"/>
        </w:rPr>
        <w:t xml:space="preserve">REVEAL 5 IMAGE/VIDEO </w:t>
      </w:r>
    </w:p>
    <w:p w14:paraId="601C635F" w14:textId="77777777" w:rsidR="006D56BF" w:rsidRDefault="00885F73" w:rsidP="006D56BF">
      <w:pPr>
        <w:rPr>
          <w:rFonts w:ascii="Calibri" w:hAnsi="Calibri"/>
          <w:color w:val="1F497D"/>
          <w:sz w:val="22"/>
          <w:szCs w:val="22"/>
        </w:rPr>
      </w:pPr>
      <w:r w:rsidRPr="00BF0C44">
        <w:rPr>
          <w:lang w:val="en-US"/>
        </w:rPr>
        <w:t xml:space="preserve">Use relevant MDLZ Category icons to match the ones listed in the Reveal Text. Source: </w:t>
      </w:r>
    </w:p>
    <w:p w14:paraId="3C1D239B" w14:textId="77777777" w:rsidR="006D56BF" w:rsidRDefault="00AB1FD3" w:rsidP="006D56BF">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4EBC0F5" w14:textId="77777777" w:rsidR="00885F73" w:rsidRPr="003B3C7D" w:rsidRDefault="00885F73" w:rsidP="00885F73">
      <w:pPr>
        <w:rPr>
          <w:lang w:val="en-US"/>
        </w:rPr>
      </w:pPr>
      <w:r w:rsidRPr="009B7557">
        <w:rPr>
          <w:lang w:val="en-US"/>
        </w:rPr>
        <w:t>Slide 11</w:t>
      </w:r>
    </w:p>
    <w:p w14:paraId="23565411" w14:textId="77777777" w:rsidR="00885F73" w:rsidRPr="003B3C7D" w:rsidRDefault="00885F73" w:rsidP="00E771BA">
      <w:pPr>
        <w:rPr>
          <w:lang w:val="en-US"/>
        </w:rPr>
      </w:pPr>
    </w:p>
    <w:p w14:paraId="41E3DA94" w14:textId="77777777" w:rsidR="00885F73" w:rsidRPr="00B157CE" w:rsidRDefault="00885F73" w:rsidP="00F22060">
      <w:pPr>
        <w:pStyle w:val="BW-section-head"/>
        <w:rPr>
          <w:lang w:val="en-US"/>
        </w:rPr>
      </w:pPr>
      <w:r w:rsidRPr="00525D5C">
        <w:rPr>
          <w:lang w:val="en-US"/>
        </w:rPr>
        <w:lastRenderedPageBreak/>
        <w:t xml:space="preserve">REVEAL </w:t>
      </w:r>
      <w:r w:rsidR="00B80FD7" w:rsidRPr="00B157CE">
        <w:rPr>
          <w:lang w:val="en-US"/>
        </w:rPr>
        <w:t>6</w:t>
      </w:r>
      <w:r w:rsidRPr="00B157CE">
        <w:rPr>
          <w:lang w:val="en-US"/>
        </w:rPr>
        <w:t xml:space="preserve"> ICON PLACEMENT</w:t>
      </w:r>
    </w:p>
    <w:p w14:paraId="5D4547C4" w14:textId="77777777" w:rsidR="00885F73" w:rsidRPr="00B26381" w:rsidRDefault="002D3664" w:rsidP="00885F73">
      <w:pPr>
        <w:rPr>
          <w:lang w:val="en-US"/>
        </w:rPr>
      </w:pPr>
      <w:r w:rsidRPr="00B157CE">
        <w:rPr>
          <w:lang w:val="en-US"/>
        </w:rPr>
        <w:t>Thane, India</w:t>
      </w:r>
      <w:r w:rsidR="00885F73" w:rsidRPr="00B157CE">
        <w:rPr>
          <w:lang w:val="en-US"/>
        </w:rPr>
        <w:t>.</w:t>
      </w:r>
    </w:p>
    <w:p w14:paraId="45DF088A" w14:textId="77777777" w:rsidR="00885F73" w:rsidRPr="00B26381" w:rsidRDefault="00885F73" w:rsidP="00885F73">
      <w:pPr>
        <w:rPr>
          <w:b/>
          <w:u w:val="single"/>
          <w:lang w:val="en-US"/>
        </w:rPr>
      </w:pPr>
    </w:p>
    <w:p w14:paraId="185763E9" w14:textId="77777777" w:rsidR="00885F73" w:rsidRPr="00995F99" w:rsidRDefault="00885F73" w:rsidP="00F22060">
      <w:pPr>
        <w:pStyle w:val="BW-section-head"/>
        <w:rPr>
          <w:lang w:val="en-US"/>
        </w:rPr>
      </w:pPr>
      <w:r w:rsidRPr="00995F99">
        <w:rPr>
          <w:lang w:val="en-US"/>
        </w:rPr>
        <w:t>REVEAL</w:t>
      </w:r>
      <w:r w:rsidR="00B80FD7" w:rsidRPr="00995F99">
        <w:rPr>
          <w:lang w:val="en-US"/>
        </w:rPr>
        <w:t xml:space="preserve"> 6</w:t>
      </w:r>
      <w:r w:rsidRPr="00995F99">
        <w:rPr>
          <w:lang w:val="en-US"/>
        </w:rPr>
        <w:t xml:space="preserve"> TEXT (50 words max)</w:t>
      </w:r>
    </w:p>
    <w:p w14:paraId="6BA0A9F3" w14:textId="77777777" w:rsidR="00885F73" w:rsidRPr="003B3C7D" w:rsidRDefault="002D3664" w:rsidP="00885F73">
      <w:pPr>
        <w:rPr>
          <w:rFonts w:cs="Arial"/>
          <w:lang w:val="en-US"/>
        </w:rPr>
      </w:pPr>
      <w:r w:rsidRPr="009B7557">
        <w:rPr>
          <w:rFonts w:cs="Arial"/>
          <w:color w:val="000000"/>
          <w:szCs w:val="20"/>
          <w:shd w:val="clear" w:color="auto" w:fill="FFFFFF"/>
          <w:lang w:val="en-US"/>
        </w:rPr>
        <w:t xml:space="preserve">Namaste! </w:t>
      </w:r>
      <w:r w:rsidR="00A432C9" w:rsidRPr="009B7557">
        <w:rPr>
          <w:rFonts w:cs="Arial"/>
          <w:color w:val="000000"/>
          <w:szCs w:val="20"/>
          <w:shd w:val="clear" w:color="auto" w:fill="FFFFFF"/>
          <w:lang w:val="en-US"/>
        </w:rPr>
        <w:t xml:space="preserve">Thane is </w:t>
      </w:r>
      <w:r w:rsidR="007C314B" w:rsidRPr="009B7557">
        <w:rPr>
          <w:rFonts w:cs="Arial"/>
          <w:color w:val="000000"/>
          <w:szCs w:val="20"/>
          <w:shd w:val="clear" w:color="auto" w:fill="FFFFFF"/>
          <w:lang w:val="en-US"/>
        </w:rPr>
        <w:t xml:space="preserve">a suburb of </w:t>
      </w:r>
      <w:r w:rsidR="007C314B" w:rsidRPr="009B7557">
        <w:rPr>
          <w:rFonts w:cs="Arial"/>
          <w:szCs w:val="20"/>
          <w:shd w:val="clear" w:color="auto" w:fill="FFFFFF"/>
          <w:lang w:val="en-US"/>
        </w:rPr>
        <w:t xml:space="preserve">Mumbai, </w:t>
      </w:r>
      <w:r w:rsidR="00A432C9" w:rsidRPr="009B7557">
        <w:rPr>
          <w:rFonts w:cs="Arial"/>
          <w:color w:val="000000"/>
          <w:szCs w:val="20"/>
          <w:shd w:val="clear" w:color="auto" w:fill="FFFFFF"/>
          <w:lang w:val="en-US"/>
        </w:rPr>
        <w:t xml:space="preserve">known for </w:t>
      </w:r>
      <w:r w:rsidR="002D0925" w:rsidRPr="009B7557">
        <w:rPr>
          <w:rFonts w:cs="Arial"/>
          <w:color w:val="000000"/>
          <w:szCs w:val="20"/>
          <w:shd w:val="clear" w:color="auto" w:fill="FFFFFF"/>
          <w:lang w:val="en-US"/>
        </w:rPr>
        <w:t>its</w:t>
      </w:r>
      <w:r w:rsidR="00A432C9" w:rsidRPr="009B7557">
        <w:rPr>
          <w:rFonts w:cs="Arial"/>
          <w:color w:val="000000"/>
          <w:szCs w:val="20"/>
          <w:shd w:val="clear" w:color="auto" w:fill="FFFFFF"/>
          <w:lang w:val="en-US"/>
        </w:rPr>
        <w:t xml:space="preserve"> many beautiful lakes</w:t>
      </w:r>
      <w:r w:rsidR="007C314B" w:rsidRPr="009B7557">
        <w:rPr>
          <w:rFonts w:cs="Arial"/>
          <w:color w:val="000000"/>
          <w:szCs w:val="20"/>
          <w:shd w:val="clear" w:color="auto" w:fill="FFFFFF"/>
          <w:lang w:val="en-US"/>
        </w:rPr>
        <w:t xml:space="preserve">. </w:t>
      </w:r>
      <w:r w:rsidR="000E4323" w:rsidRPr="009B7557">
        <w:rPr>
          <w:rFonts w:cs="Arial"/>
          <w:szCs w:val="20"/>
          <w:shd w:val="clear" w:color="auto" w:fill="FFFFFF"/>
          <w:lang w:val="en-US"/>
        </w:rPr>
        <w:t xml:space="preserve">At the RDQ Technical Center here we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evelop</w:t>
      </w:r>
      <w:r w:rsidR="000E4323" w:rsidRPr="009B7557">
        <w:rPr>
          <w:rFonts w:cs="Arial"/>
          <w:szCs w:val="20"/>
          <w:shd w:val="clear" w:color="auto" w:fill="FFFFFF"/>
          <w:lang w:val="en-US"/>
        </w:rPr>
        <w:t xml:space="preserve"> and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eploy</w:t>
      </w:r>
      <w:r w:rsidR="000E4323" w:rsidRPr="009B7557">
        <w:rPr>
          <w:rFonts w:cs="Arial"/>
          <w:szCs w:val="20"/>
          <w:shd w:val="clear" w:color="auto" w:fill="FFFFFF"/>
          <w:lang w:val="en-US"/>
        </w:rPr>
        <w:t xml:space="preserve"> both Chocolate and Powdered Beverages.</w:t>
      </w:r>
    </w:p>
    <w:p w14:paraId="0DA4B3FC" w14:textId="77777777" w:rsidR="00885F73" w:rsidRPr="003B3C7D" w:rsidRDefault="00885F73" w:rsidP="00885F73">
      <w:pPr>
        <w:rPr>
          <w:u w:val="single"/>
          <w:lang w:val="en-US"/>
        </w:rPr>
      </w:pPr>
    </w:p>
    <w:p w14:paraId="029982D2"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6</w:t>
      </w:r>
      <w:r w:rsidRPr="00B157CE">
        <w:rPr>
          <w:lang w:val="en-US"/>
        </w:rPr>
        <w:t xml:space="preserve"> IMAGE/VIDEO </w:t>
      </w:r>
    </w:p>
    <w:p w14:paraId="563C7593" w14:textId="77777777" w:rsidR="00E44FFB" w:rsidRDefault="00885F73" w:rsidP="00E44FFB">
      <w:pPr>
        <w:rPr>
          <w:rFonts w:ascii="Calibri" w:hAnsi="Calibri"/>
          <w:color w:val="1F497D"/>
          <w:sz w:val="22"/>
          <w:szCs w:val="22"/>
        </w:rPr>
      </w:pPr>
      <w:r w:rsidRPr="00B157CE">
        <w:rPr>
          <w:lang w:val="en-US"/>
        </w:rPr>
        <w:t xml:space="preserve">Use relevant MDLZ Category icons to match the ones listed in the Reveal Text. Source: </w:t>
      </w:r>
    </w:p>
    <w:p w14:paraId="68776696" w14:textId="77777777" w:rsidR="00E44FFB" w:rsidRDefault="00AB1FD3" w:rsidP="00E44FFB">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7A785B2" w14:textId="77777777" w:rsidR="00885F73" w:rsidRPr="003B3C7D" w:rsidRDefault="00885F73" w:rsidP="00885F73">
      <w:pPr>
        <w:rPr>
          <w:lang w:val="en-US"/>
        </w:rPr>
      </w:pPr>
      <w:r w:rsidRPr="009B7557">
        <w:rPr>
          <w:lang w:val="en-US"/>
        </w:rPr>
        <w:t>Slide 11</w:t>
      </w:r>
    </w:p>
    <w:p w14:paraId="00C0EB83" w14:textId="77777777" w:rsidR="00885F73" w:rsidRPr="003B3C7D" w:rsidRDefault="00885F73" w:rsidP="00E771BA">
      <w:pPr>
        <w:rPr>
          <w:lang w:val="en-US"/>
        </w:rPr>
      </w:pPr>
    </w:p>
    <w:p w14:paraId="0417BF02"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7</w:t>
      </w:r>
      <w:r w:rsidRPr="00B157CE">
        <w:rPr>
          <w:lang w:val="en-US"/>
        </w:rPr>
        <w:t xml:space="preserve"> ICON PLACEMENT</w:t>
      </w:r>
    </w:p>
    <w:p w14:paraId="1E076EF8" w14:textId="77777777" w:rsidR="00885F73" w:rsidRPr="00B157CE" w:rsidRDefault="00D972F2" w:rsidP="00885F73">
      <w:pPr>
        <w:rPr>
          <w:lang w:val="en-US"/>
        </w:rPr>
      </w:pPr>
      <w:r w:rsidRPr="00B157CE">
        <w:rPr>
          <w:lang w:val="en-US"/>
        </w:rPr>
        <w:t>Suzhou, China.</w:t>
      </w:r>
    </w:p>
    <w:p w14:paraId="1E38EAC2" w14:textId="77777777" w:rsidR="00885F73" w:rsidRPr="00B157CE" w:rsidRDefault="00885F73" w:rsidP="00885F73">
      <w:pPr>
        <w:rPr>
          <w:b/>
          <w:u w:val="single"/>
          <w:lang w:val="en-US"/>
        </w:rPr>
      </w:pPr>
    </w:p>
    <w:p w14:paraId="0892D3AF"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7</w:t>
      </w:r>
      <w:r w:rsidRPr="00B26381">
        <w:rPr>
          <w:lang w:val="en-US"/>
        </w:rPr>
        <w:t xml:space="preserve"> TEXT (50 words max)</w:t>
      </w:r>
    </w:p>
    <w:p w14:paraId="03CF8914" w14:textId="77777777" w:rsidR="00885F73" w:rsidRPr="00B8379D" w:rsidRDefault="00D972F2" w:rsidP="00885F73">
      <w:pPr>
        <w:rPr>
          <w:szCs w:val="20"/>
          <w:lang w:val="en-US"/>
        </w:rPr>
      </w:pPr>
      <w:proofErr w:type="spellStart"/>
      <w:r w:rsidRPr="00B8379D">
        <w:rPr>
          <w:rFonts w:cs="Arial"/>
          <w:szCs w:val="20"/>
          <w:shd w:val="clear" w:color="auto" w:fill="FFFFFF"/>
          <w:lang w:val="en-US"/>
        </w:rPr>
        <w:t>Nǐ</w:t>
      </w:r>
      <w:proofErr w:type="spellEnd"/>
      <w:r w:rsidRPr="00B8379D">
        <w:rPr>
          <w:rFonts w:cs="Arial"/>
          <w:szCs w:val="20"/>
          <w:shd w:val="clear" w:color="auto" w:fill="FFFFFF"/>
          <w:lang w:val="en-US"/>
        </w:rPr>
        <w:t xml:space="preserve"> </w:t>
      </w:r>
      <w:proofErr w:type="spellStart"/>
      <w:r w:rsidRPr="00B8379D">
        <w:rPr>
          <w:rFonts w:cs="Arial"/>
          <w:szCs w:val="20"/>
          <w:shd w:val="clear" w:color="auto" w:fill="FFFFFF"/>
          <w:lang w:val="en-US"/>
        </w:rPr>
        <w:t>hǎo</w:t>
      </w:r>
      <w:proofErr w:type="spellEnd"/>
      <w:r w:rsidRPr="00B8379D">
        <w:rPr>
          <w:rFonts w:cs="Arial"/>
          <w:szCs w:val="20"/>
          <w:shd w:val="clear" w:color="auto" w:fill="FFFFFF"/>
          <w:lang w:val="en-US"/>
        </w:rPr>
        <w:t>!</w:t>
      </w:r>
      <w:r w:rsidRPr="00B8379D">
        <w:rPr>
          <w:rFonts w:cs="Arial"/>
          <w:color w:val="545454"/>
          <w:szCs w:val="20"/>
          <w:shd w:val="clear" w:color="auto" w:fill="FFFFFF"/>
          <w:lang w:val="en-US"/>
        </w:rPr>
        <w:t xml:space="preserve"> </w:t>
      </w:r>
      <w:r w:rsidRPr="00162B40">
        <w:rPr>
          <w:rFonts w:cs="Arial"/>
          <w:szCs w:val="20"/>
          <w:shd w:val="clear" w:color="auto" w:fill="F4F3F0"/>
          <w:lang w:val="en-US"/>
        </w:rPr>
        <w:t>Suzhou</w:t>
      </w:r>
      <w:r w:rsidR="005A4F7A" w:rsidRPr="00162B40">
        <w:rPr>
          <w:rFonts w:cs="Arial"/>
          <w:szCs w:val="20"/>
          <w:shd w:val="clear" w:color="auto" w:fill="F4F3F0"/>
          <w:lang w:val="en-US"/>
        </w:rPr>
        <w:t xml:space="preserve"> is a major city on the Yangtze </w:t>
      </w:r>
      <w:proofErr w:type="gramStart"/>
      <w:r w:rsidRPr="00162B40">
        <w:rPr>
          <w:rFonts w:cs="Arial"/>
          <w:szCs w:val="20"/>
          <w:shd w:val="clear" w:color="auto" w:fill="F4F3F0"/>
          <w:lang w:val="en-US"/>
        </w:rPr>
        <w:t>river</w:t>
      </w:r>
      <w:proofErr w:type="gramEnd"/>
      <w:r w:rsidRPr="00162B40">
        <w:rPr>
          <w:rFonts w:cs="Arial"/>
          <w:szCs w:val="20"/>
          <w:shd w:val="clear" w:color="auto" w:fill="F4F3F0"/>
          <w:lang w:val="en-US"/>
        </w:rPr>
        <w:t>, famous for its canals, bridges and beautiful gardens.</w:t>
      </w:r>
      <w:r w:rsidR="00AB5969" w:rsidRPr="00162B40">
        <w:rPr>
          <w:rFonts w:cs="Arial"/>
          <w:szCs w:val="20"/>
          <w:shd w:val="clear" w:color="auto" w:fill="F4F3F0"/>
          <w:lang w:val="en-US"/>
        </w:rPr>
        <w:t xml:space="preserve"> The RDQ Technical Center here focuses just on our Biscuits category, </w:t>
      </w:r>
      <w:r w:rsidR="00AB5969" w:rsidRPr="00162B40">
        <w:rPr>
          <w:rFonts w:cs="Arial"/>
          <w:b/>
          <w:szCs w:val="20"/>
          <w:shd w:val="clear" w:color="auto" w:fill="F4F3F0"/>
          <w:lang w:val="en-US"/>
        </w:rPr>
        <w:t>developing</w:t>
      </w:r>
      <w:r w:rsidR="00AB5969" w:rsidRPr="00162B40">
        <w:rPr>
          <w:rFonts w:cs="Arial"/>
          <w:szCs w:val="20"/>
          <w:shd w:val="clear" w:color="auto" w:fill="F4F3F0"/>
          <w:lang w:val="en-US"/>
        </w:rPr>
        <w:t xml:space="preserve"> and </w:t>
      </w:r>
      <w:r w:rsidR="00AB5969" w:rsidRPr="00162B40">
        <w:rPr>
          <w:rFonts w:cs="Arial"/>
          <w:b/>
          <w:szCs w:val="20"/>
          <w:shd w:val="clear" w:color="auto" w:fill="F4F3F0"/>
          <w:lang w:val="en-US"/>
        </w:rPr>
        <w:t>deploying</w:t>
      </w:r>
      <w:r w:rsidR="00AB5969" w:rsidRPr="00162B40">
        <w:rPr>
          <w:rFonts w:cs="Arial"/>
          <w:szCs w:val="20"/>
          <w:shd w:val="clear" w:color="auto" w:fill="F4F3F0"/>
          <w:lang w:val="en-US"/>
        </w:rPr>
        <w:t xml:space="preserve"> delicious </w:t>
      </w:r>
      <w:r w:rsidR="00B94303" w:rsidRPr="00162B40">
        <w:rPr>
          <w:rFonts w:cs="Arial"/>
          <w:szCs w:val="20"/>
          <w:shd w:val="clear" w:color="auto" w:fill="F4F3F0"/>
          <w:lang w:val="en-US"/>
        </w:rPr>
        <w:t xml:space="preserve">cookies and </w:t>
      </w:r>
      <w:r w:rsidR="00AB5969" w:rsidRPr="00162B40">
        <w:rPr>
          <w:rFonts w:cs="Arial"/>
          <w:szCs w:val="20"/>
          <w:shd w:val="clear" w:color="auto" w:fill="F4F3F0"/>
          <w:lang w:val="en-US"/>
        </w:rPr>
        <w:t>snacks.</w:t>
      </w:r>
    </w:p>
    <w:p w14:paraId="4BCA6B57" w14:textId="77777777" w:rsidR="007B2F56" w:rsidRPr="003B3C7D" w:rsidRDefault="007B2F56" w:rsidP="00885F73">
      <w:pPr>
        <w:rPr>
          <w:lang w:val="en-US"/>
        </w:rPr>
      </w:pPr>
    </w:p>
    <w:p w14:paraId="2F84CB1A" w14:textId="77777777" w:rsidR="00885F73" w:rsidRPr="00525D5C" w:rsidRDefault="00885F73" w:rsidP="00885F73">
      <w:pPr>
        <w:rPr>
          <w:u w:val="single"/>
          <w:lang w:val="en-US"/>
        </w:rPr>
      </w:pPr>
    </w:p>
    <w:p w14:paraId="14706230" w14:textId="77777777" w:rsidR="00885F73" w:rsidRPr="00B157CE" w:rsidRDefault="00885F73" w:rsidP="00F22060">
      <w:pPr>
        <w:pStyle w:val="BW-section-head"/>
        <w:rPr>
          <w:color w:val="808080"/>
          <w:lang w:val="en-US"/>
        </w:rPr>
      </w:pPr>
      <w:r w:rsidRPr="00B157CE">
        <w:rPr>
          <w:lang w:val="en-US"/>
        </w:rPr>
        <w:t>REVEAL</w:t>
      </w:r>
      <w:r w:rsidR="00B80FD7" w:rsidRPr="00B157CE">
        <w:rPr>
          <w:lang w:val="en-US"/>
        </w:rPr>
        <w:t xml:space="preserve"> 7</w:t>
      </w:r>
      <w:r w:rsidRPr="00B157CE">
        <w:rPr>
          <w:lang w:val="en-US"/>
        </w:rPr>
        <w:t xml:space="preserve"> IMAGE/VIDEO </w:t>
      </w:r>
    </w:p>
    <w:p w14:paraId="367398B1" w14:textId="77777777" w:rsidR="00B8379D" w:rsidRDefault="00885F73" w:rsidP="00B8379D">
      <w:pPr>
        <w:rPr>
          <w:rFonts w:ascii="Calibri" w:hAnsi="Calibri"/>
          <w:color w:val="1F497D"/>
          <w:sz w:val="22"/>
          <w:szCs w:val="22"/>
        </w:rPr>
      </w:pPr>
      <w:r w:rsidRPr="00B157CE">
        <w:rPr>
          <w:lang w:val="en-US"/>
        </w:rPr>
        <w:t>Use relevant MDLZ Category icons to match the ones</w:t>
      </w:r>
      <w:r w:rsidRPr="00B26381">
        <w:rPr>
          <w:lang w:val="en-US"/>
        </w:rPr>
        <w:t xml:space="preserve"> listed in the Reveal Text. Source: </w:t>
      </w:r>
    </w:p>
    <w:p w14:paraId="0BB57C32" w14:textId="77777777" w:rsidR="00B8379D" w:rsidRDefault="00AB1FD3" w:rsidP="00B8379D">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C6A3EFD" w14:textId="77777777" w:rsidR="00885F73" w:rsidRPr="003B3C7D" w:rsidRDefault="00885F73" w:rsidP="00885F73">
      <w:pPr>
        <w:rPr>
          <w:lang w:val="en-US"/>
        </w:rPr>
      </w:pPr>
      <w:r w:rsidRPr="009B7557">
        <w:rPr>
          <w:lang w:val="en-US"/>
        </w:rPr>
        <w:t>Slide 11</w:t>
      </w:r>
    </w:p>
    <w:p w14:paraId="22FF4BED" w14:textId="77777777" w:rsidR="00885F73" w:rsidRPr="003B3C7D" w:rsidRDefault="00885F73" w:rsidP="00E771BA">
      <w:pPr>
        <w:rPr>
          <w:lang w:val="en-US"/>
        </w:rPr>
      </w:pPr>
    </w:p>
    <w:p w14:paraId="371078AC"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8</w:t>
      </w:r>
      <w:r w:rsidRPr="00B157CE">
        <w:rPr>
          <w:lang w:val="en-US"/>
        </w:rPr>
        <w:t xml:space="preserve"> ICON PLACEMENT</w:t>
      </w:r>
    </w:p>
    <w:p w14:paraId="0DF23375" w14:textId="77777777" w:rsidR="00885F73" w:rsidRPr="00B157CE" w:rsidRDefault="00264C92" w:rsidP="00885F73">
      <w:pPr>
        <w:rPr>
          <w:lang w:val="en-US"/>
        </w:rPr>
      </w:pPr>
      <w:r w:rsidRPr="00B157CE">
        <w:rPr>
          <w:lang w:val="en-US"/>
        </w:rPr>
        <w:t>Wroclaw, Poland</w:t>
      </w:r>
    </w:p>
    <w:p w14:paraId="1FACC23C" w14:textId="77777777" w:rsidR="00885F73" w:rsidRPr="00B26381" w:rsidRDefault="00885F73" w:rsidP="00885F73">
      <w:pPr>
        <w:rPr>
          <w:b/>
          <w:u w:val="single"/>
          <w:lang w:val="en-US"/>
        </w:rPr>
      </w:pPr>
    </w:p>
    <w:p w14:paraId="41A42A26"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8</w:t>
      </w:r>
      <w:r w:rsidRPr="00B26381">
        <w:rPr>
          <w:lang w:val="en-US"/>
        </w:rPr>
        <w:t xml:space="preserve"> TEXT (50 words max)</w:t>
      </w:r>
    </w:p>
    <w:p w14:paraId="51F1D00A" w14:textId="77777777" w:rsidR="00885F73" w:rsidRPr="003B3C7D" w:rsidRDefault="0072627A" w:rsidP="00885F73">
      <w:pPr>
        <w:rPr>
          <w:lang w:val="en-US"/>
        </w:rPr>
      </w:pPr>
      <w:proofErr w:type="spellStart"/>
      <w:r w:rsidRPr="0072627A">
        <w:rPr>
          <w:rFonts w:cs="Arial"/>
        </w:rPr>
        <w:t>Cześć</w:t>
      </w:r>
      <w:proofErr w:type="spellEnd"/>
      <w:r>
        <w:rPr>
          <w:rFonts w:cs="Arial"/>
        </w:rPr>
        <w:t>!</w:t>
      </w:r>
      <w:r w:rsidRPr="009B7557" w:rsidDel="0072627A">
        <w:rPr>
          <w:rFonts w:cs="Arial"/>
          <w:shd w:val="clear" w:color="auto" w:fill="FFFFFF"/>
          <w:lang w:val="en-US"/>
        </w:rPr>
        <w:t xml:space="preserve"> </w:t>
      </w:r>
      <w:r w:rsidR="00264C92" w:rsidRPr="009B7557">
        <w:rPr>
          <w:rFonts w:cs="Arial"/>
          <w:shd w:val="clear" w:color="auto" w:fill="FFFFFF"/>
          <w:lang w:val="en-US"/>
        </w:rPr>
        <w:t xml:space="preserve">Welcome to Wroclaw, Poland's fourth-largest city, known for its beautiful medieval architecture. </w:t>
      </w:r>
      <w:r w:rsidR="00E8558B" w:rsidRPr="009B7557">
        <w:rPr>
          <w:rFonts w:cs="Arial"/>
          <w:shd w:val="clear" w:color="auto" w:fill="FFFFFF"/>
          <w:lang w:val="en-US"/>
        </w:rPr>
        <w:t xml:space="preserve">The RDQ teams here </w:t>
      </w:r>
      <w:r w:rsidR="00E8558B" w:rsidRPr="009B7557">
        <w:rPr>
          <w:rFonts w:cs="Arial"/>
          <w:b/>
          <w:shd w:val="clear" w:color="auto" w:fill="FFFFFF"/>
          <w:lang w:val="en-US"/>
        </w:rPr>
        <w:t>deploy</w:t>
      </w:r>
      <w:r w:rsidR="00E8558B" w:rsidRPr="009B7557">
        <w:rPr>
          <w:rFonts w:cs="Arial"/>
          <w:shd w:val="clear" w:color="auto" w:fill="FFFFFF"/>
          <w:lang w:val="en-US"/>
        </w:rPr>
        <w:t xml:space="preserve"> Biscuits</w:t>
      </w:r>
      <w:r w:rsidR="00BD5FA4">
        <w:rPr>
          <w:rFonts w:cs="Arial"/>
          <w:shd w:val="clear" w:color="auto" w:fill="FFFFFF"/>
          <w:lang w:val="en-US"/>
        </w:rPr>
        <w:t xml:space="preserve"> and </w:t>
      </w:r>
      <w:r w:rsidR="00E8558B" w:rsidRPr="009B7557">
        <w:rPr>
          <w:rFonts w:cs="Arial"/>
          <w:shd w:val="clear" w:color="auto" w:fill="FFFFFF"/>
          <w:lang w:val="en-US"/>
        </w:rPr>
        <w:t>Chocolate.</w:t>
      </w:r>
    </w:p>
    <w:p w14:paraId="44C7007A" w14:textId="77777777" w:rsidR="00885F73" w:rsidRPr="003B3C7D" w:rsidRDefault="00885F73" w:rsidP="00885F73">
      <w:pPr>
        <w:rPr>
          <w:u w:val="single"/>
          <w:lang w:val="en-US"/>
        </w:rPr>
      </w:pPr>
    </w:p>
    <w:p w14:paraId="216A10EE"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8</w:t>
      </w:r>
      <w:r w:rsidRPr="00B157CE">
        <w:rPr>
          <w:lang w:val="en-US"/>
        </w:rPr>
        <w:t xml:space="preserve"> IMAGE/VIDEO </w:t>
      </w:r>
    </w:p>
    <w:p w14:paraId="7D182E4F" w14:textId="77777777" w:rsidR="00200CB9" w:rsidRDefault="00885F73" w:rsidP="00200CB9">
      <w:pPr>
        <w:rPr>
          <w:rFonts w:ascii="Calibri" w:hAnsi="Calibri"/>
          <w:color w:val="1F497D"/>
          <w:sz w:val="22"/>
          <w:szCs w:val="22"/>
        </w:rPr>
      </w:pPr>
      <w:r w:rsidRPr="00B157CE">
        <w:rPr>
          <w:lang w:val="en-US"/>
        </w:rPr>
        <w:t xml:space="preserve">Use relevant MDLZ Category icons to match the ones listed in the Reveal Text. </w:t>
      </w:r>
    </w:p>
    <w:p w14:paraId="23B58137" w14:textId="77777777" w:rsidR="00200CB9" w:rsidRPr="003B3C7D" w:rsidRDefault="00AB1FD3" w:rsidP="00200CB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200CB9" w:rsidRPr="009B7557">
        <w:rPr>
          <w:lang w:val="en-US"/>
        </w:rPr>
        <w:t>Slide 11</w:t>
      </w:r>
    </w:p>
    <w:p w14:paraId="052ADFD8" w14:textId="77777777" w:rsidR="00885F73" w:rsidRPr="003B3C7D" w:rsidRDefault="00885F73" w:rsidP="00E771BA">
      <w:pPr>
        <w:rPr>
          <w:lang w:val="en-US"/>
        </w:rPr>
      </w:pPr>
    </w:p>
    <w:p w14:paraId="58DA122C" w14:textId="77777777" w:rsidR="00885F73" w:rsidRPr="00B157CE" w:rsidRDefault="00885F73" w:rsidP="00F22060">
      <w:pPr>
        <w:pStyle w:val="BW-section-head"/>
        <w:rPr>
          <w:lang w:val="en-US"/>
        </w:rPr>
      </w:pPr>
      <w:r w:rsidRPr="00525D5C">
        <w:rPr>
          <w:lang w:val="en-US"/>
        </w:rPr>
        <w:t xml:space="preserve">REVEAL </w:t>
      </w:r>
      <w:r w:rsidR="00393F53" w:rsidRPr="00B157CE">
        <w:rPr>
          <w:lang w:val="en-US"/>
        </w:rPr>
        <w:t>9</w:t>
      </w:r>
      <w:r w:rsidRPr="00B157CE">
        <w:rPr>
          <w:lang w:val="en-US"/>
        </w:rPr>
        <w:t xml:space="preserve"> ICON PLACEMENT</w:t>
      </w:r>
    </w:p>
    <w:p w14:paraId="40F7FE5F" w14:textId="77777777" w:rsidR="00885F73" w:rsidRPr="00B157CE" w:rsidRDefault="000A376B" w:rsidP="00885F73">
      <w:pPr>
        <w:rPr>
          <w:lang w:val="en-US"/>
        </w:rPr>
      </w:pPr>
      <w:r w:rsidRPr="00B157CE">
        <w:rPr>
          <w:lang w:val="en-US"/>
        </w:rPr>
        <w:t>Singapore</w:t>
      </w:r>
    </w:p>
    <w:p w14:paraId="04E65AEE" w14:textId="77777777" w:rsidR="00885F73" w:rsidRPr="00B157CE" w:rsidRDefault="00885F73" w:rsidP="00885F73">
      <w:pPr>
        <w:rPr>
          <w:b/>
          <w:u w:val="single"/>
          <w:lang w:val="en-US"/>
        </w:rPr>
      </w:pPr>
    </w:p>
    <w:p w14:paraId="143B1CD4" w14:textId="77777777" w:rsidR="00885F73" w:rsidRPr="00995F99" w:rsidRDefault="00885F73" w:rsidP="00F22060">
      <w:pPr>
        <w:pStyle w:val="BW-section-head"/>
        <w:rPr>
          <w:lang w:val="en-US"/>
        </w:rPr>
      </w:pPr>
      <w:r w:rsidRPr="00B26381">
        <w:rPr>
          <w:lang w:val="en-US"/>
        </w:rPr>
        <w:t xml:space="preserve">REVEAL </w:t>
      </w:r>
      <w:r w:rsidR="00393F53" w:rsidRPr="00B26381">
        <w:rPr>
          <w:lang w:val="en-US"/>
        </w:rPr>
        <w:t>9</w:t>
      </w:r>
      <w:r w:rsidRPr="00B26381">
        <w:rPr>
          <w:lang w:val="en-US"/>
        </w:rPr>
        <w:t xml:space="preserve"> TEX</w:t>
      </w:r>
      <w:r w:rsidRPr="00995F99">
        <w:rPr>
          <w:lang w:val="en-US"/>
        </w:rPr>
        <w:t>T (50 words max)</w:t>
      </w:r>
    </w:p>
    <w:p w14:paraId="3ACDA59E" w14:textId="77777777" w:rsidR="00A41A16" w:rsidRPr="009B7557" w:rsidRDefault="000A376B" w:rsidP="00885F73">
      <w:pPr>
        <w:rPr>
          <w:rFonts w:cs="Arial"/>
          <w:color w:val="222222"/>
          <w:szCs w:val="20"/>
          <w:shd w:val="clear" w:color="auto" w:fill="FFFFFF"/>
          <w:lang w:val="en-US"/>
        </w:rPr>
      </w:pPr>
      <w:r w:rsidRPr="00995F99">
        <w:rPr>
          <w:lang w:val="en-US"/>
        </w:rPr>
        <w:t xml:space="preserve">Hello! </w:t>
      </w:r>
      <w:r w:rsidRPr="009B7557">
        <w:rPr>
          <w:rFonts w:cs="Arial"/>
          <w:color w:val="222222"/>
          <w:szCs w:val="20"/>
          <w:shd w:val="clear" w:color="auto" w:fill="FFFFFF"/>
          <w:lang w:val="en-US"/>
        </w:rPr>
        <w:t xml:space="preserve">Singapore is an island city-state off southern Malaysia. </w:t>
      </w:r>
      <w:r w:rsidR="00A41A16" w:rsidRPr="009B7557">
        <w:rPr>
          <w:rFonts w:cs="Arial"/>
          <w:color w:val="222222"/>
          <w:szCs w:val="20"/>
          <w:shd w:val="clear" w:color="auto" w:fill="FFFFFF"/>
          <w:lang w:val="en-US"/>
        </w:rPr>
        <w:t xml:space="preserve">The climate is tropical, it has a large </w:t>
      </w:r>
      <w:r w:rsidRPr="009B7557">
        <w:rPr>
          <w:rFonts w:cs="Arial"/>
          <w:color w:val="222222"/>
          <w:szCs w:val="20"/>
          <w:shd w:val="clear" w:color="auto" w:fill="FFFFFF"/>
          <w:lang w:val="en-US"/>
        </w:rPr>
        <w:t>multicultural population</w:t>
      </w:r>
      <w:r w:rsidR="00A20683">
        <w:rPr>
          <w:rFonts w:cs="Arial"/>
          <w:color w:val="222222"/>
          <w:szCs w:val="20"/>
          <w:shd w:val="clear" w:color="auto" w:fill="FFFFFF"/>
          <w:lang w:val="en-US"/>
        </w:rPr>
        <w:t>,</w:t>
      </w:r>
      <w:r w:rsidRPr="009B7557">
        <w:rPr>
          <w:rFonts w:cs="Arial"/>
          <w:color w:val="222222"/>
          <w:szCs w:val="20"/>
          <w:shd w:val="clear" w:color="auto" w:fill="FFFFFF"/>
          <w:lang w:val="en-US"/>
        </w:rPr>
        <w:t xml:space="preserve"> and English is one of the national languages spoken. </w:t>
      </w:r>
      <w:r w:rsidR="00A41A16" w:rsidRPr="009B7557">
        <w:rPr>
          <w:rFonts w:cs="Arial"/>
          <w:color w:val="222222"/>
          <w:szCs w:val="20"/>
          <w:shd w:val="clear" w:color="auto" w:fill="FFFFFF"/>
          <w:lang w:val="en-US"/>
        </w:rPr>
        <w:t xml:space="preserve">Our colleagues here </w:t>
      </w:r>
      <w:r w:rsidR="00A41A16" w:rsidRPr="009B7557">
        <w:rPr>
          <w:rFonts w:cs="Arial"/>
          <w:b/>
          <w:color w:val="222222"/>
          <w:szCs w:val="20"/>
          <w:shd w:val="clear" w:color="auto" w:fill="FFFFFF"/>
          <w:lang w:val="en-US"/>
        </w:rPr>
        <w:t>deploy</w:t>
      </w:r>
      <w:r w:rsidR="00A41A16" w:rsidRPr="009B7557">
        <w:rPr>
          <w:rFonts w:cs="Arial"/>
          <w:color w:val="222222"/>
          <w:szCs w:val="20"/>
          <w:shd w:val="clear" w:color="auto" w:fill="FFFFFF"/>
          <w:lang w:val="en-US"/>
        </w:rPr>
        <w:t xml:space="preserve"> Candy and Gum. </w:t>
      </w:r>
      <w:r w:rsidR="00E53A8C" w:rsidRPr="009B7557">
        <w:rPr>
          <w:rFonts w:cs="Arial"/>
          <w:color w:val="222222"/>
          <w:szCs w:val="20"/>
          <w:shd w:val="clear" w:color="auto" w:fill="FFFFFF"/>
          <w:lang w:val="en-US"/>
        </w:rPr>
        <w:t>Yes, gum!</w:t>
      </w:r>
      <w:r w:rsidR="00F403A4">
        <w:rPr>
          <w:rFonts w:cs="Arial"/>
          <w:color w:val="222222"/>
          <w:szCs w:val="20"/>
          <w:shd w:val="clear" w:color="auto" w:fill="FFFFFF"/>
          <w:lang w:val="en-US"/>
        </w:rPr>
        <w:t xml:space="preserve"> </w:t>
      </w:r>
    </w:p>
    <w:p w14:paraId="7E576580" w14:textId="77777777" w:rsidR="00010B17" w:rsidRPr="009B7557" w:rsidRDefault="00010B17" w:rsidP="00885F73">
      <w:pPr>
        <w:rPr>
          <w:rFonts w:cs="Arial"/>
          <w:color w:val="222222"/>
          <w:szCs w:val="20"/>
          <w:shd w:val="clear" w:color="auto" w:fill="FFFFFF"/>
          <w:lang w:val="en-US"/>
        </w:rPr>
      </w:pPr>
    </w:p>
    <w:p w14:paraId="79DDEE29" w14:textId="77777777" w:rsidR="00885F73" w:rsidRPr="003B3C7D" w:rsidRDefault="00A41A16" w:rsidP="00885F73">
      <w:pPr>
        <w:rPr>
          <w:lang w:val="en-US"/>
        </w:rPr>
      </w:pPr>
      <w:r w:rsidRPr="009B7557">
        <w:rPr>
          <w:rFonts w:cs="Arial"/>
          <w:b/>
          <w:color w:val="222222"/>
          <w:szCs w:val="20"/>
          <w:shd w:val="clear" w:color="auto" w:fill="FFFFFF"/>
          <w:lang w:val="en-US"/>
        </w:rPr>
        <w:t>Did you know…?</w:t>
      </w:r>
      <w:r w:rsidRPr="009B7557">
        <w:rPr>
          <w:rFonts w:cs="Arial"/>
          <w:color w:val="222222"/>
          <w:szCs w:val="20"/>
          <w:shd w:val="clear" w:color="auto" w:fill="FFFFFF"/>
          <w:lang w:val="en-US"/>
        </w:rPr>
        <w:t xml:space="preserve"> Contrary to popular belief, selling chewing gum </w:t>
      </w:r>
      <w:r w:rsidR="00D12CCC" w:rsidRPr="009B7557">
        <w:rPr>
          <w:rFonts w:cs="Arial"/>
          <w:b/>
          <w:color w:val="222222"/>
          <w:szCs w:val="20"/>
          <w:shd w:val="clear" w:color="auto" w:fill="FFFFFF"/>
          <w:lang w:val="en-US"/>
        </w:rPr>
        <w:t>ha</w:t>
      </w:r>
      <w:r w:rsidRPr="009B7557">
        <w:rPr>
          <w:rFonts w:cs="Arial"/>
          <w:b/>
          <w:color w:val="222222"/>
          <w:szCs w:val="20"/>
          <w:shd w:val="clear" w:color="auto" w:fill="FFFFFF"/>
          <w:lang w:val="en-US"/>
        </w:rPr>
        <w:t>s</w:t>
      </w:r>
      <w:r w:rsidR="00D12CCC" w:rsidRPr="009B7557">
        <w:rPr>
          <w:rFonts w:cs="Arial"/>
          <w:b/>
          <w:color w:val="222222"/>
          <w:szCs w:val="20"/>
          <w:shd w:val="clear" w:color="auto" w:fill="FFFFFF"/>
          <w:lang w:val="en-US"/>
        </w:rPr>
        <w:t xml:space="preserve"> </w:t>
      </w:r>
      <w:r w:rsidR="00D12CCC" w:rsidRPr="009B7557">
        <w:rPr>
          <w:rFonts w:cs="Arial"/>
          <w:color w:val="222222"/>
          <w:szCs w:val="20"/>
          <w:shd w:val="clear" w:color="auto" w:fill="FFFFFF"/>
          <w:lang w:val="en-US"/>
        </w:rPr>
        <w:t xml:space="preserve">been </w:t>
      </w:r>
      <w:r w:rsidRPr="009B7557">
        <w:rPr>
          <w:rFonts w:cs="Arial"/>
          <w:color w:val="222222"/>
          <w:szCs w:val="20"/>
          <w:shd w:val="clear" w:color="auto" w:fill="FFFFFF"/>
          <w:lang w:val="en-US"/>
        </w:rPr>
        <w:t>allowed</w:t>
      </w:r>
      <w:r w:rsidR="00D12CCC" w:rsidRPr="009B7557">
        <w:rPr>
          <w:rFonts w:cs="Arial"/>
          <w:color w:val="222222"/>
          <w:szCs w:val="20"/>
          <w:shd w:val="clear" w:color="auto" w:fill="FFFFFF"/>
          <w:lang w:val="en-US"/>
        </w:rPr>
        <w:t xml:space="preserve"> here since 2004,</w:t>
      </w:r>
      <w:r w:rsidR="003D4BAC" w:rsidRPr="009B7557">
        <w:rPr>
          <w:rFonts w:cs="Arial"/>
          <w:color w:val="222222"/>
          <w:szCs w:val="20"/>
          <w:shd w:val="clear" w:color="auto" w:fill="FFFFFF"/>
          <w:lang w:val="en-US"/>
        </w:rPr>
        <w:t xml:space="preserve"> as long as it's for "therapeutic purposes", such as nicotine replacement </w:t>
      </w:r>
      <w:r w:rsidR="00AD5A5F" w:rsidRPr="009B7557">
        <w:rPr>
          <w:rFonts w:cs="Arial"/>
          <w:color w:val="222222"/>
          <w:szCs w:val="20"/>
          <w:shd w:val="clear" w:color="auto" w:fill="FFFFFF"/>
          <w:lang w:val="en-US"/>
        </w:rPr>
        <w:t>or</w:t>
      </w:r>
      <w:r w:rsidR="003D4BAC" w:rsidRPr="009B7557">
        <w:rPr>
          <w:rFonts w:cs="Arial"/>
          <w:color w:val="222222"/>
          <w:szCs w:val="20"/>
          <w:shd w:val="clear" w:color="auto" w:fill="FFFFFF"/>
          <w:lang w:val="en-US"/>
        </w:rPr>
        <w:t xml:space="preserve"> teeth whitening.</w:t>
      </w:r>
      <w:r w:rsidR="00D12CCC" w:rsidRPr="009B7557">
        <w:rPr>
          <w:rFonts w:cs="Arial"/>
          <w:color w:val="222222"/>
          <w:szCs w:val="20"/>
          <w:shd w:val="clear" w:color="auto" w:fill="FFFFFF"/>
          <w:lang w:val="en-US"/>
        </w:rPr>
        <w:t xml:space="preserve"> </w:t>
      </w:r>
      <w:r w:rsidR="003D4BAC" w:rsidRPr="009B7557">
        <w:rPr>
          <w:rFonts w:cs="Arial"/>
          <w:color w:val="222222"/>
          <w:szCs w:val="20"/>
          <w:shd w:val="clear" w:color="auto" w:fill="FFFFFF"/>
          <w:lang w:val="en-US"/>
        </w:rPr>
        <w:t>I</w:t>
      </w:r>
      <w:r w:rsidRPr="009B7557">
        <w:rPr>
          <w:rFonts w:cs="Arial"/>
          <w:color w:val="222222"/>
          <w:szCs w:val="20"/>
          <w:shd w:val="clear" w:color="auto" w:fill="FFFFFF"/>
          <w:lang w:val="en-US"/>
        </w:rPr>
        <w:t>mporting gum is still illegal</w:t>
      </w:r>
      <w:r w:rsidR="00D12CCC" w:rsidRPr="009B7557">
        <w:rPr>
          <w:rFonts w:cs="Arial"/>
          <w:color w:val="222222"/>
          <w:szCs w:val="20"/>
          <w:shd w:val="clear" w:color="auto" w:fill="FFFFFF"/>
          <w:lang w:val="en-US"/>
        </w:rPr>
        <w:t xml:space="preserve"> </w:t>
      </w:r>
      <w:r w:rsidR="00AD5A5F" w:rsidRPr="009B7557">
        <w:rPr>
          <w:rFonts w:cs="Arial"/>
          <w:color w:val="222222"/>
          <w:szCs w:val="20"/>
          <w:shd w:val="clear" w:color="auto" w:fill="FFFFFF"/>
          <w:lang w:val="en-US"/>
        </w:rPr>
        <w:t xml:space="preserve">though </w:t>
      </w:r>
      <w:r w:rsidR="00D12CCC" w:rsidRPr="009B7557">
        <w:rPr>
          <w:rFonts w:cs="Arial"/>
          <w:color w:val="222222"/>
          <w:szCs w:val="20"/>
          <w:shd w:val="clear" w:color="auto" w:fill="FFFFFF"/>
          <w:lang w:val="en-US"/>
        </w:rPr>
        <w:t xml:space="preserve">and </w:t>
      </w:r>
      <w:r w:rsidR="001869DB" w:rsidRPr="009B7557">
        <w:rPr>
          <w:rFonts w:cs="Arial"/>
          <w:color w:val="222222"/>
          <w:szCs w:val="20"/>
          <w:shd w:val="clear" w:color="auto" w:fill="FFFFFF"/>
          <w:lang w:val="en-US"/>
        </w:rPr>
        <w:t>you'll get</w:t>
      </w:r>
      <w:r w:rsidR="00D12CCC" w:rsidRPr="009B7557">
        <w:rPr>
          <w:rFonts w:cs="Arial"/>
          <w:color w:val="222222"/>
          <w:szCs w:val="20"/>
          <w:shd w:val="clear" w:color="auto" w:fill="FFFFFF"/>
          <w:lang w:val="en-US"/>
        </w:rPr>
        <w:t xml:space="preserve"> a big fine</w:t>
      </w:r>
      <w:r w:rsidR="001869DB" w:rsidRPr="009B7557">
        <w:rPr>
          <w:rFonts w:cs="Arial"/>
          <w:color w:val="222222"/>
          <w:szCs w:val="20"/>
          <w:shd w:val="clear" w:color="auto" w:fill="FFFFFF"/>
          <w:lang w:val="en-US"/>
        </w:rPr>
        <w:t xml:space="preserve"> if you drop gum or litter</w:t>
      </w:r>
      <w:r w:rsidR="00200CB9">
        <w:rPr>
          <w:rFonts w:cs="Arial"/>
          <w:color w:val="222222"/>
          <w:szCs w:val="20"/>
          <w:shd w:val="clear" w:color="auto" w:fill="FFFFFF"/>
          <w:lang w:val="en-US"/>
        </w:rPr>
        <w:t xml:space="preserve"> in Singapore</w:t>
      </w:r>
      <w:r w:rsidRPr="009B7557">
        <w:rPr>
          <w:rFonts w:cs="Arial"/>
          <w:color w:val="222222"/>
          <w:szCs w:val="20"/>
          <w:shd w:val="clear" w:color="auto" w:fill="FFFFFF"/>
          <w:lang w:val="en-US"/>
        </w:rPr>
        <w:t xml:space="preserve">. </w:t>
      </w:r>
    </w:p>
    <w:p w14:paraId="5206951A" w14:textId="77777777" w:rsidR="00885F73" w:rsidRPr="003B3C7D" w:rsidRDefault="00885F73" w:rsidP="00885F73">
      <w:pPr>
        <w:rPr>
          <w:u w:val="single"/>
          <w:lang w:val="en-US"/>
        </w:rPr>
      </w:pPr>
    </w:p>
    <w:p w14:paraId="6192EA2C" w14:textId="77777777" w:rsidR="00885F73" w:rsidRPr="00B157CE" w:rsidRDefault="00885F73" w:rsidP="00F22060">
      <w:pPr>
        <w:pStyle w:val="BW-section-head"/>
        <w:rPr>
          <w:color w:val="808080"/>
          <w:lang w:val="en-US"/>
        </w:rPr>
      </w:pPr>
      <w:r w:rsidRPr="00525D5C">
        <w:rPr>
          <w:lang w:val="en-US"/>
        </w:rPr>
        <w:t xml:space="preserve">REVEAL </w:t>
      </w:r>
      <w:r w:rsidR="00393F53" w:rsidRPr="00B157CE">
        <w:rPr>
          <w:lang w:val="en-US"/>
        </w:rPr>
        <w:t>9</w:t>
      </w:r>
      <w:r w:rsidRPr="00B157CE">
        <w:rPr>
          <w:lang w:val="en-US"/>
        </w:rPr>
        <w:t xml:space="preserve"> IMAGE/VIDEO </w:t>
      </w:r>
    </w:p>
    <w:p w14:paraId="5C2E911E" w14:textId="77777777" w:rsidR="005B3585" w:rsidRDefault="00885F73" w:rsidP="005B3585">
      <w:pPr>
        <w:rPr>
          <w:rFonts w:ascii="Calibri" w:hAnsi="Calibri"/>
          <w:color w:val="1F497D"/>
          <w:sz w:val="22"/>
          <w:szCs w:val="22"/>
        </w:rPr>
      </w:pPr>
      <w:r w:rsidRPr="00B157CE">
        <w:rPr>
          <w:lang w:val="en-US"/>
        </w:rPr>
        <w:t xml:space="preserve">Use relevant MDLZ Category icons to match the ones listed in the Reveal Text. </w:t>
      </w:r>
    </w:p>
    <w:p w14:paraId="018224C3" w14:textId="77777777" w:rsidR="005B3585" w:rsidRDefault="00AB1FD3" w:rsidP="005B358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5B3585" w:rsidRPr="009B7557">
        <w:rPr>
          <w:lang w:val="en-US"/>
        </w:rPr>
        <w:t>Slide 11</w:t>
      </w:r>
    </w:p>
    <w:p w14:paraId="78C8FFCA" w14:textId="77777777" w:rsidR="005B3585" w:rsidRDefault="005B3585" w:rsidP="005B3585">
      <w:pPr>
        <w:rPr>
          <w:lang w:val="en-US"/>
        </w:rPr>
      </w:pPr>
    </w:p>
    <w:p w14:paraId="5209D601" w14:textId="77777777" w:rsidR="005B3585" w:rsidRDefault="005B3585" w:rsidP="005B3585">
      <w:pPr>
        <w:rPr>
          <w:lang w:val="en-US"/>
        </w:rPr>
      </w:pPr>
    </w:p>
    <w:p w14:paraId="5E63BFD9" w14:textId="77777777" w:rsidR="005B3585" w:rsidRDefault="005B3585" w:rsidP="005B3585">
      <w:pPr>
        <w:rPr>
          <w:lang w:val="en-US"/>
        </w:rPr>
      </w:pPr>
    </w:p>
    <w:p w14:paraId="33C3DFB8" w14:textId="77777777" w:rsidR="005B3585" w:rsidRPr="003B3C7D" w:rsidRDefault="005B3585" w:rsidP="005B3585">
      <w:pPr>
        <w:rPr>
          <w:lang w:val="en-US"/>
        </w:rPr>
      </w:pPr>
    </w:p>
    <w:p w14:paraId="7C6A614B" w14:textId="762F07D6" w:rsidR="00754519" w:rsidRPr="00F26DBE" w:rsidRDefault="00754519" w:rsidP="00754519">
      <w:pPr>
        <w:pStyle w:val="Heading2"/>
        <w:rPr>
          <w:color w:val="FFFFFF"/>
          <w:lang w:val="en-US"/>
        </w:rPr>
      </w:pPr>
      <w:bookmarkStart w:id="237" w:name="_Toc465417694"/>
      <w:r w:rsidRPr="003B3C7D">
        <w:rPr>
          <w:lang w:val="en-US"/>
        </w:rPr>
        <w:lastRenderedPageBreak/>
        <w:t xml:space="preserve">SCREEN </w:t>
      </w:r>
      <w:del w:id="238" w:author="Adam Boothroyd" w:date="2016-11-09T09:55:00Z">
        <w:r w:rsidRPr="00F26DBE" w:rsidDel="000C6A3F">
          <w:rPr>
            <w:color w:val="FFFFFF"/>
            <w:lang w:val="en-US"/>
          </w:rPr>
          <w:delText>02_</w:delText>
        </w:r>
      </w:del>
      <w:r w:rsidRPr="00F26DBE">
        <w:rPr>
          <w:color w:val="FFFFFF"/>
          <w:lang w:val="en-US"/>
        </w:rPr>
        <w:t>02_1</w:t>
      </w:r>
      <w:r>
        <w:rPr>
          <w:color w:val="FFFFFF"/>
          <w:lang w:val="en-US"/>
        </w:rPr>
        <w:t>2</w:t>
      </w:r>
      <w:r w:rsidRPr="00F26DBE">
        <w:rPr>
          <w:color w:val="FFFFFF"/>
          <w:lang w:val="en-US"/>
        </w:rPr>
        <w:t>0</w:t>
      </w:r>
      <w:bookmarkEnd w:id="237"/>
    </w:p>
    <w:p w14:paraId="18237714" w14:textId="77777777" w:rsidR="00E771BA" w:rsidRPr="009E4FA1" w:rsidDel="009E4FA1" w:rsidRDefault="00F22060">
      <w:pPr>
        <w:pStyle w:val="BW-screentype"/>
        <w:rPr>
          <w:del w:id="239" w:author="Adam Boothroyd" w:date="2016-11-10T13:42:00Z"/>
          <w:lang w:val="en-US"/>
          <w:rPrChange w:id="240" w:author="Adam Boothroyd" w:date="2016-11-10T13:43:00Z">
            <w:rPr>
              <w:del w:id="241" w:author="Adam Boothroyd" w:date="2016-11-10T13:42:00Z"/>
              <w:color w:val="FFFFFF"/>
              <w:lang w:val="en-US"/>
            </w:rPr>
          </w:rPrChange>
        </w:rPr>
        <w:pPrChange w:id="242" w:author="Adam Boothroyd" w:date="2016-11-10T13:43:00Z">
          <w:pPr/>
        </w:pPrChange>
      </w:pPr>
      <w:del w:id="243" w:author="Adam Boothroyd" w:date="2016-11-10T13:42:00Z">
        <w:r w:rsidRPr="009E4FA1" w:rsidDel="009E4FA1">
          <w:rPr>
            <w:lang w:val="en-US"/>
            <w:rPrChange w:id="244" w:author="Adam Boothroyd" w:date="2016-11-10T13:43:00Z">
              <w:rPr>
                <w:color w:val="FFFFFF"/>
                <w:lang w:val="en-US"/>
              </w:rPr>
            </w:rPrChange>
          </w:rPr>
          <w:delText>22_120</w:delText>
        </w:r>
      </w:del>
    </w:p>
    <w:p w14:paraId="239C056C" w14:textId="77777777" w:rsidR="00F22060" w:rsidRPr="003B3C7D" w:rsidRDefault="00F22060">
      <w:pPr>
        <w:pStyle w:val="BW-screentype"/>
        <w:rPr>
          <w:lang w:val="en-US"/>
        </w:rPr>
      </w:pPr>
      <w:r w:rsidRPr="003B3C7D">
        <w:rPr>
          <w:lang w:val="en-US"/>
        </w:rPr>
        <w:t>SCREEN TYPE Hotspot reveal</w:t>
      </w:r>
    </w:p>
    <w:p w14:paraId="3388BAD4" w14:textId="77777777" w:rsidR="00D723AC" w:rsidRPr="00525D5C" w:rsidRDefault="00D723AC" w:rsidP="00D723AC">
      <w:pPr>
        <w:rPr>
          <w:b/>
          <w:u w:val="single"/>
          <w:lang w:val="en-US"/>
        </w:rPr>
      </w:pPr>
    </w:p>
    <w:p w14:paraId="1F743281" w14:textId="77777777" w:rsidR="00D723AC" w:rsidRPr="00B157CE" w:rsidRDefault="00D723AC" w:rsidP="00D06F8B">
      <w:pPr>
        <w:pStyle w:val="BW-section-head"/>
        <w:rPr>
          <w:lang w:val="en-US"/>
        </w:rPr>
      </w:pPr>
      <w:r w:rsidRPr="00B157CE">
        <w:rPr>
          <w:lang w:val="en-US"/>
        </w:rPr>
        <w:t>DESCRIPTION</w:t>
      </w:r>
    </w:p>
    <w:p w14:paraId="47C25063" w14:textId="77777777" w:rsidR="00D723AC" w:rsidRPr="00B157CE" w:rsidRDefault="00D723AC" w:rsidP="00D723AC">
      <w:pPr>
        <w:rPr>
          <w:lang w:val="en-US"/>
        </w:rPr>
      </w:pPr>
      <w:r w:rsidRPr="00B157CE">
        <w:rPr>
          <w:lang w:val="en-US"/>
        </w:rPr>
        <w:t>The learner selects icons on an image to reveal further information, images or media.</w:t>
      </w:r>
    </w:p>
    <w:p w14:paraId="0492B16C" w14:textId="77777777" w:rsidR="00D723AC" w:rsidRPr="00B157CE" w:rsidRDefault="00D723AC" w:rsidP="00D723AC">
      <w:pPr>
        <w:rPr>
          <w:lang w:val="en-US"/>
        </w:rPr>
      </w:pPr>
    </w:p>
    <w:p w14:paraId="0AAD2C58" w14:textId="77777777" w:rsidR="00D723AC" w:rsidRPr="00995F99" w:rsidRDefault="008D47C5" w:rsidP="00D723AC">
      <w:pPr>
        <w:rPr>
          <w:lang w:val="en-US"/>
        </w:rPr>
      </w:pPr>
      <w:r w:rsidRPr="00B157CE">
        <w:rPr>
          <w:lang w:val="en-US"/>
        </w:rPr>
        <w:t>RDQ structure chart. Selecting different teams (blue boxes) gives description of what t</w:t>
      </w:r>
      <w:r w:rsidR="00157986" w:rsidRPr="00B26381">
        <w:rPr>
          <w:lang w:val="en-US"/>
        </w:rPr>
        <w:t>h</w:t>
      </w:r>
      <w:r w:rsidRPr="00B26381">
        <w:rPr>
          <w:lang w:val="en-US"/>
        </w:rPr>
        <w:t>at team does</w:t>
      </w:r>
      <w:r w:rsidR="00010B17" w:rsidRPr="00995F99">
        <w:rPr>
          <w:lang w:val="en-US"/>
        </w:rPr>
        <w:t>.</w:t>
      </w:r>
    </w:p>
    <w:p w14:paraId="308AD09C" w14:textId="77777777" w:rsidR="00D723AC" w:rsidRPr="00995F99" w:rsidRDefault="00D723AC" w:rsidP="00D723AC">
      <w:pPr>
        <w:rPr>
          <w:b/>
          <w:u w:val="single"/>
          <w:lang w:val="en-US"/>
        </w:rPr>
      </w:pPr>
    </w:p>
    <w:p w14:paraId="5871C3B1" w14:textId="77777777" w:rsidR="00D723AC" w:rsidRPr="003A2DF4" w:rsidRDefault="00D723AC" w:rsidP="00D06F8B">
      <w:pPr>
        <w:pStyle w:val="BW-section-head"/>
        <w:rPr>
          <w:lang w:val="en-US"/>
        </w:rPr>
      </w:pPr>
      <w:r w:rsidRPr="003A2DF4">
        <w:rPr>
          <w:lang w:val="en-US"/>
        </w:rPr>
        <w:t>MAIN IMAGE</w:t>
      </w:r>
    </w:p>
    <w:p w14:paraId="1F6D4108" w14:textId="77777777" w:rsidR="00D723AC" w:rsidRPr="00A20683" w:rsidRDefault="005C2676" w:rsidP="00D723AC">
      <w:pPr>
        <w:rPr>
          <w:lang w:val="en-US"/>
        </w:rPr>
      </w:pPr>
      <w:r w:rsidRPr="003A2DF4">
        <w:rPr>
          <w:lang w:val="en-US"/>
        </w:rPr>
        <w:t xml:space="preserve">Build team: Please develop / edit this </w:t>
      </w:r>
      <w:r w:rsidR="008D47C5" w:rsidRPr="003A2DF4">
        <w:rPr>
          <w:lang w:val="en-US"/>
        </w:rPr>
        <w:t>RDQ Organization: structure slide.</w:t>
      </w:r>
      <w:r w:rsidR="00A06E3E" w:rsidRPr="00A54701">
        <w:rPr>
          <w:lang w:val="en-US"/>
        </w:rPr>
        <w:t xml:space="preserve"> </w:t>
      </w:r>
      <w:r w:rsidRPr="00A20683">
        <w:rPr>
          <w:lang w:val="en-US"/>
        </w:rPr>
        <w:t xml:space="preserve">Cut all text on left &amp; blue 'flag' at top right. Grab the main image </w:t>
      </w:r>
      <w:r w:rsidR="00D16239" w:rsidRPr="00A20683">
        <w:rPr>
          <w:rFonts w:cs="Arial"/>
          <w:lang w:val="en-US"/>
        </w:rPr>
        <w:t>–</w:t>
      </w:r>
      <w:r w:rsidRPr="00A20683">
        <w:rPr>
          <w:lang w:val="en-US"/>
        </w:rPr>
        <w:t xml:space="preserve"> orange &amp; blue 'blocks'.</w:t>
      </w:r>
    </w:p>
    <w:p w14:paraId="3D64A0AE" w14:textId="77777777" w:rsidR="007E5F49" w:rsidRDefault="008D47C5" w:rsidP="007E5F49">
      <w:pPr>
        <w:rPr>
          <w:rFonts w:ascii="Calibri" w:hAnsi="Calibri"/>
          <w:color w:val="1F497D"/>
          <w:sz w:val="22"/>
          <w:szCs w:val="22"/>
        </w:rPr>
      </w:pPr>
      <w:r w:rsidRPr="009B7557">
        <w:rPr>
          <w:b/>
          <w:i/>
          <w:lang w:val="en-US"/>
        </w:rPr>
        <w:t xml:space="preserve">Source content: </w:t>
      </w:r>
    </w:p>
    <w:p w14:paraId="587505B5" w14:textId="77777777" w:rsidR="007E5F49" w:rsidRPr="003B3C7D" w:rsidRDefault="00617CC8" w:rsidP="007E5F49">
      <w:pPr>
        <w:rPr>
          <w:lang w:val="en-US"/>
        </w:rPr>
      </w:pP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1C68CA12" w14:textId="77777777" w:rsidR="008D47C5" w:rsidRPr="009B7557" w:rsidRDefault="008D47C5" w:rsidP="008D47C5">
      <w:pPr>
        <w:pStyle w:val="Tablepara"/>
        <w:rPr>
          <w:b w:val="0"/>
          <w:color w:val="auto"/>
          <w:lang w:val="en-US"/>
        </w:rPr>
      </w:pPr>
    </w:p>
    <w:p w14:paraId="7B1CDBCB" w14:textId="77777777" w:rsidR="008D47C5" w:rsidRPr="009B7557" w:rsidRDefault="008D47C5" w:rsidP="008D47C5">
      <w:pPr>
        <w:rPr>
          <w:b/>
          <w:lang w:val="en-US"/>
        </w:rPr>
      </w:pPr>
    </w:p>
    <w:p w14:paraId="1D28F0FC" w14:textId="77777777" w:rsidR="008D47C5" w:rsidRPr="006E2642" w:rsidRDefault="003A1ADC" w:rsidP="008D47C5">
      <w:pPr>
        <w:rPr>
          <w:b/>
          <w:lang w:val="en-US"/>
        </w:rPr>
      </w:pPr>
      <w:r>
        <w:rPr>
          <w:b/>
          <w:lang w:val="en-US"/>
        </w:rPr>
        <w:pict w14:anchorId="1E02DA98">
          <v:shape id="_x0000_i1032" type="#_x0000_t75" style="width:299.85pt;height:225.1pt;visibility:visible">
            <v:imagedata r:id="rId27" o:title=""/>
          </v:shape>
        </w:pict>
      </w:r>
    </w:p>
    <w:p w14:paraId="46B1BF4D" w14:textId="77777777" w:rsidR="008D47C5" w:rsidRPr="006E2642" w:rsidRDefault="008D47C5" w:rsidP="008D47C5">
      <w:pPr>
        <w:rPr>
          <w:b/>
          <w:lang w:val="en-US"/>
        </w:rPr>
      </w:pPr>
    </w:p>
    <w:p w14:paraId="2C04B8F4" w14:textId="77777777" w:rsidR="008D47C5" w:rsidRPr="003B3C7D" w:rsidRDefault="008D47C5" w:rsidP="008D47C5">
      <w:pPr>
        <w:rPr>
          <w:b/>
          <w:u w:val="single"/>
          <w:lang w:val="en-US"/>
        </w:rPr>
      </w:pPr>
    </w:p>
    <w:p w14:paraId="4C382329" w14:textId="77777777" w:rsidR="00D723AC" w:rsidRPr="00525D5C" w:rsidRDefault="00D723AC" w:rsidP="00D06F8B">
      <w:pPr>
        <w:pStyle w:val="BW-section-head"/>
        <w:rPr>
          <w:lang w:val="en-US"/>
        </w:rPr>
      </w:pPr>
      <w:r w:rsidRPr="003B3C7D">
        <w:rPr>
          <w:lang w:val="en-US"/>
        </w:rPr>
        <w:t xml:space="preserve">OPENING TEXT </w:t>
      </w:r>
      <w:r w:rsidRPr="003B3C7D">
        <w:rPr>
          <w:color w:val="808080"/>
          <w:lang w:val="en-US"/>
        </w:rPr>
        <w:t>(30 words max)</w:t>
      </w:r>
    </w:p>
    <w:p w14:paraId="20A9B06A" w14:textId="77777777" w:rsidR="00A06E3E" w:rsidRPr="00B26381" w:rsidRDefault="00A06E3E" w:rsidP="00D723AC">
      <w:pPr>
        <w:rPr>
          <w:lang w:val="en-US"/>
        </w:rPr>
      </w:pPr>
      <w:r w:rsidRPr="00B157CE">
        <w:rPr>
          <w:lang w:val="en-US"/>
        </w:rPr>
        <w:t xml:space="preserve">RDQ </w:t>
      </w:r>
      <w:r w:rsidR="000A3101" w:rsidRPr="00B157CE">
        <w:rPr>
          <w:lang w:val="en-US"/>
        </w:rPr>
        <w:t>is</w:t>
      </w:r>
      <w:r w:rsidRPr="00B157CE">
        <w:rPr>
          <w:lang w:val="en-US"/>
        </w:rPr>
        <w:t xml:space="preserve"> a </w:t>
      </w:r>
      <w:r w:rsidRPr="00B157CE">
        <w:rPr>
          <w:b/>
          <w:lang w:val="en-US"/>
        </w:rPr>
        <w:t>global</w:t>
      </w:r>
      <w:r w:rsidRPr="00B26381">
        <w:rPr>
          <w:lang w:val="en-US"/>
        </w:rPr>
        <w:t xml:space="preserve"> function</w:t>
      </w:r>
      <w:r w:rsidR="00546601">
        <w:rPr>
          <w:lang w:val="en-US"/>
        </w:rPr>
        <w:t>.</w:t>
      </w:r>
    </w:p>
    <w:p w14:paraId="28E1A827" w14:textId="77777777" w:rsidR="000F1AD3" w:rsidRPr="00B26381" w:rsidRDefault="000F1AD3" w:rsidP="00D723AC">
      <w:pPr>
        <w:rPr>
          <w:lang w:val="en-US"/>
        </w:rPr>
      </w:pPr>
    </w:p>
    <w:p w14:paraId="73FCAB3E" w14:textId="77777777" w:rsidR="00D723AC" w:rsidRDefault="00A06E3E" w:rsidP="00D723AC">
      <w:pPr>
        <w:rPr>
          <w:lang w:val="en-US"/>
        </w:rPr>
      </w:pPr>
      <w:r w:rsidRPr="00995F99">
        <w:rPr>
          <w:lang w:val="en-US"/>
        </w:rPr>
        <w:t xml:space="preserve">Both Process Development and Product Development are category specific. </w:t>
      </w:r>
      <w:r w:rsidR="00E64021" w:rsidRPr="00995F99">
        <w:rPr>
          <w:lang w:val="en-US"/>
        </w:rPr>
        <w:t xml:space="preserve">For example, teams within these sub-functions </w:t>
      </w:r>
      <w:r w:rsidR="00E319A8">
        <w:rPr>
          <w:lang w:val="en-US"/>
        </w:rPr>
        <w:t xml:space="preserve">may </w:t>
      </w:r>
      <w:r w:rsidR="00E64021" w:rsidRPr="00995F99">
        <w:rPr>
          <w:lang w:val="en-US"/>
        </w:rPr>
        <w:t xml:space="preserve">concentrate just on </w:t>
      </w:r>
      <w:r w:rsidR="00590ED5" w:rsidRPr="003A2DF4">
        <w:rPr>
          <w:lang w:val="en-US"/>
        </w:rPr>
        <w:t>B</w:t>
      </w:r>
      <w:r w:rsidR="00E64021" w:rsidRPr="003A2DF4">
        <w:rPr>
          <w:lang w:val="en-US"/>
        </w:rPr>
        <w:t xml:space="preserve">everages or only on </w:t>
      </w:r>
      <w:r w:rsidR="00590ED5" w:rsidRPr="003A2DF4">
        <w:rPr>
          <w:lang w:val="en-US"/>
        </w:rPr>
        <w:t>B</w:t>
      </w:r>
      <w:r w:rsidR="00E64021" w:rsidRPr="00A54701">
        <w:rPr>
          <w:lang w:val="en-US"/>
        </w:rPr>
        <w:t>iscuits.</w:t>
      </w:r>
    </w:p>
    <w:p w14:paraId="3F4269E0" w14:textId="77777777" w:rsidR="00162B40" w:rsidRPr="007F382B" w:rsidRDefault="00162B40" w:rsidP="00D723AC">
      <w:pPr>
        <w:rPr>
          <w:lang w:val="en-US"/>
        </w:rPr>
      </w:pPr>
    </w:p>
    <w:p w14:paraId="71E4960E" w14:textId="77777777" w:rsidR="00D723AC" w:rsidRPr="001C6AEF" w:rsidRDefault="00D723AC" w:rsidP="00D06F8B">
      <w:pPr>
        <w:pStyle w:val="BW-section-head"/>
        <w:rPr>
          <w:lang w:val="en-US"/>
        </w:rPr>
      </w:pPr>
      <w:r w:rsidRPr="001C6AEF">
        <w:rPr>
          <w:lang w:val="en-US"/>
        </w:rPr>
        <w:t>PROMPT</w:t>
      </w:r>
    </w:p>
    <w:p w14:paraId="695D9590" w14:textId="77777777" w:rsidR="00D723AC" w:rsidRPr="00BF0C44" w:rsidRDefault="00D723AC" w:rsidP="00D723AC">
      <w:pPr>
        <w:rPr>
          <w:lang w:val="en-US"/>
        </w:rPr>
      </w:pPr>
      <w:r w:rsidRPr="00BF0C44">
        <w:rPr>
          <w:lang w:val="en-US"/>
        </w:rPr>
        <w:t xml:space="preserve">Select each </w:t>
      </w:r>
      <w:r w:rsidR="00893629" w:rsidRPr="00BF0C44">
        <w:rPr>
          <w:lang w:val="en-US"/>
        </w:rPr>
        <w:t>RDQ team</w:t>
      </w:r>
      <w:r w:rsidRPr="00BF0C44">
        <w:rPr>
          <w:lang w:val="en-US"/>
        </w:rPr>
        <w:t xml:space="preserve"> to find out more.</w:t>
      </w:r>
    </w:p>
    <w:p w14:paraId="463FA687" w14:textId="77777777" w:rsidR="00D723AC" w:rsidRPr="0002338F" w:rsidRDefault="00D723AC" w:rsidP="00D723AC">
      <w:pPr>
        <w:rPr>
          <w:b/>
          <w:u w:val="single"/>
          <w:lang w:val="en-US"/>
        </w:rPr>
      </w:pPr>
    </w:p>
    <w:p w14:paraId="12E4747E" w14:textId="77777777" w:rsidR="00D723AC" w:rsidRPr="0002338F" w:rsidRDefault="00D723AC" w:rsidP="00D06F8B">
      <w:pPr>
        <w:pStyle w:val="BW-section-head"/>
        <w:rPr>
          <w:lang w:val="en-US"/>
        </w:rPr>
      </w:pPr>
      <w:r w:rsidRPr="0002338F">
        <w:rPr>
          <w:lang w:val="en-US"/>
        </w:rPr>
        <w:t>REVEAL 1 ICON PLACEMENT</w:t>
      </w:r>
    </w:p>
    <w:p w14:paraId="6155CB61" w14:textId="77777777" w:rsidR="00010B17" w:rsidRPr="009B7557" w:rsidRDefault="00893629" w:rsidP="00D723AC">
      <w:pPr>
        <w:rPr>
          <w:lang w:val="en-US"/>
        </w:rPr>
      </w:pPr>
      <w:r w:rsidRPr="009B7557">
        <w:rPr>
          <w:lang w:val="en-US"/>
        </w:rPr>
        <w:t>Process Development</w:t>
      </w:r>
    </w:p>
    <w:p w14:paraId="33683EA0" w14:textId="77777777" w:rsidR="00D723AC" w:rsidRPr="009B7557" w:rsidRDefault="00D723AC" w:rsidP="00D723AC">
      <w:pPr>
        <w:rPr>
          <w:b/>
          <w:u w:val="single"/>
          <w:lang w:val="en-US"/>
        </w:rPr>
      </w:pPr>
    </w:p>
    <w:p w14:paraId="413759AA" w14:textId="77777777" w:rsidR="00D723AC" w:rsidRPr="009B7557" w:rsidRDefault="00D723AC" w:rsidP="00D06F8B">
      <w:pPr>
        <w:pStyle w:val="BW-section-head"/>
        <w:rPr>
          <w:lang w:val="en-US"/>
        </w:rPr>
      </w:pPr>
      <w:r w:rsidRPr="009B7557">
        <w:rPr>
          <w:lang w:val="en-US"/>
        </w:rPr>
        <w:t>REVEAL 1 TEXT (50 words max)</w:t>
      </w:r>
    </w:p>
    <w:p w14:paraId="0377AAEC" w14:textId="77777777" w:rsidR="00CE614D" w:rsidRPr="006E2642" w:rsidRDefault="00CE614D" w:rsidP="00D723AC">
      <w:pPr>
        <w:rPr>
          <w:rFonts w:cs="Arial"/>
          <w:color w:val="202020"/>
          <w:spacing w:val="2"/>
          <w:szCs w:val="20"/>
          <w:shd w:val="clear" w:color="auto" w:fill="FFFFFF"/>
          <w:lang w:val="en-US"/>
        </w:rPr>
      </w:pPr>
      <w:r w:rsidRPr="009B7557">
        <w:rPr>
          <w:rFonts w:cs="Arial"/>
          <w:lang w:val="en-US"/>
        </w:rPr>
        <w:t>Colleagues here</w:t>
      </w:r>
      <w:r w:rsidR="006B264F" w:rsidRPr="009B7557">
        <w:rPr>
          <w:rFonts w:cs="Arial"/>
          <w:lang w:val="en-US"/>
        </w:rPr>
        <w:t xml:space="preserve"> run </w:t>
      </w:r>
      <w:r w:rsidR="006B264F" w:rsidRPr="006E2642">
        <w:rPr>
          <w:rFonts w:cs="Arial"/>
          <w:color w:val="202020"/>
          <w:spacing w:val="2"/>
          <w:szCs w:val="20"/>
          <w:shd w:val="clear" w:color="auto" w:fill="FFFFFF"/>
          <w:lang w:val="en-US"/>
        </w:rPr>
        <w:t>pilot plant trials</w:t>
      </w:r>
      <w:r w:rsidRPr="006E2642">
        <w:rPr>
          <w:rFonts w:cs="Arial"/>
          <w:color w:val="202020"/>
          <w:spacing w:val="2"/>
          <w:szCs w:val="20"/>
          <w:shd w:val="clear" w:color="auto" w:fill="FFFFFF"/>
          <w:lang w:val="en-US"/>
        </w:rPr>
        <w:t>,</w:t>
      </w:r>
      <w:r w:rsidR="006B264F" w:rsidRPr="006E2642">
        <w:rPr>
          <w:rFonts w:cs="Arial"/>
          <w:color w:val="202020"/>
          <w:spacing w:val="2"/>
          <w:szCs w:val="20"/>
          <w:shd w:val="clear" w:color="auto" w:fill="FFFFFF"/>
          <w:lang w:val="en-US"/>
        </w:rPr>
        <w:t xml:space="preserve"> improve our existing processes</w:t>
      </w:r>
      <w:r w:rsidR="00CE602D" w:rsidRPr="006E2642">
        <w:rPr>
          <w:rFonts w:cs="Arial"/>
          <w:color w:val="202020"/>
          <w:spacing w:val="2"/>
          <w:szCs w:val="20"/>
          <w:shd w:val="clear" w:color="auto" w:fill="FFFFFF"/>
          <w:lang w:val="en-US"/>
        </w:rPr>
        <w:t xml:space="preserve"> and generally create new and better ways of doing things</w:t>
      </w:r>
      <w:r w:rsidR="006B264F" w:rsidRPr="006E2642">
        <w:rPr>
          <w:rFonts w:cs="Arial"/>
          <w:color w:val="202020"/>
          <w:spacing w:val="2"/>
          <w:szCs w:val="20"/>
          <w:shd w:val="clear" w:color="auto" w:fill="FFFFFF"/>
          <w:lang w:val="en-US"/>
        </w:rPr>
        <w:t xml:space="preserve">. </w:t>
      </w:r>
      <w:r w:rsidRPr="006E2642">
        <w:rPr>
          <w:rFonts w:cs="Arial"/>
          <w:color w:val="202020"/>
          <w:spacing w:val="2"/>
          <w:szCs w:val="20"/>
          <w:shd w:val="clear" w:color="auto" w:fill="FFFFFF"/>
          <w:lang w:val="en-US"/>
        </w:rPr>
        <w:t xml:space="preserve">They </w:t>
      </w:r>
      <w:r w:rsidR="00CE602D" w:rsidRPr="006E2642">
        <w:rPr>
          <w:rFonts w:cs="Arial"/>
          <w:color w:val="202020"/>
          <w:spacing w:val="2"/>
          <w:szCs w:val="20"/>
          <w:shd w:val="clear" w:color="auto" w:fill="FFFFFF"/>
          <w:lang w:val="en-US"/>
        </w:rPr>
        <w:t>make us</w:t>
      </w:r>
      <w:r w:rsidRPr="006E2642">
        <w:rPr>
          <w:rFonts w:cs="Arial"/>
          <w:color w:val="202020"/>
          <w:spacing w:val="2"/>
          <w:szCs w:val="20"/>
          <w:shd w:val="clear" w:color="auto" w:fill="FFFFFF"/>
          <w:lang w:val="en-US"/>
        </w:rPr>
        <w:t xml:space="preserve"> more commercial by extending our range or manufacturing products more efficiently. </w:t>
      </w:r>
      <w:r w:rsidR="006B264F" w:rsidRPr="006E2642">
        <w:rPr>
          <w:rFonts w:cs="Arial"/>
          <w:color w:val="202020"/>
          <w:spacing w:val="2"/>
          <w:szCs w:val="20"/>
          <w:shd w:val="clear" w:color="auto" w:fill="FFFFFF"/>
          <w:lang w:val="en-US"/>
        </w:rPr>
        <w:t>The</w:t>
      </w:r>
      <w:r w:rsidRPr="006E2642">
        <w:rPr>
          <w:rFonts w:cs="Arial"/>
          <w:color w:val="202020"/>
          <w:spacing w:val="2"/>
          <w:szCs w:val="20"/>
          <w:shd w:val="clear" w:color="auto" w:fill="FFFFFF"/>
          <w:lang w:val="en-US"/>
        </w:rPr>
        <w:t xml:space="preserve"> Process Development teams working in the Chocolate category played a big part in developing </w:t>
      </w:r>
      <w:r w:rsidR="00CE602D" w:rsidRPr="006E2642">
        <w:rPr>
          <w:rFonts w:cs="Arial"/>
          <w:color w:val="202020"/>
          <w:spacing w:val="2"/>
          <w:szCs w:val="20"/>
          <w:shd w:val="clear" w:color="auto" w:fill="FFFFFF"/>
          <w:lang w:val="en-US"/>
        </w:rPr>
        <w:t>that</w:t>
      </w:r>
      <w:r w:rsidRPr="006E2642">
        <w:rPr>
          <w:rFonts w:cs="Arial"/>
          <w:color w:val="202020"/>
          <w:spacing w:val="2"/>
          <w:szCs w:val="20"/>
          <w:shd w:val="clear" w:color="auto" w:fill="FFFFFF"/>
          <w:lang w:val="en-US"/>
        </w:rPr>
        <w:t xml:space="preserve"> new Heat Resistant Chocolate</w:t>
      </w:r>
      <w:r w:rsidR="00CE602D" w:rsidRPr="006E2642">
        <w:rPr>
          <w:rFonts w:cs="Arial"/>
          <w:color w:val="202020"/>
          <w:spacing w:val="2"/>
          <w:szCs w:val="20"/>
          <w:shd w:val="clear" w:color="auto" w:fill="FFFFFF"/>
          <w:lang w:val="en-US"/>
        </w:rPr>
        <w:t xml:space="preserve"> we talked about earlier</w:t>
      </w:r>
      <w:r w:rsidRPr="006E2642">
        <w:rPr>
          <w:rFonts w:cs="Arial"/>
          <w:color w:val="202020"/>
          <w:spacing w:val="2"/>
          <w:szCs w:val="20"/>
          <w:shd w:val="clear" w:color="auto" w:fill="FFFFFF"/>
          <w:lang w:val="en-US"/>
        </w:rPr>
        <w:t>.</w:t>
      </w:r>
    </w:p>
    <w:p w14:paraId="20E4E33F" w14:textId="77777777" w:rsidR="00D723AC" w:rsidRPr="003B3C7D" w:rsidRDefault="00D723AC" w:rsidP="00D723AC">
      <w:pPr>
        <w:rPr>
          <w:u w:val="single"/>
          <w:lang w:val="en-US"/>
        </w:rPr>
      </w:pPr>
    </w:p>
    <w:p w14:paraId="07EEB49E" w14:textId="77777777" w:rsidR="00D723AC" w:rsidRPr="003B3C7D" w:rsidRDefault="00D723AC" w:rsidP="00D06F8B">
      <w:pPr>
        <w:pStyle w:val="BW-section-head"/>
        <w:rPr>
          <w:color w:val="808080"/>
          <w:lang w:val="en-US"/>
        </w:rPr>
      </w:pPr>
      <w:r w:rsidRPr="003B3C7D">
        <w:rPr>
          <w:lang w:val="en-US"/>
        </w:rPr>
        <w:t xml:space="preserve">REVEAL 1 IMAGE/VIDEO </w:t>
      </w:r>
    </w:p>
    <w:p w14:paraId="6B93C4DF" w14:textId="77777777" w:rsidR="00D723AC" w:rsidRPr="00B157CE" w:rsidRDefault="00807714" w:rsidP="00D723AC">
      <w:pPr>
        <w:rPr>
          <w:lang w:val="en-US"/>
        </w:rPr>
      </w:pPr>
      <w:r w:rsidRPr="00525D5C">
        <w:rPr>
          <w:lang w:val="en-US"/>
        </w:rPr>
        <w:t>Factory shot?</w:t>
      </w:r>
    </w:p>
    <w:p w14:paraId="1EF4970D" w14:textId="77777777" w:rsidR="00807714" w:rsidRPr="003B3C7D" w:rsidRDefault="003A1ADC" w:rsidP="00D723AC">
      <w:pPr>
        <w:rPr>
          <w:lang w:val="en-US"/>
        </w:rPr>
      </w:pPr>
      <w:r>
        <w:rPr>
          <w:lang w:val="en-US"/>
        </w:rPr>
        <w:lastRenderedPageBreak/>
        <w:pict w14:anchorId="6E88C891">
          <v:shape id="Picture 10" o:spid="_x0000_i1033" type="#_x0000_t75" style="width:230.15pt;height:118.05pt;visibility:visible">
            <v:imagedata r:id="rId28" o:title=""/>
          </v:shape>
        </w:pict>
      </w:r>
    </w:p>
    <w:p w14:paraId="285380E7" w14:textId="77777777" w:rsidR="00D723AC" w:rsidRPr="003B3C7D" w:rsidRDefault="00D723AC" w:rsidP="00D723AC">
      <w:pPr>
        <w:rPr>
          <w:u w:val="single"/>
          <w:lang w:val="en-US"/>
        </w:rPr>
      </w:pPr>
    </w:p>
    <w:p w14:paraId="2684D3B8" w14:textId="77777777" w:rsidR="00D723AC" w:rsidRPr="00525D5C" w:rsidRDefault="00D723AC" w:rsidP="00D06F8B">
      <w:pPr>
        <w:pStyle w:val="BW-section-head"/>
        <w:rPr>
          <w:lang w:val="en-US"/>
        </w:rPr>
      </w:pPr>
      <w:r w:rsidRPr="00525D5C">
        <w:rPr>
          <w:lang w:val="en-US"/>
        </w:rPr>
        <w:t>REVEAL 2 ICON PLACEMENT</w:t>
      </w:r>
    </w:p>
    <w:p w14:paraId="50BAFD5A" w14:textId="77777777" w:rsidR="00D723AC" w:rsidRPr="00B157CE" w:rsidRDefault="003C2B52" w:rsidP="00D723AC">
      <w:pPr>
        <w:rPr>
          <w:lang w:val="en-US"/>
        </w:rPr>
      </w:pPr>
      <w:r w:rsidRPr="00B157CE">
        <w:rPr>
          <w:lang w:val="en-US"/>
        </w:rPr>
        <w:t>Product Development</w:t>
      </w:r>
    </w:p>
    <w:p w14:paraId="309658C9" w14:textId="77777777" w:rsidR="00D723AC" w:rsidRPr="00B157CE" w:rsidRDefault="00D723AC" w:rsidP="00D723AC">
      <w:pPr>
        <w:rPr>
          <w:b/>
          <w:u w:val="single"/>
          <w:lang w:val="en-US"/>
        </w:rPr>
      </w:pPr>
    </w:p>
    <w:p w14:paraId="12D8F0DD" w14:textId="77777777" w:rsidR="00D723AC" w:rsidRPr="00B157CE" w:rsidRDefault="00D723AC" w:rsidP="00D06F8B">
      <w:pPr>
        <w:pStyle w:val="BW-section-head"/>
        <w:rPr>
          <w:lang w:val="en-US"/>
        </w:rPr>
      </w:pPr>
      <w:r w:rsidRPr="00B157CE">
        <w:rPr>
          <w:lang w:val="en-US"/>
        </w:rPr>
        <w:t>REVEAL 2 TEXT (50 words max)</w:t>
      </w:r>
    </w:p>
    <w:p w14:paraId="279CF998" w14:textId="77777777" w:rsidR="00D723AC" w:rsidRPr="003B3C7D" w:rsidRDefault="00AE0B57" w:rsidP="00D723AC">
      <w:pPr>
        <w:rPr>
          <w:szCs w:val="20"/>
          <w:lang w:val="en-US"/>
        </w:rPr>
      </w:pPr>
      <w:r w:rsidRPr="00B26381">
        <w:rPr>
          <w:szCs w:val="20"/>
          <w:lang w:val="en-US"/>
        </w:rPr>
        <w:t>S</w:t>
      </w:r>
      <w:r w:rsidR="003C2B52" w:rsidRPr="006E2642">
        <w:rPr>
          <w:rFonts w:cs="Arial"/>
          <w:szCs w:val="20"/>
          <w:shd w:val="clear" w:color="auto" w:fill="FFFFFF"/>
          <w:lang w:val="en-US"/>
        </w:rPr>
        <w:t>cientists</w:t>
      </w:r>
      <w:r w:rsidRPr="006E2642">
        <w:rPr>
          <w:rFonts w:cs="Arial"/>
          <w:szCs w:val="20"/>
          <w:shd w:val="clear" w:color="auto" w:fill="FFFFFF"/>
          <w:lang w:val="en-US"/>
        </w:rPr>
        <w:t xml:space="preserve">, </w:t>
      </w:r>
      <w:r w:rsidR="003C2B52" w:rsidRPr="006E2642">
        <w:rPr>
          <w:rFonts w:cs="Arial"/>
          <w:szCs w:val="20"/>
          <w:shd w:val="clear" w:color="auto" w:fill="FFFFFF"/>
          <w:lang w:val="en-US"/>
        </w:rPr>
        <w:t xml:space="preserve">engineers and technologists </w:t>
      </w:r>
      <w:r w:rsidRPr="006E2642">
        <w:rPr>
          <w:rFonts w:cs="Arial"/>
          <w:szCs w:val="20"/>
          <w:shd w:val="clear" w:color="auto" w:fill="FFFFFF"/>
          <w:lang w:val="en-US"/>
        </w:rPr>
        <w:t>create new snacks</w:t>
      </w:r>
      <w:r w:rsidR="00D135D5" w:rsidRPr="006E2642">
        <w:rPr>
          <w:rFonts w:cs="Arial"/>
          <w:szCs w:val="20"/>
          <w:shd w:val="clear" w:color="auto" w:fill="FFFFFF"/>
          <w:lang w:val="en-US"/>
        </w:rPr>
        <w:t>,</w:t>
      </w:r>
      <w:r w:rsidRPr="006E2642">
        <w:rPr>
          <w:rFonts w:cs="Arial"/>
          <w:szCs w:val="20"/>
          <w:shd w:val="clear" w:color="auto" w:fill="FFFFFF"/>
          <w:lang w:val="en-US"/>
        </w:rPr>
        <w:t xml:space="preserve"> or take our bestselling foods and think of fresh ideas to expand our product lines. Those working in our Biscuit category took our popular OREO cookies and created new</w:t>
      </w:r>
      <w:r w:rsidRPr="003B3C7D">
        <w:rPr>
          <w:rFonts w:cs="Arial"/>
          <w:szCs w:val="20"/>
          <w:shd w:val="clear" w:color="auto" w:fill="FFFFFF"/>
          <w:lang w:val="en-US"/>
        </w:rPr>
        <w:t xml:space="preserve"> flavors</w:t>
      </w:r>
      <w:r w:rsidRPr="006E2642">
        <w:rPr>
          <w:rFonts w:cs="Arial"/>
          <w:szCs w:val="20"/>
          <w:shd w:val="clear" w:color="auto" w:fill="FFFFFF"/>
          <w:lang w:val="en-US"/>
        </w:rPr>
        <w:t xml:space="preserve"> to appeal to consumers in must-win markets in the Asia Pacific region.</w:t>
      </w:r>
    </w:p>
    <w:p w14:paraId="4C20159C" w14:textId="77777777" w:rsidR="00D723AC" w:rsidRPr="003B3C7D" w:rsidRDefault="00D723AC" w:rsidP="00D723AC">
      <w:pPr>
        <w:rPr>
          <w:u w:val="single"/>
          <w:lang w:val="en-US"/>
        </w:rPr>
      </w:pPr>
    </w:p>
    <w:p w14:paraId="05E9CFE7" w14:textId="77777777" w:rsidR="00D723AC" w:rsidRPr="00B157CE" w:rsidRDefault="00D723AC" w:rsidP="00D06F8B">
      <w:pPr>
        <w:pStyle w:val="BW-section-head"/>
        <w:rPr>
          <w:color w:val="808080"/>
          <w:lang w:val="en-US"/>
        </w:rPr>
      </w:pPr>
      <w:r w:rsidRPr="00525D5C">
        <w:rPr>
          <w:lang w:val="en-US"/>
        </w:rPr>
        <w:t>REVEAL 2 IMAGE/</w:t>
      </w:r>
      <w:r w:rsidRPr="00B157CE">
        <w:rPr>
          <w:lang w:val="en-US"/>
        </w:rPr>
        <w:t xml:space="preserve">VIDEO </w:t>
      </w:r>
    </w:p>
    <w:p w14:paraId="75D9764E" w14:textId="77777777" w:rsidR="003C2B52" w:rsidRPr="003B3C7D" w:rsidRDefault="003C2B52" w:rsidP="00D723AC">
      <w:pPr>
        <w:rPr>
          <w:lang w:val="en-US"/>
        </w:rPr>
      </w:pPr>
      <w:commentRangeStart w:id="245"/>
      <w:r w:rsidRPr="00B157CE">
        <w:rPr>
          <w:lang w:val="en-US"/>
        </w:rPr>
        <w:t>Green tea OREO</w:t>
      </w:r>
      <w:commentRangeEnd w:id="245"/>
      <w:r w:rsidR="008B6D15" w:rsidRPr="006E2642">
        <w:rPr>
          <w:rStyle w:val="CommentReference"/>
          <w:lang w:val="en-US"/>
        </w:rPr>
        <w:commentReference w:id="245"/>
      </w:r>
    </w:p>
    <w:p w14:paraId="329C80AD" w14:textId="77777777" w:rsidR="00D723AC" w:rsidRPr="003B3C7D" w:rsidRDefault="003A1ADC" w:rsidP="00D723AC">
      <w:pPr>
        <w:rPr>
          <w:lang w:val="en-US"/>
        </w:rPr>
      </w:pPr>
      <w:r>
        <w:rPr>
          <w:lang w:val="en-US"/>
        </w:rPr>
        <w:pict w14:anchorId="10834A3B">
          <v:shape id="_x0000_i1034" type="#_x0000_t75" style="width:178.2pt;height:158.15pt">
            <v:imagedata r:id="rId29" o:title="green tea oreo 2"/>
          </v:shape>
        </w:pict>
      </w:r>
      <w:r w:rsidR="00D723AC" w:rsidRPr="003B3C7D">
        <w:rPr>
          <w:lang w:val="en-US"/>
        </w:rPr>
        <w:t>]</w:t>
      </w:r>
    </w:p>
    <w:p w14:paraId="39014DE1" w14:textId="77777777" w:rsidR="00D723AC" w:rsidRPr="00525D5C" w:rsidRDefault="00D723AC" w:rsidP="00D723AC">
      <w:pPr>
        <w:rPr>
          <w:u w:val="single"/>
          <w:lang w:val="en-US"/>
        </w:rPr>
      </w:pPr>
    </w:p>
    <w:p w14:paraId="02159333" w14:textId="054CA2DE" w:rsidR="00D723AC" w:rsidRPr="006E2642" w:rsidRDefault="00D06F8B" w:rsidP="00D06F8B">
      <w:pPr>
        <w:pStyle w:val="Heading2"/>
        <w:rPr>
          <w:color w:val="FFFFFF"/>
          <w:lang w:val="en-US"/>
        </w:rPr>
      </w:pPr>
      <w:bookmarkStart w:id="246" w:name="_Toc465417695"/>
      <w:r w:rsidRPr="006E2642">
        <w:rPr>
          <w:lang w:val="en-US"/>
        </w:rPr>
        <w:lastRenderedPageBreak/>
        <w:t xml:space="preserve">SCREEN </w:t>
      </w:r>
      <w:del w:id="247" w:author="Adam Boothroyd" w:date="2016-11-09T09:55:00Z">
        <w:r w:rsidRPr="006E2642" w:rsidDel="000C6A3F">
          <w:rPr>
            <w:color w:val="FFFFFF"/>
            <w:lang w:val="en-US"/>
          </w:rPr>
          <w:delText>02_</w:delText>
        </w:r>
      </w:del>
      <w:r w:rsidRPr="006E2642">
        <w:rPr>
          <w:color w:val="FFFFFF"/>
          <w:lang w:val="en-US"/>
        </w:rPr>
        <w:t>02_130</w:t>
      </w:r>
      <w:bookmarkEnd w:id="246"/>
    </w:p>
    <w:p w14:paraId="10BCB291" w14:textId="77777777" w:rsidR="00D06F8B" w:rsidRPr="006E2642" w:rsidRDefault="00D06F8B" w:rsidP="00D06F8B">
      <w:pPr>
        <w:pStyle w:val="BW-screentype"/>
        <w:rPr>
          <w:lang w:val="en-US"/>
        </w:rPr>
      </w:pPr>
      <w:r w:rsidRPr="003B3C7D">
        <w:rPr>
          <w:lang w:val="en-US"/>
        </w:rPr>
        <w:t>SCREEN TYPE Text reveal</w:t>
      </w:r>
    </w:p>
    <w:p w14:paraId="321B3082" w14:textId="77777777" w:rsidR="005978D9" w:rsidRPr="003B3C7D" w:rsidRDefault="005978D9" w:rsidP="005978D9">
      <w:pPr>
        <w:rPr>
          <w:b/>
          <w:u w:val="single"/>
          <w:lang w:val="en-US"/>
        </w:rPr>
      </w:pPr>
    </w:p>
    <w:p w14:paraId="5820AED0" w14:textId="77777777" w:rsidR="005978D9" w:rsidRPr="003B3C7D" w:rsidRDefault="005978D9" w:rsidP="00D06F8B">
      <w:pPr>
        <w:pStyle w:val="BW-section-head"/>
        <w:rPr>
          <w:lang w:val="en-US"/>
        </w:rPr>
      </w:pPr>
      <w:r w:rsidRPr="003B3C7D">
        <w:rPr>
          <w:lang w:val="en-US"/>
        </w:rPr>
        <w:t>DESCRIPTION</w:t>
      </w:r>
    </w:p>
    <w:p w14:paraId="78DF3541" w14:textId="77777777" w:rsidR="005978D9" w:rsidRPr="00525D5C" w:rsidRDefault="005978D9" w:rsidP="005978D9">
      <w:pPr>
        <w:rPr>
          <w:lang w:val="en-US"/>
        </w:rPr>
      </w:pPr>
      <w:r w:rsidRPr="00525D5C">
        <w:rPr>
          <w:lang w:val="en-US"/>
        </w:rPr>
        <w:t>The learner selects text headings to reveal further information, images or media.</w:t>
      </w:r>
    </w:p>
    <w:p w14:paraId="260AFAB2" w14:textId="77777777" w:rsidR="005978D9" w:rsidRPr="00B157CE" w:rsidRDefault="005978D9" w:rsidP="005978D9">
      <w:pPr>
        <w:rPr>
          <w:lang w:val="en-US"/>
        </w:rPr>
      </w:pPr>
    </w:p>
    <w:p w14:paraId="0E4050B7" w14:textId="6810D784" w:rsidR="007E5F49" w:rsidRDefault="00FF6B79" w:rsidP="005978D9">
      <w:pPr>
        <w:rPr>
          <w:lang w:val="en-US"/>
        </w:rPr>
      </w:pPr>
      <w:r w:rsidRPr="00B157CE">
        <w:rPr>
          <w:lang w:val="en-US"/>
        </w:rPr>
        <w:t>S</w:t>
      </w:r>
      <w:r w:rsidR="005978D9" w:rsidRPr="00B157CE">
        <w:rPr>
          <w:lang w:val="en-US"/>
        </w:rPr>
        <w:t>creen shows</w:t>
      </w:r>
      <w:r w:rsidR="000A3101" w:rsidRPr="00B157CE">
        <w:rPr>
          <w:lang w:val="en-US"/>
        </w:rPr>
        <w:t xml:space="preserve"> same structure diagram as previous screen</w:t>
      </w:r>
      <w:r w:rsidRPr="00B157CE">
        <w:rPr>
          <w:lang w:val="en-US"/>
        </w:rPr>
        <w:t xml:space="preserve"> 02_</w:t>
      </w:r>
      <w:del w:id="248" w:author="Adam Boothroyd" w:date="2016-11-09T09:55:00Z">
        <w:r w:rsidRPr="00B157CE" w:rsidDel="000C6A3F">
          <w:rPr>
            <w:lang w:val="en-US"/>
          </w:rPr>
          <w:delText>02_</w:delText>
        </w:r>
      </w:del>
      <w:r w:rsidRPr="00B157CE">
        <w:rPr>
          <w:lang w:val="en-US"/>
        </w:rPr>
        <w:t>120,</w:t>
      </w:r>
    </w:p>
    <w:p w14:paraId="54652BFC" w14:textId="77777777" w:rsidR="007E5F49" w:rsidRDefault="008A69A5" w:rsidP="007E5F4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48554288" w14:textId="77777777" w:rsidR="006F30E1" w:rsidRPr="003B3C7D" w:rsidRDefault="006F30E1" w:rsidP="007E5F49">
      <w:pPr>
        <w:rPr>
          <w:lang w:val="en-US"/>
        </w:rPr>
      </w:pPr>
    </w:p>
    <w:p w14:paraId="09E62909" w14:textId="77777777" w:rsidR="007E5F49" w:rsidRPr="00995F99" w:rsidRDefault="006F30E1" w:rsidP="005978D9">
      <w:pPr>
        <w:rPr>
          <w:lang w:val="en-US"/>
        </w:rPr>
      </w:pPr>
      <w:r w:rsidRPr="00B26381">
        <w:rPr>
          <w:lang w:val="en-US"/>
        </w:rPr>
        <w:t>B</w:t>
      </w:r>
      <w:r w:rsidR="000A3101" w:rsidRPr="00B26381">
        <w:rPr>
          <w:lang w:val="en-US"/>
        </w:rPr>
        <w:t>ut</w:t>
      </w:r>
      <w:r>
        <w:rPr>
          <w:lang w:val="en-US"/>
        </w:rPr>
        <w:t>…</w:t>
      </w:r>
      <w:r w:rsidR="000A3101" w:rsidRPr="00B26381">
        <w:rPr>
          <w:lang w:val="en-US"/>
        </w:rPr>
        <w:t xml:space="preserve"> the reveals will be linked to the final 6 boxes / departments</w:t>
      </w:r>
      <w:r w:rsidR="005978D9" w:rsidRPr="00995F99">
        <w:rPr>
          <w:lang w:val="en-US"/>
        </w:rPr>
        <w:t>.</w:t>
      </w:r>
      <w:r w:rsidR="008E05B5">
        <w:rPr>
          <w:lang w:val="en-US"/>
        </w:rPr>
        <w:t xml:space="preserve"> </w:t>
      </w:r>
    </w:p>
    <w:p w14:paraId="5DC0F8A3" w14:textId="77777777" w:rsidR="005978D9" w:rsidRPr="00995F99" w:rsidRDefault="005978D9" w:rsidP="005978D9">
      <w:pPr>
        <w:rPr>
          <w:b/>
          <w:u w:val="single"/>
          <w:lang w:val="en-US"/>
        </w:rPr>
      </w:pPr>
    </w:p>
    <w:p w14:paraId="4F0F7229" w14:textId="77777777" w:rsidR="005978D9" w:rsidRPr="003A2DF4" w:rsidRDefault="005978D9" w:rsidP="00D06F8B">
      <w:pPr>
        <w:pStyle w:val="BW-section-head"/>
        <w:rPr>
          <w:lang w:val="en-US"/>
        </w:rPr>
      </w:pPr>
      <w:r w:rsidRPr="003A2DF4">
        <w:rPr>
          <w:lang w:val="en-US"/>
        </w:rPr>
        <w:t xml:space="preserve">OPENING TEXT </w:t>
      </w:r>
      <w:r w:rsidRPr="003A2DF4">
        <w:rPr>
          <w:color w:val="808080"/>
          <w:lang w:val="en-US"/>
        </w:rPr>
        <w:t>(30 words max)</w:t>
      </w:r>
    </w:p>
    <w:p w14:paraId="1E9B6CC8" w14:textId="77777777" w:rsidR="005978D9" w:rsidRPr="003B3C7D" w:rsidRDefault="00550E15" w:rsidP="005978D9">
      <w:pPr>
        <w:rPr>
          <w:lang w:val="en-US"/>
        </w:rPr>
      </w:pPr>
      <w:r w:rsidRPr="003A2DF4">
        <w:rPr>
          <w:lang w:val="en-US"/>
        </w:rPr>
        <w:t>The other RDQ</w:t>
      </w:r>
      <w:r w:rsidR="00B735F7" w:rsidRPr="00A54701">
        <w:rPr>
          <w:lang w:val="en-US"/>
        </w:rPr>
        <w:t xml:space="preserve"> teams of experts support </w:t>
      </w:r>
      <w:r w:rsidR="00B735F7" w:rsidRPr="00A20683">
        <w:rPr>
          <w:b/>
          <w:lang w:val="en-US"/>
        </w:rPr>
        <w:t>all</w:t>
      </w:r>
      <w:r w:rsidR="00B735F7" w:rsidRPr="00A20683">
        <w:rPr>
          <w:lang w:val="en-US"/>
        </w:rPr>
        <w:t xml:space="preserve"> categories.</w:t>
      </w:r>
      <w:r w:rsidR="000F1AD3" w:rsidRPr="00A20683">
        <w:rPr>
          <w:lang w:val="en-US"/>
        </w:rPr>
        <w:t xml:space="preserve"> </w:t>
      </w:r>
      <w:r w:rsidR="00B735F7" w:rsidRPr="00A20683">
        <w:rPr>
          <w:lang w:val="en-US"/>
        </w:rPr>
        <w:t xml:space="preserve">They </w:t>
      </w:r>
      <w:r w:rsidR="00B735F7" w:rsidRPr="006E2642">
        <w:rPr>
          <w:lang w:val="en-US"/>
        </w:rPr>
        <w:t>make sure our resources and activities support corporate strategy and allow us to respond to the biggest business opportunities.</w:t>
      </w:r>
    </w:p>
    <w:p w14:paraId="4BA8FEFC" w14:textId="77777777" w:rsidR="005978D9" w:rsidRPr="003B3C7D" w:rsidRDefault="005978D9" w:rsidP="005978D9">
      <w:pPr>
        <w:rPr>
          <w:lang w:val="en-US"/>
        </w:rPr>
      </w:pPr>
    </w:p>
    <w:p w14:paraId="2D4AEA95" w14:textId="77777777" w:rsidR="005978D9" w:rsidRPr="00525D5C" w:rsidRDefault="005978D9" w:rsidP="00D06F8B">
      <w:pPr>
        <w:pStyle w:val="BW-section-head"/>
        <w:rPr>
          <w:lang w:val="en-US"/>
        </w:rPr>
      </w:pPr>
      <w:r w:rsidRPr="00525D5C">
        <w:rPr>
          <w:lang w:val="en-US"/>
        </w:rPr>
        <w:t>PROMPT</w:t>
      </w:r>
    </w:p>
    <w:p w14:paraId="2E161239" w14:textId="77777777" w:rsidR="005978D9" w:rsidRPr="00B157CE" w:rsidRDefault="005978D9" w:rsidP="005978D9">
      <w:pPr>
        <w:rPr>
          <w:lang w:val="en-US"/>
        </w:rPr>
      </w:pPr>
      <w:r w:rsidRPr="00B157CE">
        <w:rPr>
          <w:lang w:val="en-US"/>
        </w:rPr>
        <w:t>Select each heading to find out more.</w:t>
      </w:r>
    </w:p>
    <w:p w14:paraId="1FC5E21C" w14:textId="77777777" w:rsidR="005978D9" w:rsidRPr="00B157CE" w:rsidRDefault="005978D9" w:rsidP="005978D9">
      <w:pPr>
        <w:rPr>
          <w:b/>
          <w:u w:val="single"/>
          <w:lang w:val="en-US"/>
        </w:rPr>
      </w:pPr>
    </w:p>
    <w:p w14:paraId="05801801" w14:textId="77777777" w:rsidR="005978D9" w:rsidRPr="00B26381" w:rsidRDefault="005978D9" w:rsidP="00D06F8B">
      <w:pPr>
        <w:pStyle w:val="BW-section-head"/>
        <w:rPr>
          <w:lang w:val="en-US"/>
        </w:rPr>
      </w:pPr>
      <w:r w:rsidRPr="00B157CE">
        <w:rPr>
          <w:lang w:val="en-US"/>
        </w:rPr>
        <w:t xml:space="preserve">HEADING 1 TEXT </w:t>
      </w:r>
      <w:r w:rsidRPr="00B157CE">
        <w:rPr>
          <w:color w:val="808080"/>
          <w:lang w:val="en-US"/>
        </w:rPr>
        <w:t>(5 words max)</w:t>
      </w:r>
    </w:p>
    <w:p w14:paraId="1E258AF3" w14:textId="77777777" w:rsidR="005978D9" w:rsidRPr="00995F99" w:rsidRDefault="00AE5D85" w:rsidP="005978D9">
      <w:pPr>
        <w:rPr>
          <w:b/>
          <w:u w:val="single"/>
          <w:lang w:val="en-US"/>
        </w:rPr>
      </w:pPr>
      <w:r w:rsidRPr="00B26381">
        <w:rPr>
          <w:lang w:val="en-US"/>
        </w:rPr>
        <w:t>Packaging</w:t>
      </w:r>
    </w:p>
    <w:p w14:paraId="215042AD" w14:textId="77777777" w:rsidR="005978D9" w:rsidRPr="00995F99" w:rsidRDefault="005978D9" w:rsidP="005978D9">
      <w:pPr>
        <w:rPr>
          <w:b/>
          <w:u w:val="single"/>
          <w:lang w:val="en-US"/>
        </w:rPr>
      </w:pPr>
    </w:p>
    <w:p w14:paraId="1F1ABBBE" w14:textId="77777777" w:rsidR="005978D9" w:rsidRPr="003A2DF4" w:rsidRDefault="005978D9" w:rsidP="00D06F8B">
      <w:pPr>
        <w:pStyle w:val="BW-section-head"/>
        <w:rPr>
          <w:color w:val="808080"/>
          <w:lang w:val="en-US"/>
        </w:rPr>
      </w:pPr>
      <w:r w:rsidRPr="00995F99">
        <w:rPr>
          <w:lang w:val="en-US"/>
        </w:rPr>
        <w:t xml:space="preserve">TEXT FOR HEADING 1 </w:t>
      </w:r>
      <w:r w:rsidRPr="003A2DF4">
        <w:rPr>
          <w:color w:val="808080"/>
          <w:lang w:val="en-US"/>
        </w:rPr>
        <w:t>(50 words max)</w:t>
      </w:r>
    </w:p>
    <w:p w14:paraId="5FA13A25" w14:textId="77777777" w:rsidR="00FD0CE5" w:rsidRPr="003A2DF4" w:rsidRDefault="00FD0CE5" w:rsidP="00FD0CE5">
      <w:pPr>
        <w:rPr>
          <w:lang w:val="en-US"/>
        </w:rPr>
      </w:pPr>
      <w:r w:rsidRPr="003A2DF4">
        <w:rPr>
          <w:lang w:val="en-US"/>
        </w:rPr>
        <w:t>Packaging is our first</w:t>
      </w:r>
      <w:r w:rsidR="00550E15" w:rsidRPr="003A2DF4">
        <w:rPr>
          <w:lang w:val="en-US"/>
        </w:rPr>
        <w:t xml:space="preserve"> connection with consumers.</w:t>
      </w:r>
    </w:p>
    <w:p w14:paraId="47407A47" w14:textId="77777777" w:rsidR="000F1AD3" w:rsidRPr="00A54701" w:rsidRDefault="000F1AD3" w:rsidP="00FD0CE5">
      <w:pPr>
        <w:rPr>
          <w:lang w:val="en-US"/>
        </w:rPr>
      </w:pPr>
    </w:p>
    <w:p w14:paraId="0F9FD1A9" w14:textId="77777777" w:rsidR="00DF2F39" w:rsidRPr="00A20683" w:rsidRDefault="00DF2F39" w:rsidP="00FD0CE5">
      <w:pPr>
        <w:rPr>
          <w:lang w:val="en-US"/>
        </w:rPr>
      </w:pPr>
      <w:r w:rsidRPr="00A20683">
        <w:rPr>
          <w:lang w:val="en-US"/>
        </w:rPr>
        <w:t>It</w:t>
      </w:r>
      <w:r w:rsidR="00FD0CE5" w:rsidRPr="00A20683">
        <w:rPr>
          <w:lang w:val="en-US"/>
        </w:rPr>
        <w:t xml:space="preserve"> attract</w:t>
      </w:r>
      <w:r w:rsidRPr="00A20683">
        <w:rPr>
          <w:lang w:val="en-US"/>
        </w:rPr>
        <w:t>s</w:t>
      </w:r>
      <w:r w:rsidR="00FD0CE5" w:rsidRPr="00A20683">
        <w:rPr>
          <w:lang w:val="en-US"/>
        </w:rPr>
        <w:t xml:space="preserve"> </w:t>
      </w:r>
      <w:r w:rsidR="007D66C4" w:rsidRPr="00A20683">
        <w:rPr>
          <w:lang w:val="en-US"/>
        </w:rPr>
        <w:t>people</w:t>
      </w:r>
      <w:r w:rsidR="00FD0CE5" w:rsidRPr="00A20683">
        <w:rPr>
          <w:lang w:val="en-US"/>
        </w:rPr>
        <w:t>, keep</w:t>
      </w:r>
      <w:r w:rsidR="00A20683">
        <w:rPr>
          <w:lang w:val="en-US"/>
        </w:rPr>
        <w:t>s</w:t>
      </w:r>
      <w:r w:rsidR="00FD0CE5" w:rsidRPr="00A20683">
        <w:rPr>
          <w:lang w:val="en-US"/>
        </w:rPr>
        <w:t xml:space="preserve"> products fresh and protect</w:t>
      </w:r>
      <w:r w:rsidR="007D66C4" w:rsidRPr="00A20683">
        <w:rPr>
          <w:lang w:val="en-US"/>
        </w:rPr>
        <w:t>s</w:t>
      </w:r>
      <w:r w:rsidR="00FD0CE5" w:rsidRPr="00A20683">
        <w:rPr>
          <w:lang w:val="en-US"/>
        </w:rPr>
        <w:t xml:space="preserve"> them from damage and contamination. </w:t>
      </w:r>
    </w:p>
    <w:p w14:paraId="013AE809" w14:textId="77777777" w:rsidR="00FD0CE5" w:rsidRPr="00A20683" w:rsidRDefault="00DF2F39" w:rsidP="00FD0CE5">
      <w:pPr>
        <w:rPr>
          <w:lang w:val="en-US"/>
        </w:rPr>
      </w:pPr>
      <w:r w:rsidRPr="00A20683">
        <w:rPr>
          <w:lang w:val="en-US"/>
        </w:rPr>
        <w:t>If</w:t>
      </w:r>
      <w:r w:rsidR="006E2642">
        <w:rPr>
          <w:lang w:val="en-US"/>
        </w:rPr>
        <w:t xml:space="preserve"> there's an issue that consumers are having, well</w:t>
      </w:r>
      <w:r w:rsidRPr="00A20683">
        <w:rPr>
          <w:lang w:val="en-US"/>
        </w:rPr>
        <w:t xml:space="preserve"> our packaging experts </w:t>
      </w:r>
      <w:r w:rsidR="00550E15" w:rsidRPr="00A20683">
        <w:rPr>
          <w:lang w:val="en-US"/>
        </w:rPr>
        <w:t>solve problems too.</w:t>
      </w:r>
    </w:p>
    <w:p w14:paraId="4BE4581E" w14:textId="77777777" w:rsidR="00FD0CE5" w:rsidRPr="007F382B" w:rsidRDefault="00FD0CE5" w:rsidP="00FD0CE5">
      <w:pPr>
        <w:rPr>
          <w:lang w:val="en-US"/>
        </w:rPr>
      </w:pPr>
    </w:p>
    <w:p w14:paraId="12154F3E" w14:textId="77777777" w:rsidR="005978D9" w:rsidRPr="003B3C7D" w:rsidRDefault="00550E15" w:rsidP="005978D9">
      <w:pPr>
        <w:rPr>
          <w:lang w:val="en-US"/>
        </w:rPr>
      </w:pPr>
      <w:r w:rsidRPr="007F382B">
        <w:rPr>
          <w:lang w:val="en-US"/>
        </w:rPr>
        <w:t>When c</w:t>
      </w:r>
      <w:r w:rsidR="00FD0CE5" w:rsidRPr="007F382B">
        <w:rPr>
          <w:lang w:val="en-US"/>
        </w:rPr>
        <w:t>onsumers were frustrated by broken cookies and hard</w:t>
      </w:r>
      <w:r w:rsidR="00A20683">
        <w:rPr>
          <w:lang w:val="en-US"/>
        </w:rPr>
        <w:t>-</w:t>
      </w:r>
      <w:r w:rsidR="00FD0CE5" w:rsidRPr="00A20683">
        <w:rPr>
          <w:lang w:val="en-US"/>
        </w:rPr>
        <w:t>to</w:t>
      </w:r>
      <w:r w:rsidR="00A20683">
        <w:rPr>
          <w:lang w:val="en-US"/>
        </w:rPr>
        <w:t>-</w:t>
      </w:r>
      <w:r w:rsidR="00FD0CE5" w:rsidRPr="00A20683">
        <w:rPr>
          <w:lang w:val="en-US"/>
        </w:rPr>
        <w:t>open packets</w:t>
      </w:r>
      <w:r w:rsidR="00A20683">
        <w:rPr>
          <w:lang w:val="en-US"/>
        </w:rPr>
        <w:t>,</w:t>
      </w:r>
      <w:r w:rsidR="00DF2F39" w:rsidRPr="00A20683">
        <w:rPr>
          <w:lang w:val="en-US"/>
        </w:rPr>
        <w:t xml:space="preserve"> we invented</w:t>
      </w:r>
      <w:r w:rsidR="00FD0CE5" w:rsidRPr="00A20683">
        <w:rPr>
          <w:lang w:val="en-US"/>
        </w:rPr>
        <w:t xml:space="preserve"> the Snack </w:t>
      </w:r>
      <w:r w:rsidR="006E2642">
        <w:rPr>
          <w:lang w:val="en-US"/>
        </w:rPr>
        <w:t>'</w:t>
      </w:r>
      <w:r w:rsidR="00FD0CE5" w:rsidRPr="00A20683">
        <w:rPr>
          <w:lang w:val="en-US"/>
        </w:rPr>
        <w:t>n Seal</w:t>
      </w:r>
      <w:r w:rsidR="00FD0CE5" w:rsidRPr="003B3C7D">
        <w:rPr>
          <w:lang w:val="en-US"/>
        </w:rPr>
        <w:t xml:space="preserve"> solution for OREO and CHIPS AHOY! </w:t>
      </w:r>
      <w:proofErr w:type="gramStart"/>
      <w:r w:rsidR="00FD0CE5" w:rsidRPr="003B3C7D">
        <w:rPr>
          <w:lang w:val="en-US"/>
        </w:rPr>
        <w:t>cookies</w:t>
      </w:r>
      <w:proofErr w:type="gramEnd"/>
      <w:r w:rsidR="00FD0CE5" w:rsidRPr="003B3C7D">
        <w:rPr>
          <w:lang w:val="en-US"/>
        </w:rPr>
        <w:t>.</w:t>
      </w:r>
    </w:p>
    <w:p w14:paraId="568DC262" w14:textId="77777777" w:rsidR="005978D9" w:rsidRPr="00525D5C" w:rsidRDefault="005978D9" w:rsidP="005978D9">
      <w:pPr>
        <w:rPr>
          <w:u w:val="single"/>
          <w:lang w:val="en-US"/>
        </w:rPr>
      </w:pPr>
    </w:p>
    <w:p w14:paraId="176700AC" w14:textId="77777777" w:rsidR="005978D9" w:rsidRPr="00B157CE" w:rsidRDefault="005978D9" w:rsidP="00D06F8B">
      <w:pPr>
        <w:pStyle w:val="BW-section-head"/>
        <w:rPr>
          <w:color w:val="808080"/>
          <w:lang w:val="en-US"/>
        </w:rPr>
      </w:pPr>
      <w:r w:rsidRPr="00B157CE">
        <w:rPr>
          <w:lang w:val="en-US"/>
        </w:rPr>
        <w:t xml:space="preserve">IMAGE/VIDEO FOR HEADING </w:t>
      </w:r>
    </w:p>
    <w:p w14:paraId="65917C81" w14:textId="77777777" w:rsidR="00AE5D85" w:rsidRPr="00B26381" w:rsidRDefault="00AE5D85" w:rsidP="005978D9">
      <w:pPr>
        <w:rPr>
          <w:lang w:val="en-US"/>
        </w:rPr>
      </w:pPr>
      <w:r w:rsidRPr="00B157CE">
        <w:rPr>
          <w:lang w:val="en-US"/>
        </w:rPr>
        <w:t>O</w:t>
      </w:r>
      <w:r w:rsidR="00FD0CE5" w:rsidRPr="00B157CE">
        <w:rPr>
          <w:lang w:val="en-US"/>
        </w:rPr>
        <w:t>REO S</w:t>
      </w:r>
      <w:r w:rsidRPr="00B26381">
        <w:rPr>
          <w:lang w:val="en-US"/>
        </w:rPr>
        <w:t>nack n' Seal packaging journey.</w:t>
      </w:r>
    </w:p>
    <w:p w14:paraId="19625FA5" w14:textId="77777777" w:rsidR="00AE5D85" w:rsidRPr="003B3C7D" w:rsidRDefault="003A1ADC" w:rsidP="005978D9">
      <w:pPr>
        <w:rPr>
          <w:highlight w:val="green"/>
          <w:lang w:val="en-US"/>
        </w:rPr>
      </w:pPr>
      <w:r>
        <w:rPr>
          <w:highlight w:val="green"/>
          <w:lang w:val="en-US"/>
        </w:rPr>
        <w:pict w14:anchorId="17C36E1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33" type="#_x0000_t13" style="position:absolute;margin-left:117.5pt;margin-top:21.05pt;width:27.45pt;height:26.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" adj="11234" fillcolor="#558ed5" strokecolor="#00b050" strokeweight="3pt">
            <v:stroke joinstyle="round"/>
          </v:shape>
        </w:pict>
      </w:r>
      <w:r>
        <w:rPr>
          <w:highlight w:val="green"/>
          <w:lang w:val="en-US"/>
        </w:rPr>
        <w:pict w14:anchorId="3F63F63F">
          <v:shape id="_x0000_i1035" type="#_x0000_t75" style="width:97.95pt;height:61.05pt;visibility:visible">
            <v:imagedata r:id="rId30" o:title=""/>
          </v:shape>
        </w:pict>
      </w:r>
      <w:r w:rsidR="00454C42" w:rsidRPr="006E2642">
        <w:rPr>
          <w:rStyle w:val="CommentReference"/>
          <w:lang w:val="en-US"/>
        </w:rPr>
        <w:commentReference w:id="249"/>
      </w:r>
      <w:r w:rsidR="00AE5D85" w:rsidRPr="003B3C7D">
        <w:rPr>
          <w:noProof/>
          <w:lang w:val="en-US"/>
        </w:rPr>
        <w:t xml:space="preserve">                                  </w:t>
      </w:r>
      <w:r>
        <w:rPr>
          <w:noProof/>
          <w:lang w:val="en-US"/>
        </w:rPr>
        <w:pict w14:anchorId="78EAB310">
          <v:shape id="_x0000_i1036" type="#_x0000_t75" alt="M2713_Alt APPROVED FINAL" style="width:108.9pt;height:1in;visibility:visible">
            <v:imagedata r:id="rId31" o:title="M2713_Alt APPROVED FINAL"/>
          </v:shape>
        </w:pict>
      </w:r>
    </w:p>
    <w:p w14:paraId="6DFBFD4D" w14:textId="77777777" w:rsidR="00AE5D85" w:rsidRPr="006E2642" w:rsidRDefault="00AE5D85" w:rsidP="008A69A5">
      <w:pPr>
        <w:pStyle w:val="Tablepara"/>
        <w:rPr>
          <w:b w:val="0"/>
          <w:lang w:val="en-US"/>
        </w:rPr>
      </w:pPr>
      <w:r w:rsidRPr="006E2642">
        <w:rPr>
          <w:i/>
          <w:lang w:val="en-US"/>
        </w:rPr>
        <w:t xml:space="preserve">Source content: </w:t>
      </w:r>
      <w:r w:rsidR="008A69A5" w:rsidRPr="00B720B0">
        <w:rPr>
          <w:lang w:val="en-US"/>
        </w:rPr>
        <w:t>L:\Projects\MDL851_BPBT_Landmarks\from_client\content\Module content\02_RDQMLDZ Landmark Tour RDQ Outline 20161031</w:t>
      </w:r>
      <w:r w:rsidR="008A69A5">
        <w:rPr>
          <w:lang w:val="en-US"/>
        </w:rPr>
        <w:t xml:space="preserve"> </w:t>
      </w:r>
      <w:r w:rsidRPr="006E2642">
        <w:rPr>
          <w:b w:val="0"/>
          <w:lang w:val="en-US"/>
        </w:rPr>
        <w:t>Slide 16</w:t>
      </w:r>
    </w:p>
    <w:p w14:paraId="7731744C" w14:textId="77777777" w:rsidR="005978D9" w:rsidRPr="003B3C7D" w:rsidRDefault="005978D9" w:rsidP="005978D9">
      <w:pPr>
        <w:rPr>
          <w:u w:val="single"/>
          <w:lang w:val="en-US"/>
        </w:rPr>
      </w:pPr>
    </w:p>
    <w:p w14:paraId="3F47753B" w14:textId="77777777" w:rsidR="005978D9" w:rsidRPr="00525D5C" w:rsidRDefault="005978D9" w:rsidP="00D06F8B">
      <w:pPr>
        <w:pStyle w:val="BW-section-head"/>
        <w:rPr>
          <w:lang w:val="en-US"/>
        </w:rPr>
      </w:pPr>
      <w:r w:rsidRPr="003B3C7D">
        <w:rPr>
          <w:lang w:val="en-US"/>
        </w:rPr>
        <w:t xml:space="preserve">HEADING 2 TEXT </w:t>
      </w:r>
      <w:r w:rsidRPr="003B3C7D">
        <w:rPr>
          <w:color w:val="808080"/>
          <w:lang w:val="en-US"/>
        </w:rPr>
        <w:t>(5 words max)</w:t>
      </w:r>
    </w:p>
    <w:p w14:paraId="33692862" w14:textId="77777777" w:rsidR="005978D9" w:rsidRPr="00B157CE" w:rsidRDefault="00B83798" w:rsidP="005978D9">
      <w:pPr>
        <w:rPr>
          <w:b/>
          <w:u w:val="single"/>
          <w:lang w:val="en-US"/>
        </w:rPr>
      </w:pPr>
      <w:r w:rsidRPr="00B157CE">
        <w:rPr>
          <w:lang w:val="en-US"/>
        </w:rPr>
        <w:t>Quality &amp; Food Safety</w:t>
      </w:r>
    </w:p>
    <w:p w14:paraId="643F0A2C" w14:textId="77777777" w:rsidR="005978D9" w:rsidRPr="00B157CE" w:rsidRDefault="005978D9" w:rsidP="005978D9">
      <w:pPr>
        <w:rPr>
          <w:b/>
          <w:u w:val="single"/>
          <w:lang w:val="en-US"/>
        </w:rPr>
      </w:pPr>
    </w:p>
    <w:p w14:paraId="61761A44" w14:textId="77777777" w:rsidR="005978D9" w:rsidRPr="00B26381" w:rsidRDefault="005978D9" w:rsidP="00D06F8B">
      <w:pPr>
        <w:pStyle w:val="BW-section-head"/>
        <w:rPr>
          <w:color w:val="808080"/>
          <w:lang w:val="en-US"/>
        </w:rPr>
      </w:pPr>
      <w:r w:rsidRPr="00B157CE">
        <w:rPr>
          <w:lang w:val="en-US"/>
        </w:rPr>
        <w:t xml:space="preserve">TEXT FOR HEADING 2 </w:t>
      </w:r>
      <w:r w:rsidRPr="00B26381">
        <w:rPr>
          <w:color w:val="808080"/>
          <w:lang w:val="en-US"/>
        </w:rPr>
        <w:t>(50 words max)</w:t>
      </w:r>
    </w:p>
    <w:p w14:paraId="0ADA8C35" w14:textId="77777777" w:rsidR="00B83798" w:rsidRPr="00995F99" w:rsidRDefault="00B83798" w:rsidP="00B83798">
      <w:pPr>
        <w:rPr>
          <w:lang w:val="en-US"/>
        </w:rPr>
      </w:pPr>
      <w:r w:rsidRPr="00B26381">
        <w:rPr>
          <w:iCs/>
          <w:lang w:val="en-US"/>
        </w:rPr>
        <w:t xml:space="preserve">We collaborate with RDQ colleagues and other functions to promote a consumer-focused quality culture. </w:t>
      </w:r>
    </w:p>
    <w:p w14:paraId="7D417723" w14:textId="77777777" w:rsidR="00B83798" w:rsidRPr="00995F99" w:rsidRDefault="00B83798" w:rsidP="00B83798">
      <w:pPr>
        <w:rPr>
          <w:iCs/>
          <w:lang w:val="en-US"/>
        </w:rPr>
      </w:pPr>
      <w:r w:rsidRPr="00995F99">
        <w:rPr>
          <w:iCs/>
          <w:lang w:val="en-US"/>
        </w:rPr>
        <w:t>We partner with Supply Chain to ensure our products are manufactured safely and consistently.</w:t>
      </w:r>
    </w:p>
    <w:p w14:paraId="53846829" w14:textId="77777777" w:rsidR="005978D9" w:rsidRPr="003A2DF4" w:rsidRDefault="00B83798" w:rsidP="00B83798">
      <w:pPr>
        <w:rPr>
          <w:lang w:val="en-US"/>
        </w:rPr>
      </w:pPr>
      <w:r w:rsidRPr="00995F99">
        <w:rPr>
          <w:iCs/>
          <w:lang w:val="en-US"/>
        </w:rPr>
        <w:t>If</w:t>
      </w:r>
      <w:r w:rsidRPr="003A2DF4">
        <w:rPr>
          <w:iCs/>
          <w:lang w:val="en-US"/>
        </w:rPr>
        <w:t xml:space="preserve"> there are any issues or concerns about food safety and quality, we'll provide expertise to manage the situation and find out the cause of the problem. </w:t>
      </w:r>
    </w:p>
    <w:p w14:paraId="199CBCD8" w14:textId="77777777" w:rsidR="005978D9" w:rsidRPr="00A54701" w:rsidRDefault="005978D9" w:rsidP="005978D9">
      <w:pPr>
        <w:rPr>
          <w:u w:val="single"/>
          <w:lang w:val="en-US"/>
        </w:rPr>
      </w:pPr>
    </w:p>
    <w:p w14:paraId="2D057D0B" w14:textId="77777777" w:rsidR="005978D9" w:rsidRDefault="005978D9" w:rsidP="00D06F8B">
      <w:pPr>
        <w:pStyle w:val="BW-section-head"/>
        <w:rPr>
          <w:lang w:val="en-US"/>
        </w:rPr>
      </w:pPr>
      <w:r w:rsidRPr="00A20683">
        <w:rPr>
          <w:lang w:val="en-US"/>
        </w:rPr>
        <w:t xml:space="preserve">IMAGE/VIDEO FOR HEADING 2 </w:t>
      </w:r>
    </w:p>
    <w:p w14:paraId="469AC8EA" w14:textId="77777777" w:rsidR="0035021A" w:rsidRDefault="003A1ADC" w:rsidP="00D06F8B">
      <w:pPr>
        <w:pStyle w:val="BW-section-head"/>
        <w:rPr>
          <w:noProof/>
          <w:lang w:eastAsia="en-GB"/>
        </w:rPr>
      </w:pPr>
      <w:r>
        <w:rPr>
          <w:noProof/>
          <w:lang w:eastAsia="en-GB"/>
        </w:rPr>
        <w:pict w14:anchorId="5EE46765">
          <v:shape id="Picture 2" o:spid="_x0000_i1037" type="#_x0000_t75" style="width:97.05pt;height:97.05pt;visibility:visible" fillcolor="#4f81bd">
            <v:imagedata r:id="rId32" o:title=""/>
          </v:shape>
        </w:pict>
      </w:r>
    </w:p>
    <w:p w14:paraId="3B1AA282" w14:textId="77777777" w:rsidR="0035021A" w:rsidRPr="006E2642" w:rsidRDefault="0035021A" w:rsidP="0035021A">
      <w:pPr>
        <w:pStyle w:val="Tablepara"/>
        <w:rPr>
          <w:b w:val="0"/>
          <w:lang w:val="en-US"/>
        </w:rPr>
      </w:pPr>
      <w:r>
        <w:rPr>
          <w:noProof/>
          <w:lang w:eastAsia="en-GB"/>
        </w:rPr>
        <w:lastRenderedPageBreak/>
        <w:t xml:space="preserve">Source: </w:t>
      </w:r>
      <w:r w:rsidRPr="006E2642">
        <w:rPr>
          <w:b w:val="0"/>
          <w:lang w:val="en-US"/>
        </w:rPr>
        <w:t>\\brightfs1\company\Projects\MDL851_BPBT_Landmarks\from_client\content\Module content\RDQ\MLDZ Landmark Tour RDQ Outline 20160926.pptx</w:t>
      </w:r>
    </w:p>
    <w:p w14:paraId="07D9257B" w14:textId="77777777" w:rsidR="0035021A" w:rsidRPr="006E2642" w:rsidRDefault="0035021A" w:rsidP="0035021A">
      <w:pPr>
        <w:rPr>
          <w:b/>
          <w:lang w:val="en-US"/>
        </w:rPr>
      </w:pPr>
      <w:r>
        <w:rPr>
          <w:b/>
          <w:lang w:val="en-US"/>
        </w:rPr>
        <w:t>Slide 20</w:t>
      </w:r>
    </w:p>
    <w:p w14:paraId="307F8167" w14:textId="77777777" w:rsidR="0035021A" w:rsidRPr="00A20683" w:rsidRDefault="0035021A" w:rsidP="00D06F8B">
      <w:pPr>
        <w:pStyle w:val="BW-section-head"/>
        <w:rPr>
          <w:color w:val="808080"/>
          <w:lang w:val="en-US"/>
        </w:rPr>
      </w:pPr>
    </w:p>
    <w:p w14:paraId="26941C38" w14:textId="77777777" w:rsidR="005978D9" w:rsidRPr="007F382B" w:rsidRDefault="002A1675" w:rsidP="005978D9">
      <w:pPr>
        <w:rPr>
          <w:u w:val="single"/>
          <w:lang w:val="en-US"/>
        </w:rPr>
      </w:pPr>
      <w:r>
        <w:rPr>
          <w:u w:val="single"/>
          <w:lang w:val="en-US"/>
        </w:rPr>
        <w:t xml:space="preserve"> </w:t>
      </w:r>
    </w:p>
    <w:p w14:paraId="1B0B54FB" w14:textId="77777777" w:rsidR="00B97F2D" w:rsidRPr="001C6AEF" w:rsidRDefault="00B97F2D" w:rsidP="005978D9">
      <w:pPr>
        <w:rPr>
          <w:u w:val="single"/>
          <w:lang w:val="en-US"/>
        </w:rPr>
      </w:pPr>
    </w:p>
    <w:p w14:paraId="1CC7E359" w14:textId="77777777" w:rsidR="005978D9" w:rsidRPr="0002338F" w:rsidRDefault="005978D9" w:rsidP="00D06F8B">
      <w:pPr>
        <w:pStyle w:val="BW-section-head"/>
        <w:rPr>
          <w:lang w:val="en-US"/>
        </w:rPr>
      </w:pPr>
      <w:r w:rsidRPr="00BF0C44">
        <w:rPr>
          <w:lang w:val="en-US"/>
        </w:rPr>
        <w:t xml:space="preserve">HEADING 3 TEXT </w:t>
      </w:r>
      <w:r w:rsidRPr="00BF0C44">
        <w:rPr>
          <w:color w:val="808080"/>
          <w:lang w:val="en-US"/>
        </w:rPr>
        <w:t>(5 words max)</w:t>
      </w:r>
    </w:p>
    <w:p w14:paraId="3B698FB8" w14:textId="77777777" w:rsidR="005978D9" w:rsidRPr="009B7557" w:rsidRDefault="00F538FA" w:rsidP="005978D9">
      <w:pPr>
        <w:rPr>
          <w:b/>
          <w:u w:val="single"/>
          <w:lang w:val="en-US"/>
        </w:rPr>
      </w:pPr>
      <w:r w:rsidRPr="0002338F">
        <w:rPr>
          <w:lang w:val="en-US"/>
        </w:rPr>
        <w:t>SARA</w:t>
      </w:r>
    </w:p>
    <w:p w14:paraId="5BBB5D22" w14:textId="77777777" w:rsidR="005978D9" w:rsidRPr="009B7557" w:rsidRDefault="005978D9" w:rsidP="005978D9">
      <w:pPr>
        <w:rPr>
          <w:b/>
          <w:u w:val="single"/>
          <w:lang w:val="en-US"/>
        </w:rPr>
      </w:pPr>
    </w:p>
    <w:p w14:paraId="3DF0D2A5" w14:textId="77777777" w:rsidR="005978D9" w:rsidRPr="009B7557" w:rsidRDefault="005978D9" w:rsidP="00D06F8B">
      <w:pPr>
        <w:pStyle w:val="BW-section-head"/>
        <w:rPr>
          <w:color w:val="808080"/>
          <w:lang w:val="en-US"/>
        </w:rPr>
      </w:pPr>
      <w:r w:rsidRPr="009B7557">
        <w:rPr>
          <w:lang w:val="en-US"/>
        </w:rPr>
        <w:t xml:space="preserve">TEXT FOR HEADING 3 </w:t>
      </w:r>
      <w:r w:rsidRPr="009B7557">
        <w:rPr>
          <w:color w:val="808080"/>
          <w:lang w:val="en-US"/>
        </w:rPr>
        <w:t>(50 words max)</w:t>
      </w:r>
    </w:p>
    <w:p w14:paraId="5ACDCFFE" w14:textId="77777777" w:rsidR="00F538FA" w:rsidRPr="009B7557" w:rsidRDefault="00F538FA" w:rsidP="00F538FA">
      <w:pPr>
        <w:rPr>
          <w:lang w:val="en-US"/>
        </w:rPr>
      </w:pPr>
      <w:r w:rsidRPr="009B7557">
        <w:rPr>
          <w:lang w:val="en-US"/>
        </w:rPr>
        <w:t xml:space="preserve">Scientific And Regulatory Affairs (SARA) is always busy behind the scenes. </w:t>
      </w:r>
    </w:p>
    <w:p w14:paraId="24B12B20" w14:textId="77777777" w:rsidR="000F1AD3" w:rsidRPr="009B7557" w:rsidRDefault="000F1AD3" w:rsidP="00F538FA">
      <w:pPr>
        <w:rPr>
          <w:lang w:val="en-US"/>
        </w:rPr>
      </w:pPr>
    </w:p>
    <w:p w14:paraId="3BD03B06" w14:textId="77777777" w:rsidR="00F538FA" w:rsidRPr="006E2642" w:rsidRDefault="00F538FA" w:rsidP="00F538FA">
      <w:pPr>
        <w:rPr>
          <w:lang w:val="en-US"/>
        </w:rPr>
      </w:pPr>
      <w:r w:rsidRPr="009B7557">
        <w:rPr>
          <w:lang w:val="en-US"/>
        </w:rPr>
        <w:t>We build collaborative relationships with loca</w:t>
      </w:r>
      <w:r w:rsidR="00997893" w:rsidRPr="009B7557">
        <w:rPr>
          <w:lang w:val="en-US"/>
        </w:rPr>
        <w:t>l and international g</w:t>
      </w:r>
      <w:r w:rsidR="00656B62" w:rsidRPr="009B7557">
        <w:rPr>
          <w:lang w:val="en-US"/>
        </w:rPr>
        <w:t xml:space="preserve">overnment </w:t>
      </w:r>
      <w:r w:rsidRPr="006E2642">
        <w:rPr>
          <w:lang w:val="en-US"/>
        </w:rPr>
        <w:t xml:space="preserve">and Trade Associations. </w:t>
      </w:r>
    </w:p>
    <w:p w14:paraId="3E752B33" w14:textId="77777777" w:rsidR="005978D9" w:rsidRDefault="00F538FA" w:rsidP="005978D9">
      <w:pPr>
        <w:rPr>
          <w:lang w:val="en-US"/>
        </w:rPr>
      </w:pPr>
      <w:r w:rsidRPr="006E2642">
        <w:rPr>
          <w:lang w:val="en-US"/>
        </w:rPr>
        <w:t>We ensure o</w:t>
      </w:r>
      <w:r w:rsidR="00656B62" w:rsidRPr="006E2642">
        <w:rPr>
          <w:lang w:val="en-US"/>
        </w:rPr>
        <w:t>ur products meet local regulations</w:t>
      </w:r>
      <w:r w:rsidRPr="006E2642">
        <w:rPr>
          <w:lang w:val="en-US"/>
        </w:rPr>
        <w:t xml:space="preserve"> and are safe for consumers.</w:t>
      </w:r>
    </w:p>
    <w:p w14:paraId="30070B16" w14:textId="77777777" w:rsidR="0035021A" w:rsidRPr="006E2642" w:rsidRDefault="0035021A" w:rsidP="005978D9">
      <w:pPr>
        <w:rPr>
          <w:lang w:val="en-US"/>
        </w:rPr>
      </w:pPr>
      <w:r>
        <w:t xml:space="preserve">We </w:t>
      </w:r>
      <w:r w:rsidRPr="0035021A">
        <w:t>ensure packaging has the correct ingredients, nutritional and allergens information for consumer</w:t>
      </w:r>
      <w:r>
        <w:t>'</w:t>
      </w:r>
      <w:r w:rsidRPr="0035021A">
        <w:t>s</w:t>
      </w:r>
      <w:r>
        <w:t xml:space="preserve"> information.</w:t>
      </w:r>
    </w:p>
    <w:p w14:paraId="19411061" w14:textId="77777777" w:rsidR="005978D9" w:rsidRPr="006E2642" w:rsidRDefault="005978D9" w:rsidP="005978D9">
      <w:pPr>
        <w:rPr>
          <w:u w:val="single"/>
          <w:lang w:val="en-US"/>
        </w:rPr>
      </w:pPr>
    </w:p>
    <w:p w14:paraId="701E145B" w14:textId="77777777" w:rsidR="005978D9" w:rsidRPr="003B3C7D" w:rsidRDefault="005978D9" w:rsidP="00D06F8B">
      <w:pPr>
        <w:pStyle w:val="BW-section-head"/>
        <w:rPr>
          <w:color w:val="808080"/>
          <w:lang w:val="en-US"/>
        </w:rPr>
      </w:pPr>
      <w:r w:rsidRPr="006E2642">
        <w:rPr>
          <w:lang w:val="en-US"/>
        </w:rPr>
        <w:t>IMAGE</w:t>
      </w:r>
      <w:r w:rsidRPr="003B3C7D">
        <w:rPr>
          <w:lang w:val="en-US"/>
        </w:rPr>
        <w:t xml:space="preserve">/VIDEO FOR HEADING 3 </w:t>
      </w:r>
    </w:p>
    <w:p w14:paraId="4CFFCCF6" w14:textId="77777777" w:rsidR="00B83798" w:rsidRPr="00B157CE" w:rsidRDefault="00B83798" w:rsidP="00B83798">
      <w:pPr>
        <w:rPr>
          <w:lang w:val="en-US"/>
        </w:rPr>
      </w:pPr>
    </w:p>
    <w:p w14:paraId="0C66D469" w14:textId="77777777" w:rsidR="0035021A" w:rsidRDefault="003A1ADC" w:rsidP="00B83798">
      <w:pPr>
        <w:rPr>
          <w:lang w:val="en-US"/>
        </w:rPr>
      </w:pPr>
      <w:r>
        <w:rPr>
          <w:noProof/>
        </w:rPr>
        <w:pict w14:anchorId="7B5F6DD2">
          <v:roundrect id="Rounded Rectangle 7" o:spid="_x0000_s1035" style="position:absolute;margin-left:17.25pt;margin-top:1.25pt;width:241.45pt;height:120.45pt;z-index:251661312;visibility:visible" arcsize="655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" strokecolor="white" strokeweight="3pt">
            <v:fill r:id="rId33" o:title="" recolor="t" rotate="t" type="frame"/>
            <v:shadow on="t" color="black" opacity="24903f" origin=",.5" offset="0,.55556mm"/>
          </v:roundrect>
        </w:pict>
      </w:r>
    </w:p>
    <w:p w14:paraId="5FEF67DB" w14:textId="77777777" w:rsidR="0035021A" w:rsidRDefault="0035021A" w:rsidP="00B83798">
      <w:pPr>
        <w:rPr>
          <w:lang w:val="en-US"/>
        </w:rPr>
      </w:pPr>
    </w:p>
    <w:p w14:paraId="7E7020BC" w14:textId="77777777" w:rsidR="0035021A" w:rsidRDefault="0035021A" w:rsidP="00B83798">
      <w:pPr>
        <w:rPr>
          <w:lang w:val="en-US"/>
        </w:rPr>
      </w:pPr>
    </w:p>
    <w:p w14:paraId="2EA4C6E2" w14:textId="77777777" w:rsidR="0035021A" w:rsidRDefault="0035021A" w:rsidP="00B83798">
      <w:pPr>
        <w:rPr>
          <w:lang w:val="en-US"/>
        </w:rPr>
      </w:pPr>
    </w:p>
    <w:p w14:paraId="026E85E0" w14:textId="77777777" w:rsidR="0035021A" w:rsidRDefault="0035021A" w:rsidP="00B83798">
      <w:pPr>
        <w:rPr>
          <w:lang w:val="en-US"/>
        </w:rPr>
      </w:pPr>
    </w:p>
    <w:p w14:paraId="65129792" w14:textId="77777777" w:rsidR="0035021A" w:rsidRDefault="0035021A" w:rsidP="00B83798">
      <w:pPr>
        <w:rPr>
          <w:lang w:val="en-US"/>
        </w:rPr>
      </w:pPr>
    </w:p>
    <w:p w14:paraId="154DBAE6" w14:textId="77777777" w:rsidR="0035021A" w:rsidRDefault="0035021A" w:rsidP="00B83798">
      <w:pPr>
        <w:rPr>
          <w:lang w:val="en-US"/>
        </w:rPr>
      </w:pPr>
    </w:p>
    <w:p w14:paraId="6207C186" w14:textId="77777777" w:rsidR="0035021A" w:rsidRDefault="0035021A" w:rsidP="00B83798">
      <w:pPr>
        <w:rPr>
          <w:lang w:val="en-US"/>
        </w:rPr>
      </w:pPr>
    </w:p>
    <w:p w14:paraId="5E9825D1" w14:textId="77777777" w:rsidR="0035021A" w:rsidRDefault="0035021A" w:rsidP="00B83798">
      <w:pPr>
        <w:rPr>
          <w:lang w:val="en-US"/>
        </w:rPr>
      </w:pPr>
    </w:p>
    <w:p w14:paraId="0DEFB199" w14:textId="77777777" w:rsidR="0035021A" w:rsidRDefault="0035021A" w:rsidP="00B83798">
      <w:pPr>
        <w:rPr>
          <w:lang w:val="en-US"/>
        </w:rPr>
      </w:pPr>
    </w:p>
    <w:p w14:paraId="3F7CF8EC" w14:textId="77777777" w:rsidR="0035021A" w:rsidRDefault="0035021A" w:rsidP="00B83798">
      <w:pPr>
        <w:rPr>
          <w:lang w:val="en-US"/>
        </w:rPr>
      </w:pPr>
    </w:p>
    <w:p w14:paraId="3866545F" w14:textId="77777777" w:rsidR="0090441A" w:rsidRDefault="0074134B" w:rsidP="00B83798">
      <w:pPr>
        <w:rPr>
          <w:lang w:val="en-US"/>
        </w:rPr>
      </w:pPr>
      <w:r w:rsidRPr="00012B80">
        <w:rPr>
          <w:color w:val="FF0000"/>
          <w:lang w:val="en-US"/>
        </w:rPr>
        <w:t>[CAPTION]</w:t>
      </w:r>
      <w:r>
        <w:rPr>
          <w:lang w:val="en-US"/>
        </w:rPr>
        <w:t xml:space="preserve"> </w:t>
      </w:r>
      <w:r w:rsidR="00E46246">
        <w:rPr>
          <w:lang w:val="en-US"/>
        </w:rPr>
        <w:t xml:space="preserve">SARA colleagues </w:t>
      </w:r>
      <w:r w:rsidR="0035021A">
        <w:rPr>
          <w:lang w:val="en-US"/>
        </w:rPr>
        <w:t>tak</w:t>
      </w:r>
      <w:r w:rsidR="00E46246">
        <w:rPr>
          <w:lang w:val="en-US"/>
        </w:rPr>
        <w:t>e</w:t>
      </w:r>
      <w:r w:rsidR="002A1675">
        <w:rPr>
          <w:lang w:val="en-US"/>
        </w:rPr>
        <w:t xml:space="preserve"> part </w:t>
      </w:r>
      <w:r w:rsidR="0035021A">
        <w:rPr>
          <w:lang w:val="en-US"/>
        </w:rPr>
        <w:t xml:space="preserve">in a </w:t>
      </w:r>
      <w:r w:rsidR="002A1675">
        <w:rPr>
          <w:lang w:val="en-US"/>
        </w:rPr>
        <w:t xml:space="preserve">scientific </w:t>
      </w:r>
      <w:r w:rsidR="0035021A">
        <w:rPr>
          <w:lang w:val="en-US"/>
        </w:rPr>
        <w:t>forum</w:t>
      </w:r>
      <w:r w:rsidR="00012B80">
        <w:rPr>
          <w:lang w:val="en-US"/>
        </w:rPr>
        <w:t>.</w:t>
      </w:r>
      <w:r w:rsidR="00F85CC0">
        <w:rPr>
          <w:lang w:val="en-US"/>
        </w:rPr>
        <w:t xml:space="preserve"> </w:t>
      </w:r>
    </w:p>
    <w:p w14:paraId="48BF83CC" w14:textId="77777777" w:rsidR="0074134B" w:rsidRDefault="0074134B" w:rsidP="00B83798">
      <w:pPr>
        <w:rPr>
          <w:lang w:val="en-US"/>
        </w:rPr>
      </w:pPr>
    </w:p>
    <w:p w14:paraId="7630074B" w14:textId="77777777" w:rsidR="0074134B" w:rsidRPr="006E2642" w:rsidRDefault="006232DF" w:rsidP="0074134B">
      <w:pPr>
        <w:rPr>
          <w:b/>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4134B">
        <w:rPr>
          <w:b/>
          <w:lang w:val="en-US"/>
        </w:rPr>
        <w:t>Slide 19</w:t>
      </w:r>
    </w:p>
    <w:p w14:paraId="2B94AE73" w14:textId="77777777" w:rsidR="0074134B" w:rsidRDefault="0074134B" w:rsidP="00B83798">
      <w:pPr>
        <w:rPr>
          <w:lang w:val="en-US"/>
        </w:rPr>
      </w:pPr>
    </w:p>
    <w:p w14:paraId="01F54254" w14:textId="77777777" w:rsidR="006F30E1" w:rsidRDefault="006F30E1" w:rsidP="00B83798">
      <w:pPr>
        <w:rPr>
          <w:lang w:val="en-US"/>
        </w:rPr>
      </w:pPr>
    </w:p>
    <w:p w14:paraId="38FE4E1C" w14:textId="77777777" w:rsidR="006F30E1" w:rsidRDefault="006F30E1" w:rsidP="006F30E1">
      <w:pPr>
        <w:pStyle w:val="BW-section-head"/>
        <w:rPr>
          <w:color w:val="808080"/>
          <w:lang w:val="en-US"/>
        </w:rPr>
      </w:pPr>
      <w:r w:rsidRPr="006E2642">
        <w:rPr>
          <w:lang w:val="en-US"/>
        </w:rPr>
        <w:t xml:space="preserve">HEADING </w:t>
      </w:r>
      <w:r>
        <w:rPr>
          <w:lang w:val="en-US"/>
        </w:rPr>
        <w:t>4</w:t>
      </w:r>
      <w:r w:rsidRPr="006E2642">
        <w:rPr>
          <w:lang w:val="en-US"/>
        </w:rPr>
        <w:t xml:space="preserve"> TEXT </w:t>
      </w:r>
      <w:r w:rsidRPr="006E2642">
        <w:rPr>
          <w:color w:val="808080"/>
          <w:lang w:val="en-US"/>
        </w:rPr>
        <w:t>(5 words max)</w:t>
      </w:r>
    </w:p>
    <w:p w14:paraId="0F07477E" w14:textId="77777777" w:rsidR="00B63C2E" w:rsidRPr="006E2642" w:rsidRDefault="00B63C2E" w:rsidP="006F30E1">
      <w:pPr>
        <w:pStyle w:val="BW-section-head"/>
        <w:rPr>
          <w:lang w:val="en-US"/>
        </w:rPr>
      </w:pPr>
    </w:p>
    <w:p w14:paraId="254E638C" w14:textId="77777777" w:rsidR="006F30E1" w:rsidRPr="006E2642" w:rsidRDefault="006F30E1" w:rsidP="006F30E1">
      <w:pPr>
        <w:rPr>
          <w:b/>
          <w:u w:val="single"/>
          <w:lang w:val="en-US"/>
        </w:rPr>
      </w:pPr>
      <w:r>
        <w:rPr>
          <w:lang w:val="en-US"/>
        </w:rPr>
        <w:t>Research &amp; Nutrition</w:t>
      </w:r>
    </w:p>
    <w:p w14:paraId="4B4DC33B" w14:textId="77777777" w:rsidR="006F30E1" w:rsidRPr="006E2642" w:rsidRDefault="006F30E1" w:rsidP="006F30E1">
      <w:pPr>
        <w:rPr>
          <w:b/>
          <w:u w:val="single"/>
          <w:lang w:val="en-US"/>
        </w:rPr>
      </w:pPr>
    </w:p>
    <w:p w14:paraId="01479251" w14:textId="77777777" w:rsidR="006F30E1" w:rsidRDefault="006F30E1" w:rsidP="006F30E1">
      <w:pPr>
        <w:pStyle w:val="BW-section-head"/>
        <w:rPr>
          <w:color w:val="808080"/>
          <w:lang w:val="en-US"/>
        </w:rPr>
      </w:pPr>
      <w:r w:rsidRPr="006E2642">
        <w:rPr>
          <w:lang w:val="en-US"/>
        </w:rPr>
        <w:t xml:space="preserve">TEXT FOR HEADING </w:t>
      </w:r>
      <w:r>
        <w:rPr>
          <w:lang w:val="en-US"/>
        </w:rPr>
        <w:t>4</w:t>
      </w:r>
      <w:r w:rsidRPr="006E2642">
        <w:rPr>
          <w:lang w:val="en-US"/>
        </w:rPr>
        <w:t xml:space="preserve"> </w:t>
      </w:r>
      <w:r w:rsidRPr="006E2642">
        <w:rPr>
          <w:color w:val="808080"/>
          <w:lang w:val="en-US"/>
        </w:rPr>
        <w:t>(50 words max)</w:t>
      </w:r>
    </w:p>
    <w:p w14:paraId="31C4E5C6" w14:textId="77777777" w:rsidR="00B63C2E" w:rsidRPr="006E2642" w:rsidRDefault="00B63C2E" w:rsidP="006F30E1">
      <w:pPr>
        <w:pStyle w:val="BW-section-head"/>
        <w:rPr>
          <w:color w:val="808080"/>
          <w:lang w:val="en-US"/>
        </w:rPr>
      </w:pPr>
    </w:p>
    <w:p w14:paraId="69AFA72F" w14:textId="77777777" w:rsidR="006F30E1" w:rsidRDefault="006F30E1" w:rsidP="00B83798">
      <w:pPr>
        <w:rPr>
          <w:lang w:val="en-US"/>
        </w:rPr>
      </w:pPr>
      <w:r w:rsidRPr="00975F59">
        <w:rPr>
          <w:lang w:val="en-US"/>
        </w:rPr>
        <w:t xml:space="preserve">25% of </w:t>
      </w:r>
      <w:r w:rsidR="00B63C2E">
        <w:rPr>
          <w:lang w:val="en-US"/>
        </w:rPr>
        <w:t xml:space="preserve">RDQ </w:t>
      </w:r>
      <w:r w:rsidRPr="00975F59">
        <w:rPr>
          <w:lang w:val="en-US"/>
        </w:rPr>
        <w:t>colleagues work in Research &amp; Nutrition.</w:t>
      </w:r>
      <w:r>
        <w:rPr>
          <w:lang w:val="en-US"/>
        </w:rPr>
        <w:t xml:space="preserve"> It's such a large sub-function it's split into four different areas:</w:t>
      </w:r>
    </w:p>
    <w:p w14:paraId="12AD9BA5" w14:textId="77777777" w:rsidR="008B424D" w:rsidRDefault="008B424D" w:rsidP="00B83798">
      <w:pPr>
        <w:rPr>
          <w:lang w:val="en-US"/>
        </w:rPr>
      </w:pPr>
    </w:p>
    <w:p w14:paraId="2938B168" w14:textId="77777777" w:rsidR="006F30E1" w:rsidRPr="007F382B" w:rsidRDefault="006F30E1" w:rsidP="008B424D">
      <w:pPr>
        <w:rPr>
          <w:lang w:val="en-US"/>
        </w:rPr>
      </w:pPr>
      <w:r w:rsidRPr="007F382B">
        <w:rPr>
          <w:lang w:val="en-US"/>
        </w:rPr>
        <w:t>Ingredient &amp; Nutrition Research</w:t>
      </w:r>
    </w:p>
    <w:p w14:paraId="7EFA998D" w14:textId="77777777" w:rsidR="006F30E1" w:rsidRDefault="006F30E1" w:rsidP="008B424D">
      <w:pPr>
        <w:rPr>
          <w:lang w:val="en-US"/>
        </w:rPr>
      </w:pPr>
      <w:r w:rsidRPr="001C6AEF">
        <w:rPr>
          <w:lang w:val="en-US"/>
        </w:rPr>
        <w:t>Con</w:t>
      </w:r>
      <w:r w:rsidRPr="00BF0C44">
        <w:rPr>
          <w:lang w:val="en-US"/>
        </w:rPr>
        <w:t xml:space="preserve">sumer Science </w:t>
      </w:r>
    </w:p>
    <w:p w14:paraId="6EE1ADF5" w14:textId="77777777" w:rsidR="006F30E1" w:rsidRDefault="006F30E1" w:rsidP="008B424D">
      <w:pPr>
        <w:rPr>
          <w:lang w:val="en-US"/>
        </w:rPr>
      </w:pPr>
      <w:r w:rsidRPr="00BF0C44">
        <w:rPr>
          <w:lang w:val="en-US"/>
        </w:rPr>
        <w:t>Innovation Accelerators</w:t>
      </w:r>
    </w:p>
    <w:p w14:paraId="62DB7408" w14:textId="77777777" w:rsidR="006F30E1" w:rsidRPr="00BF0C44" w:rsidRDefault="006F30E1" w:rsidP="008B424D">
      <w:pPr>
        <w:rPr>
          <w:lang w:val="en-US"/>
        </w:rPr>
      </w:pPr>
      <w:r>
        <w:rPr>
          <w:lang w:val="en-US"/>
        </w:rPr>
        <w:t>Analytical Science</w:t>
      </w:r>
    </w:p>
    <w:p w14:paraId="17FF43A1" w14:textId="77777777" w:rsidR="006F30E1" w:rsidRDefault="006F30E1" w:rsidP="00B83798">
      <w:pPr>
        <w:rPr>
          <w:lang w:val="en-US"/>
        </w:rPr>
      </w:pPr>
    </w:p>
    <w:p w14:paraId="36D24078" w14:textId="77777777" w:rsidR="006F30E1" w:rsidRPr="00B157CE" w:rsidRDefault="006F30E1" w:rsidP="00B83798">
      <w:pPr>
        <w:rPr>
          <w:lang w:val="en-US"/>
        </w:rPr>
      </w:pPr>
      <w:r>
        <w:rPr>
          <w:lang w:val="en-US"/>
        </w:rPr>
        <w:t xml:space="preserve">We'll take a closer look at </w:t>
      </w:r>
      <w:r w:rsidR="00B63C2E">
        <w:rPr>
          <w:lang w:val="en-US"/>
        </w:rPr>
        <w:t>these experts in the next screen.</w:t>
      </w:r>
    </w:p>
    <w:p w14:paraId="3B001249" w14:textId="77777777" w:rsidR="00A932BE" w:rsidRPr="006E2642" w:rsidRDefault="00A932BE" w:rsidP="00A932BE">
      <w:pPr>
        <w:rPr>
          <w:lang w:val="en-US"/>
        </w:rPr>
      </w:pPr>
    </w:p>
    <w:p w14:paraId="0CCA5A6E" w14:textId="77777777" w:rsidR="00A932BE" w:rsidRPr="006E2642" w:rsidRDefault="00A932BE" w:rsidP="00B83798">
      <w:pPr>
        <w:rPr>
          <w:lang w:val="en-US"/>
        </w:rPr>
      </w:pPr>
    </w:p>
    <w:p w14:paraId="49FBF49E" w14:textId="0BFCEB32" w:rsidR="00A932BE" w:rsidRPr="006E2642" w:rsidRDefault="00A932BE" w:rsidP="00D06F8B">
      <w:pPr>
        <w:pStyle w:val="BW-section-head"/>
        <w:rPr>
          <w:lang w:val="en-US"/>
        </w:rPr>
      </w:pPr>
      <w:r w:rsidRPr="006E2642">
        <w:rPr>
          <w:lang w:val="en-US"/>
        </w:rPr>
        <w:t xml:space="preserve">HEADING </w:t>
      </w:r>
      <w:r w:rsidR="006F30E1">
        <w:rPr>
          <w:lang w:val="en-US"/>
        </w:rPr>
        <w:t>5</w:t>
      </w:r>
      <w:ins w:id="250" w:author="Adam Boothroyd" w:date="2016-11-10T13:15:00Z">
        <w:r w:rsidR="00877418">
          <w:rPr>
            <w:lang w:val="en-US"/>
          </w:rPr>
          <w:t xml:space="preserve"> </w:t>
        </w:r>
      </w:ins>
      <w:r w:rsidRPr="006E2642">
        <w:rPr>
          <w:lang w:val="en-US"/>
        </w:rPr>
        <w:t xml:space="preserve">TEXT </w:t>
      </w:r>
      <w:r w:rsidRPr="006E2642">
        <w:rPr>
          <w:color w:val="808080"/>
          <w:lang w:val="en-US"/>
        </w:rPr>
        <w:t>(5 words max)</w:t>
      </w:r>
    </w:p>
    <w:p w14:paraId="61E43640" w14:textId="77777777" w:rsidR="00A932BE" w:rsidRPr="006E2642" w:rsidRDefault="00E326CE" w:rsidP="00A932BE">
      <w:pPr>
        <w:rPr>
          <w:b/>
          <w:u w:val="single"/>
          <w:lang w:val="en-US"/>
        </w:rPr>
      </w:pPr>
      <w:r w:rsidRPr="006E2642">
        <w:rPr>
          <w:lang w:val="en-US"/>
        </w:rPr>
        <w:t>Strategy &amp; Productivity</w:t>
      </w:r>
    </w:p>
    <w:p w14:paraId="0B0221D3" w14:textId="77777777" w:rsidR="00A932BE" w:rsidRPr="006E2642" w:rsidRDefault="00A932BE" w:rsidP="00A932BE">
      <w:pPr>
        <w:rPr>
          <w:b/>
          <w:u w:val="single"/>
          <w:lang w:val="en-US"/>
        </w:rPr>
      </w:pPr>
    </w:p>
    <w:p w14:paraId="6BD856B2" w14:textId="77777777" w:rsidR="00A932BE" w:rsidRPr="006E2642" w:rsidRDefault="00A932BE" w:rsidP="00D06F8B">
      <w:pPr>
        <w:pStyle w:val="BW-section-head"/>
        <w:rPr>
          <w:color w:val="808080"/>
          <w:lang w:val="en-US"/>
        </w:rPr>
      </w:pPr>
      <w:r w:rsidRPr="006E2642">
        <w:rPr>
          <w:lang w:val="en-US"/>
        </w:rPr>
        <w:t xml:space="preserve">TEXT FOR HEADING </w:t>
      </w:r>
      <w:r w:rsidR="006F30E1">
        <w:rPr>
          <w:lang w:val="en-US"/>
        </w:rPr>
        <w:t>5</w:t>
      </w:r>
      <w:r w:rsidR="006F30E1" w:rsidRPr="006E2642">
        <w:rPr>
          <w:lang w:val="en-US"/>
        </w:rPr>
        <w:t xml:space="preserve"> </w:t>
      </w:r>
      <w:r w:rsidRPr="006E2642">
        <w:rPr>
          <w:color w:val="808080"/>
          <w:lang w:val="en-US"/>
        </w:rPr>
        <w:t>(50 words max)</w:t>
      </w:r>
    </w:p>
    <w:p w14:paraId="6582C999" w14:textId="77777777" w:rsidR="00B01003" w:rsidRPr="006E2642" w:rsidRDefault="00B01003" w:rsidP="00BD36EA">
      <w:pPr>
        <w:rPr>
          <w:lang w:val="en-US"/>
        </w:rPr>
      </w:pPr>
      <w:r w:rsidRPr="006E2642">
        <w:rPr>
          <w:lang w:val="en-US"/>
        </w:rPr>
        <w:t>Strategy</w:t>
      </w:r>
      <w:r w:rsidR="002B7164" w:rsidRPr="006E2642">
        <w:rPr>
          <w:lang w:val="en-US"/>
        </w:rPr>
        <w:t xml:space="preserve"> means </w:t>
      </w:r>
      <w:r w:rsidR="002B7164" w:rsidRPr="006E2642">
        <w:rPr>
          <w:rFonts w:cs="Arial"/>
          <w:color w:val="222222"/>
          <w:shd w:val="clear" w:color="auto" w:fill="FFFFFF"/>
          <w:lang w:val="en-US"/>
        </w:rPr>
        <w:t>long-term</w:t>
      </w:r>
      <w:r w:rsidR="002B7164" w:rsidRPr="006E2642">
        <w:rPr>
          <w:rStyle w:val="apple-converted-space"/>
          <w:rFonts w:cs="Arial"/>
          <w:color w:val="222222"/>
          <w:shd w:val="clear" w:color="auto" w:fill="FFFFFF"/>
          <w:lang w:val="en-US"/>
        </w:rPr>
        <w:t> </w:t>
      </w:r>
      <w:r w:rsidR="002B7164" w:rsidRPr="006E2642">
        <w:rPr>
          <w:rFonts w:cs="Arial"/>
          <w:bCs/>
          <w:color w:val="222222"/>
          <w:shd w:val="clear" w:color="auto" w:fill="FFFFFF"/>
          <w:lang w:val="en-US"/>
        </w:rPr>
        <w:t>business</w:t>
      </w:r>
      <w:r w:rsidR="002B7164" w:rsidRPr="006E2642">
        <w:rPr>
          <w:rStyle w:val="apple-converted-space"/>
          <w:rFonts w:cs="Arial"/>
          <w:color w:val="222222"/>
          <w:shd w:val="clear" w:color="auto" w:fill="FFFFFF"/>
          <w:lang w:val="en-US"/>
        </w:rPr>
        <w:t> </w:t>
      </w:r>
      <w:r w:rsidR="002B7164" w:rsidRPr="006E2642">
        <w:rPr>
          <w:rFonts w:cs="Arial"/>
          <w:color w:val="222222"/>
          <w:shd w:val="clear" w:color="auto" w:fill="FFFFFF"/>
          <w:lang w:val="en-US"/>
        </w:rPr>
        <w:t>planning. This area</w:t>
      </w:r>
      <w:r w:rsidRPr="006E2642">
        <w:rPr>
          <w:lang w:val="en-US"/>
        </w:rPr>
        <w:t xml:space="preserve"> ensures that our resources are used to drive</w:t>
      </w:r>
      <w:r w:rsidR="002B7164" w:rsidRPr="006E2642">
        <w:rPr>
          <w:lang w:val="en-US"/>
        </w:rPr>
        <w:t xml:space="preserve"> the </w:t>
      </w:r>
      <w:r w:rsidRPr="006E2642">
        <w:rPr>
          <w:lang w:val="en-US"/>
        </w:rPr>
        <w:t xml:space="preserve">biggest opportunities and </w:t>
      </w:r>
      <w:r w:rsidR="002B7164" w:rsidRPr="006E2642">
        <w:rPr>
          <w:lang w:val="en-US"/>
        </w:rPr>
        <w:t xml:space="preserve">that </w:t>
      </w:r>
      <w:r w:rsidR="008B087D" w:rsidRPr="006E2642">
        <w:rPr>
          <w:lang w:val="en-US"/>
        </w:rPr>
        <w:t xml:space="preserve">we continue to </w:t>
      </w:r>
      <w:r w:rsidRPr="006E2642">
        <w:rPr>
          <w:lang w:val="en-US"/>
        </w:rPr>
        <w:t>develop the c</w:t>
      </w:r>
      <w:r w:rsidR="008B087D" w:rsidRPr="006E2642">
        <w:rPr>
          <w:lang w:val="en-US"/>
        </w:rPr>
        <w:t>apability of RDQ t</w:t>
      </w:r>
      <w:r w:rsidRPr="006E2642">
        <w:rPr>
          <w:lang w:val="en-US"/>
        </w:rPr>
        <w:t>eams.</w:t>
      </w:r>
    </w:p>
    <w:p w14:paraId="657CD1D0" w14:textId="77777777" w:rsidR="000F1AD3" w:rsidRPr="003B3C7D" w:rsidRDefault="000F1AD3" w:rsidP="00BD36EA">
      <w:pPr>
        <w:rPr>
          <w:lang w:val="en-US"/>
        </w:rPr>
      </w:pPr>
    </w:p>
    <w:p w14:paraId="008A1399" w14:textId="77777777" w:rsidR="00B01003" w:rsidRPr="003B3C7D" w:rsidRDefault="005A408F" w:rsidP="00B01003">
      <w:pPr>
        <w:rPr>
          <w:lang w:val="en-US"/>
        </w:rPr>
      </w:pPr>
      <w:r>
        <w:rPr>
          <w:lang w:val="en-US"/>
        </w:rPr>
        <w:t>T</w:t>
      </w:r>
      <w:r w:rsidR="00F55FF1">
        <w:rPr>
          <w:lang w:val="en-US"/>
        </w:rPr>
        <w:t>he Productivity team</w:t>
      </w:r>
      <w:r w:rsidR="00F55FF1" w:rsidRPr="00F55FF1">
        <w:rPr>
          <w:lang w:val="en-US"/>
        </w:rPr>
        <w:t xml:space="preserve"> </w:t>
      </w:r>
      <w:r w:rsidR="002B7164" w:rsidRPr="006E2642">
        <w:rPr>
          <w:lang w:val="en-US"/>
        </w:rPr>
        <w:t xml:space="preserve">makes sure </w:t>
      </w:r>
      <w:r w:rsidR="00F55FF1">
        <w:rPr>
          <w:lang w:val="en-US"/>
        </w:rPr>
        <w:t xml:space="preserve">our products are produced as cost effectively as possible, providing the fuel to focus more RDQ funds on developing products that </w:t>
      </w:r>
      <w:r w:rsidR="002B7164" w:rsidRPr="006E2642">
        <w:rPr>
          <w:lang w:val="en-US"/>
        </w:rPr>
        <w:t>hit our</w:t>
      </w:r>
      <w:r w:rsidR="00B01003" w:rsidRPr="006E2642">
        <w:rPr>
          <w:lang w:val="en-US"/>
        </w:rPr>
        <w:t xml:space="preserve"> growth</w:t>
      </w:r>
      <w:r w:rsidR="00E23603" w:rsidRPr="006E2642">
        <w:rPr>
          <w:lang w:val="en-US"/>
        </w:rPr>
        <w:t xml:space="preserve"> tar</w:t>
      </w:r>
      <w:r w:rsidR="002B7164" w:rsidRPr="006E2642">
        <w:rPr>
          <w:lang w:val="en-US"/>
        </w:rPr>
        <w:t>gets</w:t>
      </w:r>
      <w:r w:rsidR="008B087D" w:rsidRPr="006E2642">
        <w:rPr>
          <w:lang w:val="en-US"/>
        </w:rPr>
        <w:t>.</w:t>
      </w:r>
    </w:p>
    <w:p w14:paraId="4C1E91CC" w14:textId="77777777" w:rsidR="00A932BE" w:rsidRPr="003B3C7D" w:rsidRDefault="00A932BE" w:rsidP="00A932BE">
      <w:pPr>
        <w:rPr>
          <w:u w:val="single"/>
          <w:lang w:val="en-US"/>
        </w:rPr>
      </w:pPr>
    </w:p>
    <w:p w14:paraId="4BCC284F" w14:textId="77777777" w:rsidR="00A932BE" w:rsidRPr="00B157CE" w:rsidRDefault="00A932BE" w:rsidP="00D06F8B">
      <w:pPr>
        <w:pStyle w:val="BW-section-head"/>
        <w:rPr>
          <w:color w:val="808080"/>
          <w:lang w:val="en-US"/>
        </w:rPr>
      </w:pPr>
      <w:r w:rsidRPr="00525D5C">
        <w:rPr>
          <w:lang w:val="en-US"/>
        </w:rPr>
        <w:lastRenderedPageBreak/>
        <w:t xml:space="preserve">IMAGE/VIDEO FOR HEADING </w:t>
      </w:r>
      <w:r w:rsidR="006F30E1">
        <w:rPr>
          <w:lang w:val="en-US"/>
        </w:rPr>
        <w:t>5</w:t>
      </w:r>
    </w:p>
    <w:p w14:paraId="723344E6" w14:textId="77777777" w:rsidR="00A932BE" w:rsidRDefault="008F6457" w:rsidP="00A932BE">
      <w:pPr>
        <w:rPr>
          <w:lang w:val="en-US"/>
        </w:rPr>
      </w:pPr>
      <w:proofErr w:type="gramStart"/>
      <w:r>
        <w:rPr>
          <w:lang w:val="en-US"/>
        </w:rPr>
        <w:t>productivity/performance</w:t>
      </w:r>
      <w:proofErr w:type="gramEnd"/>
      <w:r>
        <w:rPr>
          <w:lang w:val="en-US"/>
        </w:rPr>
        <w:t xml:space="preserve"> image</w:t>
      </w:r>
      <w:r w:rsidR="005A408F">
        <w:rPr>
          <w:lang w:val="en-US"/>
        </w:rPr>
        <w:t xml:space="preserve"> ideas. </w:t>
      </w:r>
    </w:p>
    <w:p w14:paraId="33E72278" w14:textId="77777777" w:rsidR="005A408F" w:rsidRDefault="005A408F" w:rsidP="00A932BE">
      <w:pPr>
        <w:rPr>
          <w:lang w:val="en-US"/>
        </w:rPr>
      </w:pPr>
    </w:p>
    <w:p w14:paraId="45221342" w14:textId="77777777" w:rsidR="005A408F" w:rsidRPr="00525D5C" w:rsidRDefault="005A408F" w:rsidP="00A932BE">
      <w:pPr>
        <w:rPr>
          <w:lang w:val="en-US"/>
        </w:rPr>
      </w:pPr>
      <w:r>
        <w:fldChar w:fldCharType="begin"/>
      </w:r>
      <w:r>
        <w:instrText xml:space="preserve"> INCLUDEPICTURE "http://image.shutterstock.com/z/stock-photo-man-fingers-setting-cost-button-on-minimum-position-concept-image-for-illustration-of-cost-310879154.jpg" \* MERGEFORMATINET </w:instrText>
      </w:r>
      <w:r>
        <w:fldChar w:fldCharType="separate"/>
      </w:r>
      <w:r w:rsidR="00E04FD9">
        <w:fldChar w:fldCharType="begin"/>
      </w:r>
      <w:r w:rsidR="00E04FD9">
        <w:instrText xml:space="preserve"> INCLUDEPICTURE  "http://image.shutterstock.com/z/stock-photo-man-fingers-setting-cost-button-on-minimum-position-concept-image-for-illustration-of-cost-310879154.jpg" \* MERGEFORMATINET </w:instrText>
      </w:r>
      <w:r w:rsidR="00E04FD9">
        <w:fldChar w:fldCharType="separate"/>
      </w:r>
      <w:r w:rsidR="00494AE9">
        <w:fldChar w:fldCharType="begin"/>
      </w:r>
      <w:r w:rsidR="00494AE9">
        <w:instrText xml:space="preserve"> INCLUDEPICTURE  "http://image.shutterstock.com/z/stock-photo-man-fingers-setting-cost-button-on-minimum-position-concept-image-for-illustration-of-cost-310879154.jpg" \* MERGEFORMATINET </w:instrText>
      </w:r>
      <w:r w:rsidR="00494AE9">
        <w:fldChar w:fldCharType="separate"/>
      </w:r>
      <w:r w:rsidR="007B17C2">
        <w:fldChar w:fldCharType="begin"/>
      </w:r>
      <w:r w:rsidR="007B17C2">
        <w:instrText xml:space="preserve"> INCLUDEPICTURE  "http://image.shutterstock.com/z/stock-photo-man-fingers-setting-cost-button-on-minimum-position-concept-image-for-illustration-of-cost-310879154.jpg" \* MERGEFORMATINET </w:instrText>
      </w:r>
      <w:r w:rsidR="007B17C2">
        <w:fldChar w:fldCharType="separate"/>
      </w:r>
      <w:r w:rsidR="00AC178F">
        <w:fldChar w:fldCharType="begin"/>
      </w:r>
      <w:r w:rsidR="00AC178F">
        <w:instrText xml:space="preserve"> INCLUDEPICTURE  "http://image.shutterstock.com/z/stock-photo-man-fingers-setting-cost-button-on-minimum-position-concept-image-for-illustration-of-cost-310879154.jpg" \* MERGEFORMATINET </w:instrText>
      </w:r>
      <w:r w:rsidR="00AC178F">
        <w:fldChar w:fldCharType="separate"/>
      </w:r>
      <w:r w:rsidR="009E4FA1">
        <w:fldChar w:fldCharType="begin"/>
      </w:r>
      <w:r w:rsidR="009E4FA1">
        <w:instrText xml:space="preserve"> INCLUDEPICTURE  "http://image.shutterstock.com/z/stock-photo-man-fingers-setting-cost-button-on-minimum-position-concept-image-for-illustration-of-cost-310879154.jpg" \* MERGEFORMATINET </w:instrText>
      </w:r>
      <w:r w:rsidR="009E4FA1">
        <w:fldChar w:fldCharType="separate"/>
      </w:r>
      <w:r w:rsidR="00E53017">
        <w:fldChar w:fldCharType="begin"/>
      </w:r>
      <w:r w:rsidR="00E53017">
        <w:instrText xml:space="preserve"> INCLUDEPICTURE  "http://image.shutterstock.com/z/stock-photo-man-fingers-setting-cost-button-on-minimum-position-concept-image-for-illustration-of-cost-310879154.jpg" \* MERGEFORMATINET </w:instrText>
      </w:r>
      <w:r w:rsidR="00E53017">
        <w:fldChar w:fldCharType="separate"/>
      </w:r>
      <w:r w:rsidR="003A1ADC">
        <w:fldChar w:fldCharType="begin"/>
      </w:r>
      <w:r w:rsidR="003A1ADC">
        <w:instrText xml:space="preserve"> </w:instrText>
      </w:r>
      <w:r w:rsidR="003A1ADC">
        <w:instrText>INCLUDEPICTURE  "http://image.shutterstock.com/z/stock-photo-man-fingers-setting-cost-button-on-minimum-position-concept-image-for-illust</w:instrText>
      </w:r>
      <w:r w:rsidR="003A1ADC">
        <w:instrText>ration-of-cost-310879154.jpg" \* MERGEFORMATINET</w:instrText>
      </w:r>
      <w:r w:rsidR="003A1ADC">
        <w:instrText xml:space="preserve"> </w:instrText>
      </w:r>
      <w:r w:rsidR="003A1ADC">
        <w:fldChar w:fldCharType="separate"/>
      </w:r>
      <w:r w:rsidR="003A1ADC">
        <w:pict w14:anchorId="17051338">
          <v:shape id="_x0000_i1038" type="#_x0000_t75" style="width:134.45pt;height:118.95pt">
            <v:imagedata r:id="rId34" r:href="rId35"/>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749B79F" w14:textId="77777777" w:rsidR="00A932BE" w:rsidRDefault="00A932BE" w:rsidP="00B83798">
      <w:pPr>
        <w:rPr>
          <w:lang w:val="en-US"/>
        </w:rPr>
      </w:pPr>
    </w:p>
    <w:p w14:paraId="72163722" w14:textId="77777777" w:rsidR="005A408F" w:rsidRDefault="005A408F" w:rsidP="00B83798">
      <w:r>
        <w:fldChar w:fldCharType="begin"/>
      </w:r>
      <w:r>
        <w:instrText xml:space="preserve"> INCLUDEPICTURE "http://image.shutterstock.com/z/stock-vector-vector-flat-concept-of-process-social-media-business-and-marketing-startup-business-planning-and-175903370.jpg" \* MERGEFORMATINET </w:instrText>
      </w:r>
      <w:r>
        <w:fldChar w:fldCharType="separate"/>
      </w:r>
      <w:r w:rsidR="00E04FD9">
        <w:fldChar w:fldCharType="begin"/>
      </w:r>
      <w:r w:rsidR="00E04FD9">
        <w:instrText xml:space="preserve"> INCLUDEPICTURE  "http://image.shutterstock.com/z/stock-vector-vector-flat-concept-of-process-social-media-business-and-marketing-startup-business-planning-and-175903370.jpg" \* MERGEFORMATINET </w:instrText>
      </w:r>
      <w:r w:rsidR="00E04FD9">
        <w:fldChar w:fldCharType="separate"/>
      </w:r>
      <w:r w:rsidR="00494AE9">
        <w:fldChar w:fldCharType="begin"/>
      </w:r>
      <w:r w:rsidR="00494AE9">
        <w:instrText xml:space="preserve"> INCLUDEPICTURE  "http://image.shutterstock.com/z/stock-vector-vector-flat-concept-of-process-social-media-business-and-marketing-startup-business-planning-and-175903370.jpg" \* MERGEFORMATINET </w:instrText>
      </w:r>
      <w:r w:rsidR="00494AE9">
        <w:fldChar w:fldCharType="separate"/>
      </w:r>
      <w:r w:rsidR="007B17C2">
        <w:fldChar w:fldCharType="begin"/>
      </w:r>
      <w:r w:rsidR="007B17C2">
        <w:instrText xml:space="preserve"> INCLUDEPICTURE  "http://image.shutterstock.com/z/stock-vector-vector-flat-concept-of-process-social-media-business-and-marketing-startup-business-planning-and-175903370.jpg" \* MERGEFORMATINET </w:instrText>
      </w:r>
      <w:r w:rsidR="007B17C2">
        <w:fldChar w:fldCharType="separate"/>
      </w:r>
      <w:r w:rsidR="00AC178F">
        <w:fldChar w:fldCharType="begin"/>
      </w:r>
      <w:r w:rsidR="00AC178F">
        <w:instrText xml:space="preserve"> INCLUDEPICTURE  "http://image.shutterstock.com/z/stock-vector-vector-flat-concept-of-process-social-media-business-and-marketing-startup-business-planning-and-175903370.jpg" \* MERGEFORMATINET </w:instrText>
      </w:r>
      <w:r w:rsidR="00AC178F">
        <w:fldChar w:fldCharType="separate"/>
      </w:r>
      <w:r w:rsidR="009E4FA1">
        <w:fldChar w:fldCharType="begin"/>
      </w:r>
      <w:r w:rsidR="009E4FA1">
        <w:instrText xml:space="preserve"> INCLUDEPICTURE  "http://image.shutterstock.com/z/stock-vector-vector-flat-concept-of-process-social-media-business-and-marketing-startup-business-planning-and-175903370.jpg" \* MERGEFORMATINET </w:instrText>
      </w:r>
      <w:r w:rsidR="009E4FA1">
        <w:fldChar w:fldCharType="separate"/>
      </w:r>
      <w:r w:rsidR="00E53017">
        <w:fldChar w:fldCharType="begin"/>
      </w:r>
      <w:r w:rsidR="00E53017">
        <w:instrText xml:space="preserve"> INCLUDEPICTURE  "http://image.shutterstock.com/z/stock-vector-vector-flat-concept-of-process-social-media-business-and-marketing-startup-business-planning-and-175903370.jpg" \* MERGEFORMATINET </w:instrText>
      </w:r>
      <w:r w:rsidR="00E53017">
        <w:fldChar w:fldCharType="separate"/>
      </w:r>
      <w:r w:rsidR="003A1ADC">
        <w:fldChar w:fldCharType="begin"/>
      </w:r>
      <w:r w:rsidR="003A1ADC">
        <w:instrText xml:space="preserve"> </w:instrText>
      </w:r>
      <w:r w:rsidR="003A1ADC">
        <w:instrText>INCLUDEPICTURE  "http://image.shutterstock.com/z/stock-vector-vector-flat-concept-of-process-social-me</w:instrText>
      </w:r>
      <w:r w:rsidR="003A1ADC">
        <w:instrText>dia-business-and-marketing-startup-business-planning-and-175903370.jpg" \* MERGEFORMATINET</w:instrText>
      </w:r>
      <w:r w:rsidR="003A1ADC">
        <w:instrText xml:space="preserve"> </w:instrText>
      </w:r>
      <w:r w:rsidR="003A1ADC">
        <w:fldChar w:fldCharType="separate"/>
      </w:r>
      <w:r w:rsidR="003A1ADC">
        <w:pict w14:anchorId="38BEFD9F">
          <v:shape id="_x0000_i1039" type="#_x0000_t75" style="width:277.05pt;height:198.7pt">
            <v:imagedata r:id="rId36" r:href="rId37"/>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94E1487" w14:textId="77777777" w:rsidR="00545553" w:rsidRDefault="00545553" w:rsidP="00B83798"/>
    <w:p w14:paraId="23765E94" w14:textId="77777777" w:rsidR="00545553" w:rsidRDefault="00545553" w:rsidP="00B83798"/>
    <w:p w14:paraId="0F171DF3" w14:textId="77777777" w:rsidR="00545553" w:rsidRDefault="00545553" w:rsidP="00B83798"/>
    <w:p w14:paraId="04E4A003" w14:textId="77777777" w:rsidR="00545553" w:rsidRPr="00B157CE" w:rsidRDefault="00545553" w:rsidP="00B83798">
      <w:pPr>
        <w:rPr>
          <w:lang w:val="en-US"/>
        </w:rPr>
      </w:pPr>
    </w:p>
    <w:p w14:paraId="51DB576C" w14:textId="77777777" w:rsidR="00A932BE" w:rsidRPr="00B26381" w:rsidRDefault="00A932BE" w:rsidP="00D06F8B">
      <w:pPr>
        <w:pStyle w:val="BW-section-head"/>
        <w:rPr>
          <w:lang w:val="en-US"/>
        </w:rPr>
      </w:pPr>
      <w:r w:rsidRPr="00B157CE">
        <w:rPr>
          <w:lang w:val="en-US"/>
        </w:rPr>
        <w:t xml:space="preserve">HEADING </w:t>
      </w:r>
      <w:r w:rsidR="006F30E1">
        <w:rPr>
          <w:lang w:val="en-US"/>
        </w:rPr>
        <w:t>6</w:t>
      </w:r>
      <w:r w:rsidR="006F30E1" w:rsidRPr="00B157CE">
        <w:rPr>
          <w:lang w:val="en-US"/>
        </w:rPr>
        <w:t xml:space="preserve"> </w:t>
      </w:r>
      <w:r w:rsidRPr="00B157CE">
        <w:rPr>
          <w:lang w:val="en-US"/>
        </w:rPr>
        <w:t xml:space="preserve">TEXT </w:t>
      </w:r>
      <w:r w:rsidRPr="00B157CE">
        <w:rPr>
          <w:color w:val="808080"/>
          <w:lang w:val="en-US"/>
        </w:rPr>
        <w:t>(5 words max)</w:t>
      </w:r>
    </w:p>
    <w:p w14:paraId="66B5BD3F" w14:textId="77777777" w:rsidR="00A932BE" w:rsidRPr="00995F99" w:rsidRDefault="00E326CE" w:rsidP="00A932BE">
      <w:pPr>
        <w:rPr>
          <w:b/>
          <w:u w:val="single"/>
          <w:lang w:val="en-US"/>
        </w:rPr>
      </w:pPr>
      <w:r w:rsidRPr="00B26381">
        <w:rPr>
          <w:lang w:val="en-US"/>
        </w:rPr>
        <w:t>Breakthrough Innovation</w:t>
      </w:r>
    </w:p>
    <w:p w14:paraId="652A131E" w14:textId="77777777" w:rsidR="00A932BE" w:rsidRPr="00995F99" w:rsidRDefault="00A932BE" w:rsidP="00A932BE">
      <w:pPr>
        <w:rPr>
          <w:b/>
          <w:u w:val="single"/>
          <w:lang w:val="en-US"/>
        </w:rPr>
      </w:pPr>
    </w:p>
    <w:p w14:paraId="1A2C620F" w14:textId="77777777" w:rsidR="00A932BE" w:rsidRPr="003A2DF4" w:rsidRDefault="00A932BE" w:rsidP="00D06F8B">
      <w:pPr>
        <w:pStyle w:val="BW-section-head"/>
        <w:rPr>
          <w:color w:val="808080"/>
          <w:lang w:val="en-US"/>
        </w:rPr>
      </w:pPr>
      <w:r w:rsidRPr="00995F99">
        <w:rPr>
          <w:lang w:val="en-US"/>
        </w:rPr>
        <w:t xml:space="preserve">TEXT FOR HEADING </w:t>
      </w:r>
      <w:r w:rsidR="006F30E1">
        <w:rPr>
          <w:lang w:val="en-US"/>
        </w:rPr>
        <w:t>6</w:t>
      </w:r>
      <w:r w:rsidR="006F30E1" w:rsidRPr="00995F99">
        <w:rPr>
          <w:lang w:val="en-US"/>
        </w:rPr>
        <w:t xml:space="preserve"> </w:t>
      </w:r>
      <w:r w:rsidRPr="003A2DF4">
        <w:rPr>
          <w:color w:val="808080"/>
          <w:lang w:val="en-US"/>
        </w:rPr>
        <w:t>(50 words max)</w:t>
      </w:r>
    </w:p>
    <w:p w14:paraId="33BA8C1A" w14:textId="77777777" w:rsidR="00A932BE" w:rsidRPr="00BF0C44" w:rsidRDefault="00CE367F" w:rsidP="00A932BE">
      <w:pPr>
        <w:rPr>
          <w:lang w:val="en-US"/>
        </w:rPr>
      </w:pPr>
      <w:r w:rsidRPr="003A2DF4">
        <w:rPr>
          <w:lang w:val="en-US"/>
        </w:rPr>
        <w:t>O</w:t>
      </w:r>
      <w:r w:rsidR="00B01003" w:rsidRPr="003A2DF4">
        <w:rPr>
          <w:lang w:val="en-US"/>
        </w:rPr>
        <w:t>ur small,</w:t>
      </w:r>
      <w:r w:rsidR="00E326CE" w:rsidRPr="00A54701">
        <w:rPr>
          <w:lang w:val="en-US"/>
        </w:rPr>
        <w:t xml:space="preserve"> dedicated, innovation team</w:t>
      </w:r>
      <w:r w:rsidR="00B01003" w:rsidRPr="00A20683">
        <w:rPr>
          <w:lang w:val="en-US"/>
        </w:rPr>
        <w:t xml:space="preserve"> has an entrepreneurial mindset and</w:t>
      </w:r>
      <w:r w:rsidR="00E326CE" w:rsidRPr="00A20683">
        <w:rPr>
          <w:lang w:val="en-US"/>
        </w:rPr>
        <w:t xml:space="preserve"> a </w:t>
      </w:r>
      <w:r w:rsidR="00B01003" w:rsidRPr="00A20683">
        <w:rPr>
          <w:lang w:val="en-US"/>
        </w:rPr>
        <w:t>real</w:t>
      </w:r>
      <w:r w:rsidR="00E326CE" w:rsidRPr="00A20683">
        <w:rPr>
          <w:lang w:val="en-US"/>
        </w:rPr>
        <w:t xml:space="preserve"> sense of urgency</w:t>
      </w:r>
      <w:r w:rsidR="00B01003" w:rsidRPr="00A20683">
        <w:rPr>
          <w:lang w:val="en-US"/>
        </w:rPr>
        <w:t xml:space="preserve">. They use </w:t>
      </w:r>
      <w:r w:rsidRPr="00A37A2B">
        <w:rPr>
          <w:lang w:val="en-US"/>
        </w:rPr>
        <w:t xml:space="preserve">all </w:t>
      </w:r>
      <w:r w:rsidR="00B01003" w:rsidRPr="00A37A2B">
        <w:rPr>
          <w:lang w:val="en-US"/>
        </w:rPr>
        <w:t xml:space="preserve">the expertise we have internally </w:t>
      </w:r>
      <w:r w:rsidR="007E6204" w:rsidRPr="006E2642">
        <w:rPr>
          <w:lang w:val="en-US"/>
        </w:rPr>
        <w:t>and</w:t>
      </w:r>
      <w:r w:rsidR="007E6204" w:rsidRPr="00A37A2B">
        <w:rPr>
          <w:lang w:val="en-US"/>
        </w:rPr>
        <w:t xml:space="preserve"> partner</w:t>
      </w:r>
      <w:r w:rsidR="00B01003" w:rsidRPr="00A37A2B">
        <w:rPr>
          <w:lang w:val="en-US"/>
        </w:rPr>
        <w:t xml:space="preserve"> with external organizations to invent new processes and products. This creates </w:t>
      </w:r>
      <w:r w:rsidRPr="007F382B">
        <w:rPr>
          <w:lang w:val="en-US"/>
        </w:rPr>
        <w:t>even more</w:t>
      </w:r>
      <w:r w:rsidR="00B01003" w:rsidRPr="001C6AEF">
        <w:rPr>
          <w:lang w:val="en-US"/>
        </w:rPr>
        <w:t xml:space="preserve"> moments of joy for our consumers.</w:t>
      </w:r>
    </w:p>
    <w:p w14:paraId="169D9332" w14:textId="77777777" w:rsidR="00A932BE" w:rsidRPr="00BF0C44" w:rsidRDefault="00A932BE" w:rsidP="00A932BE">
      <w:pPr>
        <w:rPr>
          <w:u w:val="single"/>
          <w:lang w:val="en-US"/>
        </w:rPr>
      </w:pPr>
    </w:p>
    <w:p w14:paraId="36249F29" w14:textId="77777777" w:rsidR="00A932BE" w:rsidRPr="00BF0C44" w:rsidRDefault="00A932BE" w:rsidP="00D06F8B">
      <w:pPr>
        <w:pStyle w:val="BW-section-head"/>
        <w:rPr>
          <w:lang w:val="en-US"/>
        </w:rPr>
      </w:pPr>
      <w:r w:rsidRPr="00BF0C44">
        <w:rPr>
          <w:lang w:val="en-US"/>
        </w:rPr>
        <w:t xml:space="preserve">IMAGE/VIDEO FOR HEADING </w:t>
      </w:r>
      <w:r w:rsidR="006F30E1">
        <w:rPr>
          <w:lang w:val="en-US"/>
        </w:rPr>
        <w:t>6</w:t>
      </w:r>
    </w:p>
    <w:p w14:paraId="35FAB200" w14:textId="77777777" w:rsidR="00306B81" w:rsidRDefault="00306B81" w:rsidP="00A932BE">
      <w:pPr>
        <w:rPr>
          <w:b/>
          <w:lang w:val="en-US"/>
        </w:rPr>
      </w:pPr>
      <w:r w:rsidRPr="0002338F">
        <w:rPr>
          <w:lang w:val="en-US"/>
        </w:rPr>
        <w:t xml:space="preserve">Typography solution?      </w:t>
      </w:r>
      <w:r w:rsidRPr="009B7557">
        <w:rPr>
          <w:b/>
          <w:lang w:val="en-US"/>
        </w:rPr>
        <w:t>WOW!             "I wish I'd thought of that!"              Bright ideas</w:t>
      </w:r>
    </w:p>
    <w:p w14:paraId="6D8B7620" w14:textId="77777777" w:rsidR="002611DE" w:rsidRDefault="002611DE" w:rsidP="00A932BE">
      <w:pPr>
        <w:rPr>
          <w:b/>
          <w:lang w:val="en-US"/>
        </w:rPr>
      </w:pPr>
    </w:p>
    <w:p w14:paraId="1A3F9872" w14:textId="77777777" w:rsidR="002611DE" w:rsidRDefault="002611DE" w:rsidP="00A932BE">
      <w:pPr>
        <w:rPr>
          <w:b/>
          <w:lang w:val="en-US"/>
        </w:rPr>
      </w:pPr>
    </w:p>
    <w:p w14:paraId="14C819C5" w14:textId="77777777" w:rsidR="002611DE" w:rsidRPr="00576C38" w:rsidRDefault="002611DE" w:rsidP="00A932BE">
      <w:pPr>
        <w:rPr>
          <w:lang w:val="en-US"/>
        </w:rPr>
      </w:pPr>
      <w:r w:rsidRPr="00576C38">
        <w:rPr>
          <w:lang w:val="en-US"/>
        </w:rPr>
        <w:t>Or alternatively an image similar to this</w:t>
      </w:r>
      <w:r w:rsidR="00313F91">
        <w:rPr>
          <w:lang w:val="en-US"/>
        </w:rPr>
        <w:t>,</w:t>
      </w:r>
      <w:r w:rsidRPr="00576C38">
        <w:rPr>
          <w:lang w:val="en-US"/>
        </w:rPr>
        <w:t xml:space="preserve"> (sent by Tracey at MDLZ).</w:t>
      </w:r>
    </w:p>
    <w:p w14:paraId="5B915190" w14:textId="77777777" w:rsidR="008F6457" w:rsidRPr="00576C38" w:rsidRDefault="008F6457" w:rsidP="00A932BE">
      <w:pPr>
        <w:rPr>
          <w:lang w:val="en-US"/>
        </w:rPr>
      </w:pPr>
    </w:p>
    <w:p w14:paraId="70F2E796" w14:textId="77777777" w:rsidR="008F6457" w:rsidRPr="00576C38" w:rsidRDefault="003A1ADC" w:rsidP="00A932BE">
      <w:pPr>
        <w:rPr>
          <w:lang w:val="en-US"/>
        </w:rPr>
      </w:pPr>
      <w:r>
        <w:rPr>
          <w:noProof/>
        </w:rPr>
        <w:pict w14:anchorId="12149209">
          <v:shape id="Picture 1" o:spid="_x0000_s1034" type="#_x0000_t75" style="position:absolute;margin-left:0;margin-top:11.5pt;width:355.95pt;height:82.45pt;z-index:251660288;visibility:visible">
            <v:imagedata r:id="rId38" o:title=""/>
            <w10:wrap type="square"/>
          </v:shape>
        </w:pict>
      </w:r>
    </w:p>
    <w:p w14:paraId="31AB635F" w14:textId="77777777" w:rsidR="008F6457" w:rsidRPr="009B7557" w:rsidRDefault="008F6457" w:rsidP="00A932BE">
      <w:pPr>
        <w:rPr>
          <w:lang w:val="en-US"/>
        </w:rPr>
      </w:pPr>
    </w:p>
    <w:p w14:paraId="17101359" w14:textId="77777777" w:rsidR="00A932BE" w:rsidRDefault="00A932BE" w:rsidP="00B83798">
      <w:pPr>
        <w:rPr>
          <w:lang w:val="en-US"/>
        </w:rPr>
      </w:pPr>
    </w:p>
    <w:p w14:paraId="5EC2FD05" w14:textId="6928DDFC" w:rsidR="001B1137" w:rsidRPr="006E2642" w:rsidRDefault="001B1137" w:rsidP="001B1137">
      <w:pPr>
        <w:pStyle w:val="Heading2"/>
        <w:rPr>
          <w:color w:val="FFFFFF"/>
          <w:lang w:val="en-US"/>
        </w:rPr>
      </w:pPr>
      <w:bookmarkStart w:id="251" w:name="_Toc465417696"/>
      <w:r w:rsidRPr="006E2642">
        <w:rPr>
          <w:lang w:val="en-US"/>
        </w:rPr>
        <w:lastRenderedPageBreak/>
        <w:t xml:space="preserve">SCREEN </w:t>
      </w:r>
      <w:del w:id="252" w:author="Adam Boothroyd" w:date="2016-11-09T09:55:00Z">
        <w:r w:rsidRPr="006E2642" w:rsidDel="000C6A3F">
          <w:rPr>
            <w:color w:val="FFFFFF"/>
            <w:lang w:val="en-US"/>
          </w:rPr>
          <w:delText>02_</w:delText>
        </w:r>
      </w:del>
      <w:r w:rsidRPr="006E2642">
        <w:rPr>
          <w:color w:val="FFFFFF"/>
          <w:lang w:val="en-US"/>
        </w:rPr>
        <w:t>02_1</w:t>
      </w:r>
      <w:r>
        <w:rPr>
          <w:color w:val="FFFFFF"/>
          <w:lang w:val="en-US"/>
        </w:rPr>
        <w:t>4</w:t>
      </w:r>
      <w:r w:rsidRPr="006E2642">
        <w:rPr>
          <w:color w:val="FFFFFF"/>
          <w:lang w:val="en-US"/>
        </w:rPr>
        <w:t>0</w:t>
      </w:r>
      <w:bookmarkEnd w:id="251"/>
    </w:p>
    <w:p w14:paraId="797191CA" w14:textId="77777777" w:rsidR="001B1137" w:rsidRPr="006E2642" w:rsidRDefault="001B1137" w:rsidP="001B1137">
      <w:pPr>
        <w:pStyle w:val="BW-screentype"/>
        <w:rPr>
          <w:lang w:val="en-US"/>
        </w:rPr>
      </w:pPr>
      <w:r w:rsidRPr="003B3C7D">
        <w:rPr>
          <w:lang w:val="en-US"/>
        </w:rPr>
        <w:t xml:space="preserve">SCREEN TYPE </w:t>
      </w:r>
      <w:r>
        <w:rPr>
          <w:lang w:val="en-US"/>
        </w:rPr>
        <w:t>Hotspot</w:t>
      </w:r>
      <w:r w:rsidRPr="003B3C7D">
        <w:rPr>
          <w:lang w:val="en-US"/>
        </w:rPr>
        <w:t xml:space="preserve"> reveal</w:t>
      </w:r>
    </w:p>
    <w:p w14:paraId="14F2DE95" w14:textId="77777777" w:rsidR="001B1137" w:rsidRPr="003B3C7D" w:rsidRDefault="001B1137" w:rsidP="001B1137">
      <w:pPr>
        <w:rPr>
          <w:b/>
          <w:u w:val="single"/>
          <w:lang w:val="en-US"/>
        </w:rPr>
      </w:pPr>
    </w:p>
    <w:p w14:paraId="4451B8B2" w14:textId="77777777" w:rsidR="001B1137" w:rsidRPr="00970A42" w:rsidRDefault="001B1137" w:rsidP="00287977">
      <w:pPr>
        <w:rPr>
          <w:b/>
          <w:sz w:val="28"/>
          <w:lang w:val="en-US"/>
        </w:rPr>
      </w:pPr>
      <w:r w:rsidRPr="00970A42">
        <w:rPr>
          <w:b/>
          <w:sz w:val="28"/>
          <w:lang w:val="en-US"/>
        </w:rPr>
        <w:t>Research &amp; Nutrition</w:t>
      </w:r>
    </w:p>
    <w:p w14:paraId="0E2751D8" w14:textId="77777777" w:rsidR="001B1137" w:rsidRPr="009B731A" w:rsidRDefault="001B1137" w:rsidP="00287977">
      <w:pPr>
        <w:rPr>
          <w:b/>
          <w:u w:val="single"/>
          <w:lang w:val="en-US"/>
        </w:rPr>
      </w:pPr>
    </w:p>
    <w:p w14:paraId="157B8265" w14:textId="77777777" w:rsidR="00287977" w:rsidRPr="009B731A" w:rsidRDefault="00287977" w:rsidP="00836039">
      <w:pPr>
        <w:pStyle w:val="BW-section-head"/>
        <w:rPr>
          <w:lang w:val="en-US"/>
        </w:rPr>
      </w:pPr>
      <w:r w:rsidRPr="009B731A">
        <w:rPr>
          <w:lang w:val="en-US"/>
        </w:rPr>
        <w:t>DESCRIPTION</w:t>
      </w:r>
    </w:p>
    <w:p w14:paraId="3E4615A3" w14:textId="77777777" w:rsidR="00287977" w:rsidRPr="009B731A" w:rsidRDefault="00287977" w:rsidP="00287977">
      <w:pPr>
        <w:rPr>
          <w:lang w:val="en-US"/>
        </w:rPr>
      </w:pPr>
      <w:r w:rsidRPr="009B731A">
        <w:rPr>
          <w:lang w:val="en-US"/>
        </w:rPr>
        <w:t xml:space="preserve">The learner selects </w:t>
      </w:r>
      <w:r w:rsidR="00172584">
        <w:rPr>
          <w:lang w:val="en-US"/>
        </w:rPr>
        <w:t>department names</w:t>
      </w:r>
      <w:r w:rsidRPr="009B731A">
        <w:rPr>
          <w:lang w:val="en-US"/>
        </w:rPr>
        <w:t xml:space="preserve"> on an image to reveal further information, images or media.</w:t>
      </w:r>
    </w:p>
    <w:p w14:paraId="21B8E9DB" w14:textId="77777777" w:rsidR="00287977" w:rsidRPr="009B731A" w:rsidRDefault="00287977" w:rsidP="00287977">
      <w:pPr>
        <w:rPr>
          <w:lang w:val="en-US"/>
        </w:rPr>
      </w:pPr>
    </w:p>
    <w:p w14:paraId="4DF02FA7" w14:textId="77777777" w:rsidR="00287977" w:rsidRPr="009B731A" w:rsidRDefault="00287977" w:rsidP="00836039">
      <w:pPr>
        <w:pStyle w:val="BW-section-head"/>
        <w:rPr>
          <w:lang w:val="en-US"/>
        </w:rPr>
      </w:pPr>
      <w:r w:rsidRPr="009B731A">
        <w:rPr>
          <w:lang w:val="en-US"/>
        </w:rPr>
        <w:t>MAIN IMAGE</w:t>
      </w:r>
    </w:p>
    <w:p w14:paraId="1261033F" w14:textId="77777777" w:rsidR="008C2122" w:rsidRDefault="008C2122" w:rsidP="00287977">
      <w:pPr>
        <w:rPr>
          <w:lang w:val="en-US"/>
        </w:rPr>
      </w:pPr>
      <w:r>
        <w:rPr>
          <w:lang w:val="en-US"/>
        </w:rPr>
        <w:t>Peanuts or blueberries. Choice u</w:t>
      </w:r>
      <w:r w:rsidR="0062554B">
        <w:rPr>
          <w:lang w:val="en-US"/>
        </w:rPr>
        <w:t>p to Art Director / design team. Depending on whether a light or dark background is best for this screen.</w:t>
      </w:r>
    </w:p>
    <w:p w14:paraId="2EC638BE" w14:textId="77777777" w:rsidR="0062554B" w:rsidRDefault="0062554B" w:rsidP="00287977">
      <w:pPr>
        <w:rPr>
          <w:lang w:val="en-US"/>
        </w:rPr>
      </w:pPr>
    </w:p>
    <w:p w14:paraId="057B94FD" w14:textId="77777777" w:rsidR="008C2122" w:rsidRDefault="008C2122" w:rsidP="00287977">
      <w:pPr>
        <w:rPr>
          <w:lang w:val="en-US"/>
        </w:rPr>
      </w:pPr>
    </w:p>
    <w:p w14:paraId="710F57B8" w14:textId="5EF30A98" w:rsidR="008C2122" w:rsidRPr="009B731A" w:rsidRDefault="008C2122" w:rsidP="00287977">
      <w:pPr>
        <w:rPr>
          <w:lang w:val="en-US"/>
        </w:rPr>
      </w:pPr>
      <w:r>
        <w:fldChar w:fldCharType="begin"/>
      </w:r>
      <w:r>
        <w:instrText xml:space="preserve"> INCLUDEPICTURE "https://static.pexels.com/photos/61374/pexels-photo-61374-large.jpeg" \* MERGEFORMATINET </w:instrText>
      </w:r>
      <w:r>
        <w:fldChar w:fldCharType="separate"/>
      </w:r>
      <w:r w:rsidR="00E04FD9">
        <w:fldChar w:fldCharType="begin"/>
      </w:r>
      <w:r w:rsidR="00E04FD9">
        <w:instrText xml:space="preserve"> INCLUDEPICTURE  "https://static.pexels.com/photos/61374/pexels-photo-61374-large.jpeg" \* MERGEFORMATINET </w:instrText>
      </w:r>
      <w:r w:rsidR="00E04FD9">
        <w:fldChar w:fldCharType="separate"/>
      </w:r>
      <w:r w:rsidR="00494AE9">
        <w:fldChar w:fldCharType="begin"/>
      </w:r>
      <w:r w:rsidR="00494AE9">
        <w:instrText xml:space="preserve"> INCLUDEPICTURE  "https://static.pexels.com/photos/61374/pexels-photo-61374-large.jpeg" \* MERGEFORMATINET </w:instrText>
      </w:r>
      <w:r w:rsidR="00494AE9">
        <w:fldChar w:fldCharType="separate"/>
      </w:r>
      <w:r w:rsidR="007B17C2">
        <w:fldChar w:fldCharType="begin"/>
      </w:r>
      <w:r w:rsidR="007B17C2">
        <w:instrText xml:space="preserve"> INCLUDEPICTURE  "https://static.pexels.com/photos/61374/pexels-photo-61374-large.jpeg" \* MERGEFORMATINET </w:instrText>
      </w:r>
      <w:r w:rsidR="007B17C2">
        <w:fldChar w:fldCharType="separate"/>
      </w:r>
      <w:r w:rsidR="00AC178F">
        <w:fldChar w:fldCharType="begin"/>
      </w:r>
      <w:r w:rsidR="00AC178F">
        <w:instrText xml:space="preserve"> INCLUDEPICTURE  "https://static.pexels.com/photos/61374/pexels-photo-61374-large.jpeg" \* MERGEFORMATINET </w:instrText>
      </w:r>
      <w:r w:rsidR="00AC178F">
        <w:fldChar w:fldCharType="separate"/>
      </w:r>
      <w:r w:rsidR="009E4FA1">
        <w:fldChar w:fldCharType="begin"/>
      </w:r>
      <w:r w:rsidR="009E4FA1">
        <w:instrText xml:space="preserve"> INCLUDEPICTURE  "https://static.pexels.com/photos/61374/pexels-photo-61374-large.jpeg" \* MERGEFORMATINET </w:instrText>
      </w:r>
      <w:r w:rsidR="009E4FA1">
        <w:fldChar w:fldCharType="separate"/>
      </w:r>
      <w:r w:rsidR="00E53017">
        <w:fldChar w:fldCharType="begin"/>
      </w:r>
      <w:r w:rsidR="00E53017">
        <w:instrText xml:space="preserve"> INCLUDEPICTURE  "https://static.pexels.com/photos/61374/pexels-photo-61374-large.jpeg" \* MERGEFORMATINET </w:instrText>
      </w:r>
      <w:r w:rsidR="00E53017">
        <w:fldChar w:fldCharType="separate"/>
      </w:r>
      <w:r w:rsidR="003A1ADC">
        <w:fldChar w:fldCharType="begin"/>
      </w:r>
      <w:r w:rsidR="003A1ADC">
        <w:instrText xml:space="preserve"> </w:instrText>
      </w:r>
      <w:r w:rsidR="003A1ADC">
        <w:instrText>INCLUDEPICTURE  "https://static.pexels.com/photos/61374/pexels-photo-61374-large.jpeg" \* MERGEFORMATINET</w:instrText>
      </w:r>
      <w:r w:rsidR="003A1ADC">
        <w:instrText xml:space="preserve"> </w:instrText>
      </w:r>
      <w:r w:rsidR="003A1ADC">
        <w:fldChar w:fldCharType="separate"/>
      </w:r>
      <w:r w:rsidR="00470E5F">
        <w:pict w14:anchorId="3A330B82">
          <v:shape id="_x0000_i1040" type="#_x0000_t75" alt="Brown Peanuts" style="width:220.1pt;height:123.95pt">
            <v:imagedata r:id="rId39" r:href="rId40"/>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74A51551" w14:textId="77777777" w:rsidR="00287977" w:rsidRDefault="003A1ADC" w:rsidP="00287977">
      <w:pPr>
        <w:rPr>
          <w:b/>
          <w:u w:val="single"/>
          <w:lang w:val="en-US"/>
        </w:rPr>
      </w:pPr>
      <w:hyperlink r:id="rId41" w:history="1">
        <w:r w:rsidR="008C2122" w:rsidRPr="004441DA">
          <w:rPr>
            <w:rStyle w:val="Hyperlink"/>
            <w:b/>
            <w:lang w:val="en-US"/>
          </w:rPr>
          <w:t>https://www.pexels.com/photo/brown-peanuts-61374/</w:t>
        </w:r>
      </w:hyperlink>
    </w:p>
    <w:p w14:paraId="7C2FBEC8" w14:textId="77777777" w:rsidR="008C2122" w:rsidRDefault="008C2122" w:rsidP="00287977">
      <w:pPr>
        <w:rPr>
          <w:b/>
          <w:u w:val="single"/>
          <w:lang w:val="en-US"/>
        </w:rPr>
      </w:pPr>
    </w:p>
    <w:p w14:paraId="4EB6F052" w14:textId="35F55BC3" w:rsidR="008C2122" w:rsidRDefault="008C2122" w:rsidP="00287977">
      <w:pPr>
        <w:rPr>
          <w:b/>
          <w:u w:val="single"/>
          <w:lang w:val="en-US"/>
        </w:rPr>
      </w:pPr>
      <w:r>
        <w:fldChar w:fldCharType="begin"/>
      </w:r>
      <w:r>
        <w:instrText xml:space="preserve"> INCLUDEPICTURE "https://static.pexels.com/photos/139749/pexels-photo-139749-large.jpeg" \* MERGEFORMATINET </w:instrText>
      </w:r>
      <w:r>
        <w:fldChar w:fldCharType="separate"/>
      </w:r>
      <w:r w:rsidR="00E04FD9">
        <w:fldChar w:fldCharType="begin"/>
      </w:r>
      <w:r w:rsidR="00E04FD9">
        <w:instrText xml:space="preserve"> INCLUDEPICTURE  "https://static.pexels.com/photos/139749/pexels-photo-139749-large.jpeg" \* MERGEFORMATINET </w:instrText>
      </w:r>
      <w:r w:rsidR="00E04FD9">
        <w:fldChar w:fldCharType="separate"/>
      </w:r>
      <w:r w:rsidR="00494AE9">
        <w:fldChar w:fldCharType="begin"/>
      </w:r>
      <w:r w:rsidR="00494AE9">
        <w:instrText xml:space="preserve"> INCLUDEPICTURE  "https://static.pexels.com/photos/139749/pexels-photo-139749-large.jpeg" \* MERGEFORMATINET </w:instrText>
      </w:r>
      <w:r w:rsidR="00494AE9">
        <w:fldChar w:fldCharType="separate"/>
      </w:r>
      <w:r w:rsidR="007B17C2">
        <w:fldChar w:fldCharType="begin"/>
      </w:r>
      <w:r w:rsidR="007B17C2">
        <w:instrText xml:space="preserve"> INCLUDEPICTURE  "https://static.pexels.com/photos/139749/pexels-photo-139749-large.jpeg" \* MERGEFORMATINET </w:instrText>
      </w:r>
      <w:r w:rsidR="007B17C2">
        <w:fldChar w:fldCharType="separate"/>
      </w:r>
      <w:r w:rsidR="00AC178F">
        <w:fldChar w:fldCharType="begin"/>
      </w:r>
      <w:r w:rsidR="00AC178F">
        <w:instrText xml:space="preserve"> INCLUDEPICTURE  "https://static.pexels.com/photos/139749/pexels-photo-139749-large.jpeg" \* MERGEFORMATINET </w:instrText>
      </w:r>
      <w:r w:rsidR="00AC178F">
        <w:fldChar w:fldCharType="separate"/>
      </w:r>
      <w:r w:rsidR="009E4FA1">
        <w:fldChar w:fldCharType="begin"/>
      </w:r>
      <w:r w:rsidR="009E4FA1">
        <w:instrText xml:space="preserve"> INCLUDEPICTURE  "https://static.pexels.com/photos/139749/pexels-photo-139749-large.jpeg" \* MERGEFORMATINET </w:instrText>
      </w:r>
      <w:r w:rsidR="009E4FA1">
        <w:fldChar w:fldCharType="separate"/>
      </w:r>
      <w:r w:rsidR="00E53017">
        <w:fldChar w:fldCharType="begin"/>
      </w:r>
      <w:r w:rsidR="00E53017">
        <w:instrText xml:space="preserve"> INCLUDEPICTURE  "https://static.pexels.com/photos/139749/pexels-photo-139749-large.jpeg" \* MERGEFORMATINET </w:instrText>
      </w:r>
      <w:r w:rsidR="00E53017">
        <w:fldChar w:fldCharType="separate"/>
      </w:r>
      <w:r w:rsidR="003A1ADC">
        <w:fldChar w:fldCharType="begin"/>
      </w:r>
      <w:r w:rsidR="003A1ADC">
        <w:instrText xml:space="preserve"> </w:instrText>
      </w:r>
      <w:r w:rsidR="003A1ADC">
        <w:instrText>INCLUDEPICTURE  "https://static.pexels.com/photos/139749/pexels-photo-139749-large.jpeg" \* MERGEFORMATINET</w:instrText>
      </w:r>
      <w:r w:rsidR="003A1ADC">
        <w:instrText xml:space="preserve"> </w:instrText>
      </w:r>
      <w:r w:rsidR="003A1ADC">
        <w:fldChar w:fldCharType="separate"/>
      </w:r>
      <w:r w:rsidR="00470E5F">
        <w:pict w14:anchorId="534D4275">
          <v:shape id="_x0000_i1041" type="#_x0000_t75" alt="Close Up Photography of Grey Round Fruits" style="width:220.1pt;height:146.3pt">
            <v:imagedata r:id="rId42" r:href="rId43"/>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B2E68C2" w14:textId="77777777" w:rsidR="008C2122" w:rsidRDefault="003A1ADC" w:rsidP="00287977">
      <w:pPr>
        <w:rPr>
          <w:b/>
          <w:u w:val="single"/>
          <w:lang w:val="en-US"/>
        </w:rPr>
      </w:pPr>
      <w:hyperlink r:id="rId44" w:history="1">
        <w:r w:rsidR="008C2122" w:rsidRPr="004441DA">
          <w:rPr>
            <w:rStyle w:val="Hyperlink"/>
            <w:b/>
            <w:lang w:val="en-US"/>
          </w:rPr>
          <w:t>https://www.pexels.com/photo/close-up-photography-of-grey-round-fruits-139749/</w:t>
        </w:r>
      </w:hyperlink>
    </w:p>
    <w:p w14:paraId="1E75B4B1" w14:textId="77777777" w:rsidR="008C2122" w:rsidRPr="009B731A" w:rsidRDefault="008C2122" w:rsidP="00287977">
      <w:pPr>
        <w:rPr>
          <w:b/>
          <w:u w:val="single"/>
          <w:lang w:val="en-US"/>
        </w:rPr>
      </w:pPr>
    </w:p>
    <w:p w14:paraId="24A1B874" w14:textId="77777777" w:rsidR="00287977" w:rsidRPr="009B731A" w:rsidRDefault="00287977" w:rsidP="00836039">
      <w:pPr>
        <w:pStyle w:val="BW-section-head"/>
        <w:rPr>
          <w:lang w:val="en-US"/>
        </w:rPr>
      </w:pPr>
      <w:r w:rsidRPr="009B731A">
        <w:rPr>
          <w:lang w:val="en-US"/>
        </w:rPr>
        <w:t xml:space="preserve">OPENING TEXT </w:t>
      </w:r>
      <w:r w:rsidRPr="009B731A">
        <w:rPr>
          <w:color w:val="808080"/>
          <w:lang w:val="en-US"/>
        </w:rPr>
        <w:t>(30 words max)</w:t>
      </w:r>
    </w:p>
    <w:p w14:paraId="6B2DFEEC" w14:textId="77777777" w:rsidR="00632C4F" w:rsidRDefault="00151BAC" w:rsidP="00287977">
      <w:pPr>
        <w:rPr>
          <w:lang w:val="en-US"/>
        </w:rPr>
      </w:pPr>
      <w:r>
        <w:rPr>
          <w:lang w:val="en-US"/>
        </w:rPr>
        <w:t>Welcome to</w:t>
      </w:r>
      <w:r w:rsidR="00632C4F" w:rsidRPr="00C02C64">
        <w:rPr>
          <w:lang w:val="en-US"/>
        </w:rPr>
        <w:t xml:space="preserve"> Research &amp; Nutrition</w:t>
      </w:r>
      <w:r w:rsidR="000F6E21">
        <w:rPr>
          <w:lang w:val="en-US"/>
        </w:rPr>
        <w:t>,</w:t>
      </w:r>
      <w:r>
        <w:rPr>
          <w:lang w:val="en-US"/>
        </w:rPr>
        <w:t xml:space="preserve"> where a quarter of RDQ colleagues work</w:t>
      </w:r>
      <w:r w:rsidR="00632C4F" w:rsidRPr="00C02C64">
        <w:rPr>
          <w:lang w:val="en-US"/>
        </w:rPr>
        <w:t>.</w:t>
      </w:r>
    </w:p>
    <w:p w14:paraId="5E999A32" w14:textId="77777777" w:rsidR="00632C4F" w:rsidRDefault="00151BAC" w:rsidP="00287977">
      <w:pPr>
        <w:rPr>
          <w:lang w:val="en-US"/>
        </w:rPr>
      </w:pPr>
      <w:r>
        <w:rPr>
          <w:lang w:val="en-US"/>
        </w:rPr>
        <w:t xml:space="preserve">They </w:t>
      </w:r>
      <w:r w:rsidRPr="00C02C64">
        <w:rPr>
          <w:b/>
          <w:lang w:val="en-US"/>
        </w:rPr>
        <w:t>discover</w:t>
      </w:r>
      <w:r>
        <w:rPr>
          <w:lang w:val="en-US"/>
        </w:rPr>
        <w:t xml:space="preserve">, </w:t>
      </w:r>
      <w:r w:rsidRPr="00C02C64">
        <w:rPr>
          <w:b/>
          <w:lang w:val="en-US"/>
        </w:rPr>
        <w:t>develop</w:t>
      </w:r>
      <w:r>
        <w:rPr>
          <w:lang w:val="en-US"/>
        </w:rPr>
        <w:t xml:space="preserve"> and </w:t>
      </w:r>
      <w:r w:rsidRPr="00C02C64">
        <w:rPr>
          <w:b/>
          <w:lang w:val="en-US"/>
        </w:rPr>
        <w:t>deploy</w:t>
      </w:r>
      <w:r>
        <w:rPr>
          <w:lang w:val="en-US"/>
        </w:rPr>
        <w:t xml:space="preserve"> in</w:t>
      </w:r>
      <w:r w:rsidR="00632C4F">
        <w:rPr>
          <w:lang w:val="en-US"/>
        </w:rPr>
        <w:t xml:space="preserve"> four areas:</w:t>
      </w:r>
    </w:p>
    <w:p w14:paraId="45BD50BF" w14:textId="77777777" w:rsidR="00632C4F" w:rsidRPr="007F382B" w:rsidRDefault="00632C4F" w:rsidP="00C02C64">
      <w:pPr>
        <w:rPr>
          <w:lang w:val="en-US"/>
        </w:rPr>
      </w:pPr>
      <w:commentRangeStart w:id="253"/>
      <w:r w:rsidRPr="007F382B">
        <w:rPr>
          <w:lang w:val="en-US"/>
        </w:rPr>
        <w:t>Ingredient &amp; Nutrition Research</w:t>
      </w:r>
    </w:p>
    <w:p w14:paraId="0ACF8E66" w14:textId="77777777" w:rsidR="00172584" w:rsidRDefault="00632C4F" w:rsidP="00C02C64">
      <w:pPr>
        <w:rPr>
          <w:lang w:val="en-US"/>
        </w:rPr>
      </w:pPr>
      <w:r w:rsidRPr="001C6AEF">
        <w:rPr>
          <w:lang w:val="en-US"/>
        </w:rPr>
        <w:t>Con</w:t>
      </w:r>
      <w:r w:rsidRPr="00BF0C44">
        <w:rPr>
          <w:lang w:val="en-US"/>
        </w:rPr>
        <w:t xml:space="preserve">sumer Science </w:t>
      </w:r>
    </w:p>
    <w:p w14:paraId="57969ED1" w14:textId="77777777" w:rsidR="00632C4F" w:rsidRDefault="00632C4F" w:rsidP="00C02C64">
      <w:pPr>
        <w:rPr>
          <w:lang w:val="en-US"/>
        </w:rPr>
      </w:pPr>
      <w:r w:rsidRPr="00BF0C44">
        <w:rPr>
          <w:lang w:val="en-US"/>
        </w:rPr>
        <w:t>Innovation Accelerators</w:t>
      </w:r>
    </w:p>
    <w:p w14:paraId="4857A7DE" w14:textId="77777777" w:rsidR="00632C4F" w:rsidRPr="00BF0C44" w:rsidRDefault="00632C4F" w:rsidP="00C02C64">
      <w:pPr>
        <w:rPr>
          <w:lang w:val="en-US"/>
        </w:rPr>
      </w:pPr>
      <w:r>
        <w:rPr>
          <w:lang w:val="en-US"/>
        </w:rPr>
        <w:t>Analytical Science</w:t>
      </w:r>
      <w:commentRangeEnd w:id="253"/>
      <w:r>
        <w:rPr>
          <w:rStyle w:val="CommentReference"/>
        </w:rPr>
        <w:commentReference w:id="253"/>
      </w:r>
    </w:p>
    <w:p w14:paraId="65CFD7B9" w14:textId="77777777" w:rsidR="00287977" w:rsidRPr="009B731A" w:rsidRDefault="00287977" w:rsidP="00287977">
      <w:pPr>
        <w:rPr>
          <w:lang w:val="en-US"/>
        </w:rPr>
      </w:pPr>
    </w:p>
    <w:p w14:paraId="7193B982" w14:textId="77777777" w:rsidR="00287977" w:rsidRPr="009B731A" w:rsidRDefault="00287977" w:rsidP="00836039">
      <w:pPr>
        <w:pStyle w:val="BW-section-head"/>
        <w:rPr>
          <w:lang w:val="en-US"/>
        </w:rPr>
      </w:pPr>
      <w:r w:rsidRPr="009B731A">
        <w:rPr>
          <w:lang w:val="en-US"/>
        </w:rPr>
        <w:t>PROMPT</w:t>
      </w:r>
    </w:p>
    <w:p w14:paraId="4B40A03E" w14:textId="77777777" w:rsidR="00287977" w:rsidRPr="009B731A" w:rsidRDefault="00287977" w:rsidP="00287977">
      <w:pPr>
        <w:rPr>
          <w:lang w:val="en-US"/>
        </w:rPr>
      </w:pPr>
      <w:r w:rsidRPr="009B731A">
        <w:rPr>
          <w:lang w:val="en-US"/>
        </w:rPr>
        <w:t xml:space="preserve">Select each </w:t>
      </w:r>
      <w:r w:rsidR="00632C4F">
        <w:rPr>
          <w:lang w:val="en-US"/>
        </w:rPr>
        <w:t>area of expertise</w:t>
      </w:r>
      <w:r w:rsidRPr="009B731A">
        <w:rPr>
          <w:lang w:val="en-US"/>
        </w:rPr>
        <w:t xml:space="preserve"> to find out more.</w:t>
      </w:r>
    </w:p>
    <w:p w14:paraId="095059A5" w14:textId="77777777" w:rsidR="00287977" w:rsidRPr="009B731A" w:rsidRDefault="00287977" w:rsidP="00287977">
      <w:pPr>
        <w:rPr>
          <w:b/>
          <w:u w:val="single"/>
          <w:lang w:val="en-US"/>
        </w:rPr>
      </w:pPr>
    </w:p>
    <w:p w14:paraId="5D41F189" w14:textId="2315748F" w:rsidR="00FB09BA" w:rsidRDefault="00287977" w:rsidP="00C02C64">
      <w:pPr>
        <w:rPr>
          <w:ins w:id="254" w:author="Adam Boothroyd" w:date="2016-11-11T08:52:00Z"/>
        </w:rPr>
      </w:pPr>
      <w:r w:rsidRPr="00836039">
        <w:rPr>
          <w:rStyle w:val="BW-section-headChar"/>
        </w:rPr>
        <w:t>REVEAL 1</w:t>
      </w:r>
      <w:ins w:id="255" w:author="Adam Boothroyd" w:date="2016-11-11T08:52:00Z">
        <w:r w:rsidR="00FB09BA">
          <w:rPr>
            <w:rStyle w:val="BW-section-headChar"/>
          </w:rPr>
          <w:t xml:space="preserve"> ICON PLACEMENT</w:t>
        </w:r>
      </w:ins>
    </w:p>
    <w:p w14:paraId="6A8BD0BA" w14:textId="45DBFA13" w:rsidR="000F6E21" w:rsidRDefault="00287977" w:rsidP="00C02C64">
      <w:pPr>
        <w:rPr>
          <w:b/>
          <w:u w:val="single"/>
          <w:lang w:val="en-US"/>
        </w:rPr>
      </w:pPr>
      <w:del w:id="256" w:author="Adam Boothroyd" w:date="2016-11-11T08:52:00Z">
        <w:r w:rsidRPr="00836039" w:rsidDel="00FB09BA">
          <w:delText xml:space="preserve"> </w:delText>
        </w:r>
      </w:del>
      <w:r w:rsidR="0096696E" w:rsidRPr="0096696E">
        <w:rPr>
          <w:lang w:val="en-US"/>
        </w:rPr>
        <w:t>Ingredient &amp; Nutrition Research</w:t>
      </w:r>
      <w:r w:rsidRPr="004F4A87">
        <w:rPr>
          <w:b/>
          <w:u w:val="single"/>
          <w:lang w:val="en-US"/>
        </w:rPr>
        <w:t xml:space="preserve"> </w:t>
      </w:r>
    </w:p>
    <w:p w14:paraId="10D35BD8" w14:textId="77777777" w:rsidR="000F6E21" w:rsidDel="00FB09BA" w:rsidRDefault="000F6E21" w:rsidP="00C02C64">
      <w:pPr>
        <w:rPr>
          <w:del w:id="257" w:author="Adam Boothroyd" w:date="2016-11-11T08:51:00Z"/>
          <w:b/>
          <w:u w:val="single"/>
          <w:lang w:val="en-US"/>
        </w:rPr>
      </w:pPr>
    </w:p>
    <w:p w14:paraId="17773301" w14:textId="5AC179F5" w:rsidR="00287977" w:rsidRPr="004F4A87" w:rsidDel="00FB09BA" w:rsidRDefault="00287977" w:rsidP="00836039">
      <w:pPr>
        <w:pStyle w:val="BW-section-head"/>
        <w:rPr>
          <w:del w:id="258" w:author="Adam Boothroyd" w:date="2016-11-11T08:51:00Z"/>
          <w:lang w:val="en-US"/>
        </w:rPr>
      </w:pPr>
      <w:del w:id="259" w:author="Adam Boothroyd" w:date="2016-11-11T08:51:00Z">
        <w:r w:rsidRPr="004F4A87" w:rsidDel="00FB09BA">
          <w:rPr>
            <w:lang w:val="en-US"/>
          </w:rPr>
          <w:delText>PLACEMENT</w:delText>
        </w:r>
      </w:del>
    </w:p>
    <w:p w14:paraId="52EC766B" w14:textId="38A2EBEF" w:rsidR="00287977" w:rsidRPr="009B731A" w:rsidDel="00FB09BA" w:rsidRDefault="00892D9A" w:rsidP="00287977">
      <w:pPr>
        <w:rPr>
          <w:del w:id="260" w:author="Adam Boothroyd" w:date="2016-11-11T08:51:00Z"/>
          <w:lang w:val="en-US"/>
        </w:rPr>
      </w:pPr>
      <w:del w:id="261" w:author="Adam Boothroyd" w:date="2016-11-11T08:51:00Z">
        <w:r w:rsidDel="00FB09BA">
          <w:rPr>
            <w:lang w:val="en-US"/>
          </w:rPr>
          <w:delText>&lt;Placement is up to graphic designer. Where does it look best on chosen image?&gt;</w:delText>
        </w:r>
      </w:del>
    </w:p>
    <w:p w14:paraId="5487C488" w14:textId="77777777" w:rsidR="00287977" w:rsidRPr="009B731A" w:rsidRDefault="00287977" w:rsidP="00287977">
      <w:pPr>
        <w:rPr>
          <w:b/>
          <w:u w:val="single"/>
          <w:lang w:val="en-US"/>
        </w:rPr>
      </w:pPr>
    </w:p>
    <w:p w14:paraId="778B7131" w14:textId="77777777" w:rsidR="00287977" w:rsidRPr="009B731A" w:rsidRDefault="00287977" w:rsidP="00836039">
      <w:pPr>
        <w:pStyle w:val="BW-section-head"/>
        <w:rPr>
          <w:lang w:val="en-US"/>
        </w:rPr>
      </w:pPr>
      <w:r w:rsidRPr="009B731A">
        <w:rPr>
          <w:lang w:val="en-US"/>
        </w:rPr>
        <w:t>REVEAL 1 TEXT (50 words max)</w:t>
      </w:r>
    </w:p>
    <w:p w14:paraId="3B825232" w14:textId="77777777" w:rsidR="000A69EF" w:rsidRDefault="0001156C" w:rsidP="000A69EF">
      <w:pPr>
        <w:rPr>
          <w:lang w:val="en-US"/>
        </w:rPr>
      </w:pPr>
      <w:r>
        <w:rPr>
          <w:lang w:val="en-US"/>
        </w:rPr>
        <w:t>This</w:t>
      </w:r>
      <w:r w:rsidR="000A69EF">
        <w:rPr>
          <w:lang w:val="en-US"/>
        </w:rPr>
        <w:t xml:space="preserve"> </w:t>
      </w:r>
      <w:r w:rsidR="00013A71">
        <w:rPr>
          <w:lang w:val="en-US"/>
        </w:rPr>
        <w:t xml:space="preserve">is </w:t>
      </w:r>
      <w:r w:rsidR="000A69EF">
        <w:rPr>
          <w:lang w:val="en-US"/>
        </w:rPr>
        <w:t>where we develop cross-category ingredient technologies</w:t>
      </w:r>
      <w:r>
        <w:rPr>
          <w:lang w:val="en-US"/>
        </w:rPr>
        <w:t xml:space="preserve"> </w:t>
      </w:r>
      <w:r w:rsidRPr="0001156C">
        <w:rPr>
          <w:lang w:val="en-US"/>
        </w:rPr>
        <w:t>using the fundamental building blocks of</w:t>
      </w:r>
      <w:r>
        <w:rPr>
          <w:lang w:val="en-US"/>
        </w:rPr>
        <w:t xml:space="preserve"> food</w:t>
      </w:r>
      <w:r w:rsidR="000F6E21">
        <w:rPr>
          <w:lang w:val="en-US"/>
        </w:rPr>
        <w:t>:</w:t>
      </w:r>
      <w:r>
        <w:rPr>
          <w:lang w:val="en-US"/>
        </w:rPr>
        <w:t xml:space="preserve"> proteins, </w:t>
      </w:r>
      <w:r w:rsidR="006A34F3">
        <w:rPr>
          <w:lang w:val="en-US"/>
        </w:rPr>
        <w:t>fat</w:t>
      </w:r>
      <w:r>
        <w:rPr>
          <w:lang w:val="en-US"/>
        </w:rPr>
        <w:t>s and carbohydrates</w:t>
      </w:r>
      <w:r w:rsidR="00311E98">
        <w:rPr>
          <w:lang w:val="en-US"/>
        </w:rPr>
        <w:t>.</w:t>
      </w:r>
      <w:r w:rsidR="000A69EF">
        <w:rPr>
          <w:lang w:val="en-US"/>
        </w:rPr>
        <w:t xml:space="preserve"> We </w:t>
      </w:r>
      <w:r w:rsidR="000A69EF" w:rsidRPr="00A20683">
        <w:rPr>
          <w:lang w:val="en-US"/>
        </w:rPr>
        <w:t>find out how to make healthier snacks</w:t>
      </w:r>
      <w:r w:rsidR="000A69EF">
        <w:rPr>
          <w:lang w:val="en-US"/>
        </w:rPr>
        <w:t xml:space="preserve"> and generate </w:t>
      </w:r>
      <w:r w:rsidR="000A69EF" w:rsidRPr="009B7557">
        <w:rPr>
          <w:lang w:val="en-US"/>
        </w:rPr>
        <w:t>the science behind our Well</w:t>
      </w:r>
      <w:r w:rsidR="000A69EF">
        <w:rPr>
          <w:lang w:val="en-US"/>
        </w:rPr>
        <w:t>-b</w:t>
      </w:r>
      <w:r w:rsidR="000A69EF" w:rsidRPr="007F382B">
        <w:rPr>
          <w:lang w:val="en-US"/>
        </w:rPr>
        <w:t xml:space="preserve">eing </w:t>
      </w:r>
      <w:r w:rsidR="000A69EF">
        <w:rPr>
          <w:lang w:val="en-US"/>
        </w:rPr>
        <w:t>objective</w:t>
      </w:r>
      <w:r w:rsidR="000A69EF" w:rsidRPr="00A20683">
        <w:rPr>
          <w:lang w:val="en-US"/>
        </w:rPr>
        <w:t>.</w:t>
      </w:r>
      <w:r>
        <w:rPr>
          <w:lang w:val="en-US"/>
        </w:rPr>
        <w:t xml:space="preserve"> Our work </w:t>
      </w:r>
      <w:r w:rsidRPr="0001156C">
        <w:rPr>
          <w:lang w:val="en-US"/>
        </w:rPr>
        <w:t>offer</w:t>
      </w:r>
      <w:r>
        <w:rPr>
          <w:lang w:val="en-US"/>
        </w:rPr>
        <w:t>s</w:t>
      </w:r>
      <w:r w:rsidRPr="0001156C">
        <w:rPr>
          <w:lang w:val="en-US"/>
        </w:rPr>
        <w:t xml:space="preserve"> consumers balanced snack choices </w:t>
      </w:r>
      <w:r w:rsidR="006A34F3">
        <w:rPr>
          <w:lang w:val="en-US"/>
        </w:rPr>
        <w:t>so they can</w:t>
      </w:r>
      <w:r w:rsidRPr="0001156C">
        <w:rPr>
          <w:lang w:val="en-US"/>
        </w:rPr>
        <w:t xml:space="preserve"> </w:t>
      </w:r>
      <w:r w:rsidR="00836039">
        <w:rPr>
          <w:lang w:val="en-US"/>
        </w:rPr>
        <w:t>be mindful of the treats they choose.</w:t>
      </w:r>
      <w:r w:rsidR="000A69EF">
        <w:rPr>
          <w:lang w:val="en-US"/>
        </w:rPr>
        <w:t xml:space="preserve"> </w:t>
      </w:r>
    </w:p>
    <w:p w14:paraId="11982980" w14:textId="77777777" w:rsidR="00287977" w:rsidRPr="009B731A" w:rsidRDefault="000A69EF" w:rsidP="00311E98">
      <w:pPr>
        <w:tabs>
          <w:tab w:val="left" w:pos="6495"/>
        </w:tabs>
        <w:rPr>
          <w:u w:val="single"/>
          <w:lang w:val="en-US"/>
        </w:rPr>
      </w:pPr>
      <w:r>
        <w:rPr>
          <w:u w:val="single"/>
          <w:lang w:val="en-US"/>
        </w:rPr>
        <w:tab/>
      </w:r>
    </w:p>
    <w:p w14:paraId="157CC51B" w14:textId="77777777" w:rsidR="00287977" w:rsidRPr="002C4B59" w:rsidRDefault="00287977" w:rsidP="00836039">
      <w:pPr>
        <w:pStyle w:val="BW-section-head"/>
        <w:rPr>
          <w:lang w:val="en-US"/>
        </w:rPr>
      </w:pPr>
      <w:r w:rsidRPr="00311E98">
        <w:rPr>
          <w:lang w:val="en-US"/>
        </w:rPr>
        <w:t>REVEAL 1 IMAGE</w:t>
      </w:r>
    </w:p>
    <w:p w14:paraId="6EA259B9" w14:textId="77777777" w:rsidR="00287977" w:rsidRDefault="002C4B59" w:rsidP="00287977">
      <w:pPr>
        <w:rPr>
          <w:lang w:val="en-US"/>
        </w:rPr>
      </w:pPr>
      <w:r>
        <w:rPr>
          <w:lang w:val="en-US"/>
        </w:rPr>
        <w:lastRenderedPageBreak/>
        <w:t>Image options below or something from MDLZ image library.</w:t>
      </w:r>
    </w:p>
    <w:p w14:paraId="655901E5" w14:textId="77777777" w:rsidR="002C4B59" w:rsidRDefault="002C4B59" w:rsidP="00287977">
      <w:pPr>
        <w:rPr>
          <w:lang w:val="en-US"/>
        </w:rPr>
      </w:pPr>
    </w:p>
    <w:p w14:paraId="22AA996A" w14:textId="77777777" w:rsidR="002C4B59" w:rsidRDefault="002C4B59" w:rsidP="00287977">
      <w:r>
        <w:fldChar w:fldCharType="begin"/>
      </w:r>
      <w:r>
        <w:instrText xml:space="preserve"> INCLUDEPICTURE "http://image.shutterstock.com/z/stock-photo-healthy-living-chalk-drawing-157504451.jpg" \* MERGEFORMATINET </w:instrText>
      </w:r>
      <w:r>
        <w:fldChar w:fldCharType="separate"/>
      </w:r>
      <w:r w:rsidR="00E04FD9">
        <w:fldChar w:fldCharType="begin"/>
      </w:r>
      <w:r w:rsidR="00E04FD9">
        <w:instrText xml:space="preserve"> INCLUDEPICTURE  "http://image.shutterstock.com/z/stock-photo-healthy-living-chalk-drawing-157504451.jpg" \* MERGEFORMATINET </w:instrText>
      </w:r>
      <w:r w:rsidR="00E04FD9">
        <w:fldChar w:fldCharType="separate"/>
      </w:r>
      <w:r w:rsidR="00494AE9">
        <w:fldChar w:fldCharType="begin"/>
      </w:r>
      <w:r w:rsidR="00494AE9">
        <w:instrText xml:space="preserve"> INCLUDEPICTURE  "http://image.shutterstock.com/z/stock-photo-healthy-living-chalk-drawing-157504451.jpg" \* MERGEFORMATINET </w:instrText>
      </w:r>
      <w:r w:rsidR="00494AE9">
        <w:fldChar w:fldCharType="separate"/>
      </w:r>
      <w:r w:rsidR="007B17C2">
        <w:fldChar w:fldCharType="begin"/>
      </w:r>
      <w:r w:rsidR="007B17C2">
        <w:instrText xml:space="preserve"> INCLUDEPICTURE  "http://image.shutterstock.com/z/stock-photo-healthy-living-chalk-drawing-157504451.jpg" \* MERGEFORMATINET </w:instrText>
      </w:r>
      <w:r w:rsidR="007B17C2">
        <w:fldChar w:fldCharType="separate"/>
      </w:r>
      <w:r w:rsidR="00AC178F">
        <w:fldChar w:fldCharType="begin"/>
      </w:r>
      <w:r w:rsidR="00AC178F">
        <w:instrText xml:space="preserve"> INCLUDEPICTURE  "http://image.shutterstock.com/z/stock-photo-healthy-living-chalk-drawing-157504451.jpg" \* MERGEFORMATINET </w:instrText>
      </w:r>
      <w:r w:rsidR="00AC178F">
        <w:fldChar w:fldCharType="separate"/>
      </w:r>
      <w:r w:rsidR="009E4FA1">
        <w:fldChar w:fldCharType="begin"/>
      </w:r>
      <w:r w:rsidR="009E4FA1">
        <w:instrText xml:space="preserve"> INCLUDEPICTURE  "http://image.shutterstock.com/z/stock-photo-healthy-living-chalk-drawing-157504451.jpg" \* MERGEFORMATINET </w:instrText>
      </w:r>
      <w:r w:rsidR="009E4FA1">
        <w:fldChar w:fldCharType="separate"/>
      </w:r>
      <w:r w:rsidR="00E53017">
        <w:fldChar w:fldCharType="begin"/>
      </w:r>
      <w:r w:rsidR="00E53017">
        <w:instrText xml:space="preserve"> INCLUDEPICTURE  "http://image.shutterstock.com/z/stock-photo-healthy-living-chalk-drawing-157504451.jpg" \* MERGEFORMATINET </w:instrText>
      </w:r>
      <w:r w:rsidR="00E53017">
        <w:fldChar w:fldCharType="separate"/>
      </w:r>
      <w:r w:rsidR="003A1ADC">
        <w:fldChar w:fldCharType="begin"/>
      </w:r>
      <w:r w:rsidR="003A1ADC">
        <w:instrText xml:space="preserve"> </w:instrText>
      </w:r>
      <w:r w:rsidR="003A1ADC">
        <w:instrText>INCLUDEPICTURE  "http://image.shutterstock.com/z/stock-photo-healthy-living-chalk-drawing-15750</w:instrText>
      </w:r>
      <w:r w:rsidR="003A1ADC">
        <w:instrText>4451.jpg" \* MERGEFORMATINET</w:instrText>
      </w:r>
      <w:r w:rsidR="003A1ADC">
        <w:instrText xml:space="preserve"> </w:instrText>
      </w:r>
      <w:r w:rsidR="003A1ADC">
        <w:fldChar w:fldCharType="separate"/>
      </w:r>
      <w:r w:rsidR="00470E5F">
        <w:pict w14:anchorId="55FB603D">
          <v:shape id="_x0000_i1042" type="#_x0000_t75" style="width:230.15pt;height:144.9pt">
            <v:imagedata r:id="rId45" r:href="rId46"/>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5CC4E94" w14:textId="77777777" w:rsidR="002C4B59" w:rsidRDefault="002C4B59" w:rsidP="00287977"/>
    <w:p w14:paraId="09EF39CB" w14:textId="77777777" w:rsidR="002C4B59" w:rsidRDefault="002C4B59" w:rsidP="00287977">
      <w:r>
        <w:fldChar w:fldCharType="begin"/>
      </w:r>
      <w:r>
        <w:instrText xml:space="preserve"> INCLUDEPICTURE "http://image.shutterstock.com/z/stock-photo-heart-shape-by-various-vegetables-and-fruits-67879747.jpg" \* MERGEFORMATINET </w:instrText>
      </w:r>
      <w:r>
        <w:fldChar w:fldCharType="separate"/>
      </w:r>
      <w:r w:rsidR="00E04FD9">
        <w:fldChar w:fldCharType="begin"/>
      </w:r>
      <w:r w:rsidR="00E04FD9">
        <w:instrText xml:space="preserve"> INCLUDEPICTURE  "http://image.shutterstock.com/z/stock-photo-heart-shape-by-various-vegetables-and-fruits-67879747.jpg" \* MERGEFORMATINET </w:instrText>
      </w:r>
      <w:r w:rsidR="00E04FD9">
        <w:fldChar w:fldCharType="separate"/>
      </w:r>
      <w:r w:rsidR="00494AE9">
        <w:fldChar w:fldCharType="begin"/>
      </w:r>
      <w:r w:rsidR="00494AE9">
        <w:instrText xml:space="preserve"> INCLUDEPICTURE  "http://image.shutterstock.com/z/stock-photo-heart-shape-by-various-vegetables-and-fruits-67879747.jpg" \* MERGEFORMATINET </w:instrText>
      </w:r>
      <w:r w:rsidR="00494AE9">
        <w:fldChar w:fldCharType="separate"/>
      </w:r>
      <w:r w:rsidR="007B17C2">
        <w:fldChar w:fldCharType="begin"/>
      </w:r>
      <w:r w:rsidR="007B17C2">
        <w:instrText xml:space="preserve"> INCLUDEPICTURE  "http://image.shutterstock.com/z/stock-photo-heart-shape-by-various-vegetables-and-fruits-67879747.jpg" \* MERGEFORMATINET </w:instrText>
      </w:r>
      <w:r w:rsidR="007B17C2">
        <w:fldChar w:fldCharType="separate"/>
      </w:r>
      <w:r w:rsidR="00AC178F">
        <w:fldChar w:fldCharType="begin"/>
      </w:r>
      <w:r w:rsidR="00AC178F">
        <w:instrText xml:space="preserve"> INCLUDEPICTURE  "http://image.shutterstock.com/z/stock-photo-heart-shape-by-various-vegetables-and-fruits-67879747.jpg" \* MERGEFORMATINET </w:instrText>
      </w:r>
      <w:r w:rsidR="00AC178F">
        <w:fldChar w:fldCharType="separate"/>
      </w:r>
      <w:r w:rsidR="009E4FA1">
        <w:fldChar w:fldCharType="begin"/>
      </w:r>
      <w:r w:rsidR="009E4FA1">
        <w:instrText xml:space="preserve"> INCLUDEPICTURE  "http://image.shutterstock.com/z/stock-photo-heart-shape-by-various-vegetables-and-fruits-67879747.jpg" \* MERGEFORMATINET </w:instrText>
      </w:r>
      <w:r w:rsidR="009E4FA1">
        <w:fldChar w:fldCharType="separate"/>
      </w:r>
      <w:r w:rsidR="00E53017">
        <w:fldChar w:fldCharType="begin"/>
      </w:r>
      <w:r w:rsidR="00E53017">
        <w:instrText xml:space="preserve"> INCLUDEPICTURE  "http://image.shutterstock.com/z/stock-photo-heart-shape-by-various-vegetables-and-fruits-67879747.jpg" \* MERGEFORMATINET </w:instrText>
      </w:r>
      <w:r w:rsidR="00E53017">
        <w:fldChar w:fldCharType="separate"/>
      </w:r>
      <w:r w:rsidR="003A1ADC">
        <w:fldChar w:fldCharType="begin"/>
      </w:r>
      <w:r w:rsidR="003A1ADC">
        <w:instrText xml:space="preserve"> </w:instrText>
      </w:r>
      <w:r w:rsidR="003A1ADC">
        <w:instrText>INCLUDEPICTURE  "http://image.shutterstock.com/z/stock-photo-heart-shape-by-various-vegetables-and-fruits-67879747.jpg" \* MERGEFORMATINET</w:instrText>
      </w:r>
      <w:r w:rsidR="003A1ADC">
        <w:instrText xml:space="preserve"> </w:instrText>
      </w:r>
      <w:r w:rsidR="003A1ADC">
        <w:fldChar w:fldCharType="separate"/>
      </w:r>
      <w:r w:rsidR="00470E5F">
        <w:pict w14:anchorId="27A7E6EB">
          <v:shape id="_x0000_i1043" type="#_x0000_t75" style="width:236.05pt;height:252pt">
            <v:imagedata r:id="rId47" r:href="rId48"/>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988D2CD" w14:textId="77777777" w:rsidR="002C4B59" w:rsidRDefault="002C4B59" w:rsidP="00287977"/>
    <w:p w14:paraId="510BC2D6" w14:textId="77777777" w:rsidR="002C4B59" w:rsidRPr="009B731A" w:rsidRDefault="002C4B59" w:rsidP="00287977">
      <w:pPr>
        <w:rPr>
          <w:lang w:val="en-US"/>
        </w:rPr>
      </w:pPr>
      <w:r>
        <w:fldChar w:fldCharType="begin"/>
      </w:r>
      <w:r>
        <w:instrText xml:space="preserve"> INCLUDEPICTURE "http://image.shutterstock.com/z/stock-photo-portion-cups-and-spoons-of-healthy-ingredients-on-wooden-table-319637378.jpg" \* MERGEFORMATINET </w:instrText>
      </w:r>
      <w:r>
        <w:fldChar w:fldCharType="separate"/>
      </w:r>
      <w:r w:rsidR="00E04FD9">
        <w:fldChar w:fldCharType="begin"/>
      </w:r>
      <w:r w:rsidR="00E04FD9">
        <w:instrText xml:space="preserve"> INCLUDEPICTURE  "http://image.shutterstock.com/z/stock-photo-portion-cups-and-spoons-of-healthy-ingredients-on-wooden-table-319637378.jpg" \* MERGEFORMATINET </w:instrText>
      </w:r>
      <w:r w:rsidR="00E04FD9">
        <w:fldChar w:fldCharType="separate"/>
      </w:r>
      <w:r w:rsidR="00494AE9">
        <w:fldChar w:fldCharType="begin"/>
      </w:r>
      <w:r w:rsidR="00494AE9">
        <w:instrText xml:space="preserve"> INCLUDEPICTURE  "http://image.shutterstock.com/z/stock-photo-portion-cups-and-spoons-of-healthy-ingredients-on-wooden-table-319637378.jpg" \* MERGEFORMATINET </w:instrText>
      </w:r>
      <w:r w:rsidR="00494AE9">
        <w:fldChar w:fldCharType="separate"/>
      </w:r>
      <w:r w:rsidR="007B17C2">
        <w:fldChar w:fldCharType="begin"/>
      </w:r>
      <w:r w:rsidR="007B17C2">
        <w:instrText xml:space="preserve"> INCLUDEPICTURE  "http://image.shutterstock.com/z/stock-photo-portion-cups-and-spoons-of-healthy-ingredients-on-wooden-table-319637378.jpg" \* MERGEFORMATINET </w:instrText>
      </w:r>
      <w:r w:rsidR="007B17C2">
        <w:fldChar w:fldCharType="separate"/>
      </w:r>
      <w:r w:rsidR="00AC178F">
        <w:fldChar w:fldCharType="begin"/>
      </w:r>
      <w:r w:rsidR="00AC178F">
        <w:instrText xml:space="preserve"> INCLUDEPICTURE  "http://image.shutterstock.com/z/stock-photo-portion-cups-and-spoons-of-healthy-ingredients-on-wooden-table-319637378.jpg" \* MERGEFORMATINET </w:instrText>
      </w:r>
      <w:r w:rsidR="00AC178F">
        <w:fldChar w:fldCharType="separate"/>
      </w:r>
      <w:r w:rsidR="009E4FA1">
        <w:fldChar w:fldCharType="begin"/>
      </w:r>
      <w:r w:rsidR="009E4FA1">
        <w:instrText xml:space="preserve"> INCLUDEPICTURE  "http://image.shutterstock.com/z/stock-photo-portion-cups-and-spoons-of-healthy-ingredients-on-wooden-table-319637378.jpg" \* MERGEFORMATINET </w:instrText>
      </w:r>
      <w:r w:rsidR="009E4FA1">
        <w:fldChar w:fldCharType="separate"/>
      </w:r>
      <w:r w:rsidR="00E53017">
        <w:fldChar w:fldCharType="begin"/>
      </w:r>
      <w:r w:rsidR="00E53017">
        <w:instrText xml:space="preserve"> INCLUDEPICTURE  "http://image.shutterstock.com/z/stock-photo-portion-cups-and-spoons-of-healthy-ingredients-on-wooden-table-319637378.jpg" \* MERGEFORMATINET </w:instrText>
      </w:r>
      <w:r w:rsidR="00E53017">
        <w:fldChar w:fldCharType="separate"/>
      </w:r>
      <w:r w:rsidR="003A1ADC">
        <w:fldChar w:fldCharType="begin"/>
      </w:r>
      <w:r w:rsidR="003A1ADC">
        <w:instrText xml:space="preserve"> </w:instrText>
      </w:r>
      <w:r w:rsidR="003A1ADC">
        <w:instrText>INCLUDEPICTURE  "http://image.shutterstock.com/z/stock-photo-portion-cups-and-spoons-of-healthy-ingredients-on-wooden-table-319637378.jpg" \* MERGEFORMATINET</w:instrText>
      </w:r>
      <w:r w:rsidR="003A1ADC">
        <w:instrText xml:space="preserve"> </w:instrText>
      </w:r>
      <w:r w:rsidR="003A1ADC">
        <w:fldChar w:fldCharType="separate"/>
      </w:r>
      <w:r w:rsidR="00470E5F">
        <w:pict w14:anchorId="6F528848">
          <v:shape id="_x0000_i1044" type="#_x0000_t75" style="width:237.85pt;height:174.1pt">
            <v:imagedata r:id="rId49" r:href="rId50"/>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3E66B4" w14:textId="77777777" w:rsidR="00287977" w:rsidRPr="009B731A" w:rsidRDefault="00287977" w:rsidP="00287977">
      <w:pPr>
        <w:rPr>
          <w:u w:val="single"/>
          <w:lang w:val="en-US"/>
        </w:rPr>
      </w:pPr>
    </w:p>
    <w:p w14:paraId="19FB3D71" w14:textId="403FAB96" w:rsidR="00FB09BA" w:rsidRDefault="00FB09BA" w:rsidP="00FB09BA">
      <w:pPr>
        <w:rPr>
          <w:ins w:id="262" w:author="Adam Boothroyd" w:date="2016-11-11T08:52:00Z"/>
        </w:rPr>
      </w:pPr>
      <w:ins w:id="263" w:author="Adam Boothroyd" w:date="2016-11-11T08:52:00Z">
        <w:r w:rsidRPr="00836039">
          <w:rPr>
            <w:rStyle w:val="BW-section-headChar"/>
          </w:rPr>
          <w:t xml:space="preserve">REVEAL </w:t>
        </w:r>
        <w:r>
          <w:rPr>
            <w:rStyle w:val="BW-section-headChar"/>
          </w:rPr>
          <w:t>2 ICON PLACEMENT</w:t>
        </w:r>
      </w:ins>
    </w:p>
    <w:p w14:paraId="33F6F4DD" w14:textId="069EED1E" w:rsidR="000F6E21" w:rsidRDefault="00287977" w:rsidP="00311E98">
      <w:pPr>
        <w:rPr>
          <w:lang w:val="en-US"/>
        </w:rPr>
      </w:pPr>
      <w:del w:id="264" w:author="Adam Boothroyd" w:date="2016-11-11T08:52:00Z">
        <w:r w:rsidRPr="00836039" w:rsidDel="00FB09BA">
          <w:rPr>
            <w:rStyle w:val="BW-section-headChar"/>
          </w:rPr>
          <w:delText>REVEAL</w:delText>
        </w:r>
        <w:r w:rsidRPr="004F4A87" w:rsidDel="00FB09BA">
          <w:rPr>
            <w:b/>
            <w:u w:val="single"/>
            <w:lang w:val="en-US"/>
          </w:rPr>
          <w:delText xml:space="preserve"> </w:delText>
        </w:r>
        <w:r w:rsidRPr="00836039" w:rsidDel="00FB09BA">
          <w:rPr>
            <w:rStyle w:val="BW-section-headChar"/>
          </w:rPr>
          <w:delText>2</w:delText>
        </w:r>
        <w:r w:rsidRPr="004F4A87" w:rsidDel="00FB09BA">
          <w:rPr>
            <w:b/>
            <w:u w:val="single"/>
            <w:lang w:val="en-US"/>
          </w:rPr>
          <w:delText xml:space="preserve"> </w:delText>
        </w:r>
      </w:del>
      <w:r w:rsidR="004F4A87" w:rsidRPr="004F4A87">
        <w:rPr>
          <w:lang w:val="en-US"/>
        </w:rPr>
        <w:t xml:space="preserve">Consumer Science </w:t>
      </w:r>
    </w:p>
    <w:p w14:paraId="241C8439" w14:textId="65A66EC2" w:rsidR="000F6E21" w:rsidDel="00FB09BA" w:rsidRDefault="000F6E21" w:rsidP="00311E98">
      <w:pPr>
        <w:rPr>
          <w:del w:id="265" w:author="Adam Boothroyd" w:date="2016-11-11T08:52:00Z"/>
          <w:lang w:val="en-US"/>
        </w:rPr>
      </w:pPr>
    </w:p>
    <w:p w14:paraId="7509528D" w14:textId="774EA047" w:rsidR="00287977" w:rsidRPr="001D0327" w:rsidDel="00FB09BA" w:rsidRDefault="00287977" w:rsidP="00836039">
      <w:pPr>
        <w:pStyle w:val="BW-section-head"/>
        <w:rPr>
          <w:del w:id="266" w:author="Adam Boothroyd" w:date="2016-11-11T08:52:00Z"/>
          <w:lang w:val="en-US"/>
        </w:rPr>
      </w:pPr>
      <w:del w:id="267" w:author="Adam Boothroyd" w:date="2016-11-11T08:52:00Z">
        <w:r w:rsidRPr="001D0327" w:rsidDel="00FB09BA">
          <w:rPr>
            <w:lang w:val="en-US"/>
          </w:rPr>
          <w:delText>PLACEMENT</w:delText>
        </w:r>
      </w:del>
    </w:p>
    <w:p w14:paraId="01B0CEE2" w14:textId="0E6C58A9" w:rsidR="00892D9A" w:rsidRPr="009B731A" w:rsidDel="00FB09BA" w:rsidRDefault="00892D9A" w:rsidP="00892D9A">
      <w:pPr>
        <w:rPr>
          <w:del w:id="268" w:author="Adam Boothroyd" w:date="2016-11-11T08:52:00Z"/>
          <w:lang w:val="en-US"/>
        </w:rPr>
      </w:pPr>
      <w:del w:id="269" w:author="Adam Boothroyd" w:date="2016-11-11T08:52:00Z">
        <w:r w:rsidDel="00FB09BA">
          <w:rPr>
            <w:lang w:val="en-US"/>
          </w:rPr>
          <w:delText>&lt;Placement is up to graphic designer. Where does it look best on chosen image?&gt;</w:delText>
        </w:r>
      </w:del>
    </w:p>
    <w:p w14:paraId="76FD57B1" w14:textId="77777777" w:rsidR="00287977" w:rsidRPr="009B731A" w:rsidRDefault="00287977" w:rsidP="00287977">
      <w:pPr>
        <w:rPr>
          <w:b/>
          <w:u w:val="single"/>
          <w:lang w:val="en-US"/>
        </w:rPr>
      </w:pPr>
    </w:p>
    <w:p w14:paraId="701A05DB" w14:textId="77777777" w:rsidR="00287977" w:rsidRPr="009B731A" w:rsidRDefault="00287977" w:rsidP="00836039">
      <w:pPr>
        <w:pStyle w:val="BW-section-head"/>
        <w:rPr>
          <w:lang w:val="en-US"/>
        </w:rPr>
      </w:pPr>
      <w:r w:rsidRPr="009B731A">
        <w:rPr>
          <w:lang w:val="en-US"/>
        </w:rPr>
        <w:t>REVEAL 2 TEXT (50 words max)</w:t>
      </w:r>
    </w:p>
    <w:p w14:paraId="315F8A56" w14:textId="77777777" w:rsidR="00172584" w:rsidRDefault="00172584" w:rsidP="00172584">
      <w:pPr>
        <w:rPr>
          <w:lang w:val="en-US"/>
        </w:rPr>
      </w:pPr>
      <w:r w:rsidRPr="009B7557">
        <w:rPr>
          <w:lang w:val="en-US"/>
        </w:rPr>
        <w:t>In</w:t>
      </w:r>
      <w:r>
        <w:rPr>
          <w:lang w:val="en-US"/>
        </w:rPr>
        <w:t xml:space="preserve"> Consumer Science we </w:t>
      </w:r>
      <w:r w:rsidRPr="009B7557">
        <w:rPr>
          <w:lang w:val="en-US"/>
        </w:rPr>
        <w:t>find out more about what consumers enjoy and want</w:t>
      </w:r>
      <w:r>
        <w:rPr>
          <w:lang w:val="en-US"/>
        </w:rPr>
        <w:t>.</w:t>
      </w:r>
      <w:r w:rsidR="00013A71">
        <w:rPr>
          <w:lang w:val="en-US"/>
        </w:rPr>
        <w:t xml:space="preserve"> We run focus groups and test prototypes of snacks and packaging to discover what people prefer.</w:t>
      </w:r>
      <w:r w:rsidR="00DE63C0">
        <w:rPr>
          <w:lang w:val="en-US"/>
        </w:rPr>
        <w:t xml:space="preserve"> We give this information to colleagues developing new products so they can make the best decisions for the </w:t>
      </w:r>
      <w:r w:rsidR="00625E84">
        <w:rPr>
          <w:lang w:val="en-US"/>
        </w:rPr>
        <w:t xml:space="preserve">both consumers and our </w:t>
      </w:r>
      <w:r w:rsidR="00DE63C0">
        <w:rPr>
          <w:lang w:val="en-US"/>
        </w:rPr>
        <w:t>business.</w:t>
      </w:r>
      <w:r>
        <w:rPr>
          <w:lang w:val="en-US"/>
        </w:rPr>
        <w:t xml:space="preserve">  </w:t>
      </w:r>
      <w:r w:rsidRPr="009B7557">
        <w:rPr>
          <w:lang w:val="en-US"/>
        </w:rPr>
        <w:t xml:space="preserve"> </w:t>
      </w:r>
    </w:p>
    <w:p w14:paraId="394ACEBF" w14:textId="77777777" w:rsidR="00287977" w:rsidRPr="009B731A" w:rsidRDefault="00287977" w:rsidP="00287977">
      <w:pPr>
        <w:rPr>
          <w:u w:val="single"/>
          <w:lang w:val="en-US"/>
        </w:rPr>
      </w:pPr>
    </w:p>
    <w:p w14:paraId="05EA567F" w14:textId="77777777" w:rsidR="00287977" w:rsidRPr="00BE3774" w:rsidRDefault="00287977" w:rsidP="00836039">
      <w:pPr>
        <w:pStyle w:val="BW-section-head"/>
        <w:rPr>
          <w:lang w:val="en-US"/>
        </w:rPr>
      </w:pPr>
      <w:r w:rsidRPr="00311E98">
        <w:rPr>
          <w:lang w:val="en-US"/>
        </w:rPr>
        <w:lastRenderedPageBreak/>
        <w:t>REVEAL 2 IMAGE</w:t>
      </w:r>
    </w:p>
    <w:p w14:paraId="0A050933" w14:textId="77777777" w:rsidR="00287977" w:rsidRDefault="00BE3774" w:rsidP="00287977">
      <w:pPr>
        <w:rPr>
          <w:lang w:val="en-US"/>
        </w:rPr>
      </w:pPr>
      <w:r>
        <w:rPr>
          <w:lang w:val="en-US"/>
        </w:rPr>
        <w:t>Consumer Focus Group from MDLZ image library, if available.</w:t>
      </w:r>
    </w:p>
    <w:p w14:paraId="7E3EB2CE" w14:textId="77777777" w:rsidR="00BE3774" w:rsidRDefault="007969A7" w:rsidP="00287977">
      <w:pPr>
        <w:rPr>
          <w:lang w:val="en-US"/>
        </w:rPr>
      </w:pPr>
      <w:r>
        <w:rPr>
          <w:lang w:val="en-US"/>
        </w:rPr>
        <w:t xml:space="preserve">Or something similar to this from </w:t>
      </w:r>
      <w:proofErr w:type="spellStart"/>
      <w:r>
        <w:rPr>
          <w:lang w:val="en-US"/>
        </w:rPr>
        <w:t>Pexels</w:t>
      </w:r>
      <w:proofErr w:type="spellEnd"/>
      <w:r>
        <w:rPr>
          <w:lang w:val="en-US"/>
        </w:rPr>
        <w:t xml:space="preserve">; </w:t>
      </w:r>
      <w:hyperlink r:id="rId51" w:history="1">
        <w:r w:rsidRPr="00166430">
          <w:rPr>
            <w:rStyle w:val="Hyperlink"/>
            <w:lang w:val="en-US"/>
          </w:rPr>
          <w:t>https://www.pexels.com/photo/people-coffee-meeting-team-7096/</w:t>
        </w:r>
      </w:hyperlink>
    </w:p>
    <w:p w14:paraId="465E7B67" w14:textId="77777777" w:rsidR="007969A7" w:rsidRDefault="007969A7" w:rsidP="00287977">
      <w:pPr>
        <w:rPr>
          <w:lang w:val="en-US"/>
        </w:rPr>
      </w:pPr>
    </w:p>
    <w:p w14:paraId="31B0EDEB" w14:textId="77777777" w:rsidR="007969A7" w:rsidRPr="009B731A" w:rsidRDefault="007969A7" w:rsidP="00287977">
      <w:pPr>
        <w:rPr>
          <w:lang w:val="en-US"/>
        </w:rPr>
      </w:pPr>
      <w:r>
        <w:fldChar w:fldCharType="begin"/>
      </w:r>
      <w:r>
        <w:instrText xml:space="preserve"> INCLUDEPICTURE "https://static.pexels.com/photos/7096/people-woman-coffee-meeting-large.jpg" \* MERGEFORMATINET </w:instrText>
      </w:r>
      <w:r>
        <w:fldChar w:fldCharType="separate"/>
      </w:r>
      <w:r w:rsidR="00E04FD9">
        <w:fldChar w:fldCharType="begin"/>
      </w:r>
      <w:r w:rsidR="00E04FD9">
        <w:instrText xml:space="preserve"> INCLUDEPICTURE  "https://static.pexels.com/photos/7096/people-woman-coffee-meeting-large.jpg" \* MERGEFORMATINET </w:instrText>
      </w:r>
      <w:r w:rsidR="00E04FD9">
        <w:fldChar w:fldCharType="separate"/>
      </w:r>
      <w:r w:rsidR="00494AE9">
        <w:fldChar w:fldCharType="begin"/>
      </w:r>
      <w:r w:rsidR="00494AE9">
        <w:instrText xml:space="preserve"> INCLUDEPICTURE  "https://static.pexels.com/photos/7096/people-woman-coffee-meeting-large.jpg" \* MERGEFORMATINET </w:instrText>
      </w:r>
      <w:r w:rsidR="00494AE9">
        <w:fldChar w:fldCharType="separate"/>
      </w:r>
      <w:r w:rsidR="007B17C2">
        <w:fldChar w:fldCharType="begin"/>
      </w:r>
      <w:r w:rsidR="007B17C2">
        <w:instrText xml:space="preserve"> INCLUDEPICTURE  "https://static.pexels.com/photos/7096/people-woman-coffee-meeting-large.jpg" \* MERGEFORMATINET </w:instrText>
      </w:r>
      <w:r w:rsidR="007B17C2">
        <w:fldChar w:fldCharType="separate"/>
      </w:r>
      <w:r w:rsidR="00AC178F">
        <w:fldChar w:fldCharType="begin"/>
      </w:r>
      <w:r w:rsidR="00AC178F">
        <w:instrText xml:space="preserve"> INCLUDEPICTURE  "https://static.pexels.com/photos/7096/people-woman-coffee-meeting-large.jpg" \* MERGEFORMATINET </w:instrText>
      </w:r>
      <w:r w:rsidR="00AC178F">
        <w:fldChar w:fldCharType="separate"/>
      </w:r>
      <w:r w:rsidR="009E4FA1">
        <w:fldChar w:fldCharType="begin"/>
      </w:r>
      <w:r w:rsidR="009E4FA1">
        <w:instrText xml:space="preserve"> INCLUDEPICTURE  "https://static.pexels.com/photos/7096/people-woman-coffee-meeting-large.jpg" \* MERGEFORMATINET </w:instrText>
      </w:r>
      <w:r w:rsidR="009E4FA1">
        <w:fldChar w:fldCharType="separate"/>
      </w:r>
      <w:r w:rsidR="00E53017">
        <w:fldChar w:fldCharType="begin"/>
      </w:r>
      <w:r w:rsidR="00E53017">
        <w:instrText xml:space="preserve"> INCLUDEPICTURE  "https://static.pexels.com/photos/7096/people-woman-coffee-meeting-large.jpg" \* MERGEFORMATINET </w:instrText>
      </w:r>
      <w:r w:rsidR="00E53017">
        <w:fldChar w:fldCharType="separate"/>
      </w:r>
      <w:r w:rsidR="003A1ADC">
        <w:fldChar w:fldCharType="begin"/>
      </w:r>
      <w:r w:rsidR="003A1ADC">
        <w:instrText xml:space="preserve"> </w:instrText>
      </w:r>
      <w:r w:rsidR="003A1ADC">
        <w:instrText>INCLUDEPICTURE  "https://static.pexels.com/photos/7096/people-woman-coffee-meeting-large.jpg" \* MERGEFORMATINET</w:instrText>
      </w:r>
      <w:r w:rsidR="003A1ADC">
        <w:instrText xml:space="preserve"> </w:instrText>
      </w:r>
      <w:r w:rsidR="003A1ADC">
        <w:fldChar w:fldCharType="separate"/>
      </w:r>
      <w:r w:rsidR="00470E5F">
        <w:pict w14:anchorId="4C4313DD">
          <v:shape id="_x0000_i1045" type="#_x0000_t75" alt="advice, advise, advisor" style="width:311.25pt;height:207.8pt">
            <v:imagedata r:id="rId52" r:href="rId53"/>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BA41F7E" w14:textId="77777777" w:rsidR="00287977" w:rsidRPr="009B731A" w:rsidRDefault="00287977" w:rsidP="00287977">
      <w:pPr>
        <w:rPr>
          <w:u w:val="single"/>
          <w:lang w:val="en-US"/>
        </w:rPr>
      </w:pPr>
    </w:p>
    <w:p w14:paraId="763EFA58" w14:textId="319310FA" w:rsidR="00FB09BA" w:rsidRDefault="00FB09BA" w:rsidP="00FB09BA">
      <w:pPr>
        <w:rPr>
          <w:ins w:id="270" w:author="Adam Boothroyd" w:date="2016-11-11T08:52:00Z"/>
        </w:rPr>
      </w:pPr>
      <w:ins w:id="271" w:author="Adam Boothroyd" w:date="2016-11-11T08:52:00Z">
        <w:r w:rsidRPr="00836039">
          <w:rPr>
            <w:rStyle w:val="BW-section-headChar"/>
          </w:rPr>
          <w:t xml:space="preserve">REVEAL </w:t>
        </w:r>
        <w:r>
          <w:rPr>
            <w:rStyle w:val="BW-section-headChar"/>
          </w:rPr>
          <w:t>3 ICON PLACEMENT</w:t>
        </w:r>
      </w:ins>
    </w:p>
    <w:p w14:paraId="12591DC9" w14:textId="1846FC05" w:rsidR="000F6E21" w:rsidRDefault="00287977" w:rsidP="00311E98">
      <w:pPr>
        <w:rPr>
          <w:lang w:val="en-US"/>
        </w:rPr>
      </w:pPr>
      <w:del w:id="272" w:author="Adam Boothroyd" w:date="2016-11-11T08:52:00Z">
        <w:r w:rsidRPr="00836039" w:rsidDel="00FB09BA">
          <w:rPr>
            <w:rStyle w:val="BW-section-headChar"/>
          </w:rPr>
          <w:delText>REVEAL 3</w:delText>
        </w:r>
        <w:r w:rsidRPr="001D0327" w:rsidDel="00FB09BA">
          <w:rPr>
            <w:b/>
            <w:u w:val="single"/>
            <w:lang w:val="en-US"/>
          </w:rPr>
          <w:delText xml:space="preserve"> </w:delText>
        </w:r>
      </w:del>
      <w:r w:rsidR="001D0327" w:rsidRPr="001D0327">
        <w:rPr>
          <w:lang w:val="en-US"/>
        </w:rPr>
        <w:t xml:space="preserve">Innovation Accelerators </w:t>
      </w:r>
    </w:p>
    <w:p w14:paraId="7FD868FB" w14:textId="77777777" w:rsidR="000F6E21" w:rsidRDefault="000F6E21" w:rsidP="00311E98">
      <w:pPr>
        <w:rPr>
          <w:lang w:val="en-US"/>
        </w:rPr>
      </w:pPr>
    </w:p>
    <w:p w14:paraId="2C405188" w14:textId="77777777" w:rsidR="00287977" w:rsidRPr="009E76CB" w:rsidRDefault="00287977" w:rsidP="00836039">
      <w:pPr>
        <w:pStyle w:val="BW-section-head"/>
        <w:rPr>
          <w:lang w:val="en-US"/>
        </w:rPr>
      </w:pPr>
      <w:r w:rsidRPr="009E76CB">
        <w:rPr>
          <w:lang w:val="en-US"/>
        </w:rPr>
        <w:t>PLACEMENT</w:t>
      </w:r>
    </w:p>
    <w:p w14:paraId="3A849B0F" w14:textId="77777777" w:rsidR="00892D9A" w:rsidRPr="009B731A" w:rsidRDefault="00892D9A" w:rsidP="00892D9A">
      <w:pPr>
        <w:rPr>
          <w:lang w:val="en-US"/>
        </w:rPr>
      </w:pPr>
      <w:r>
        <w:rPr>
          <w:lang w:val="en-US"/>
        </w:rPr>
        <w:t>&lt;Placement is up to graphic designer. Where does it look best on chosen image?&gt;</w:t>
      </w:r>
    </w:p>
    <w:p w14:paraId="0C3D6153" w14:textId="77777777" w:rsidR="00287977" w:rsidRPr="009B731A" w:rsidRDefault="00287977" w:rsidP="00287977">
      <w:pPr>
        <w:rPr>
          <w:b/>
          <w:u w:val="single"/>
          <w:lang w:val="en-US"/>
        </w:rPr>
      </w:pPr>
    </w:p>
    <w:p w14:paraId="29CB5C95" w14:textId="77777777" w:rsidR="00287977" w:rsidRPr="009B731A" w:rsidRDefault="00287977" w:rsidP="00836039">
      <w:pPr>
        <w:pStyle w:val="BW-section-head"/>
        <w:rPr>
          <w:lang w:val="en-US"/>
        </w:rPr>
      </w:pPr>
      <w:r w:rsidRPr="009B731A">
        <w:rPr>
          <w:lang w:val="en-US"/>
        </w:rPr>
        <w:t>REVEAL 3 TEXT (50 words max)</w:t>
      </w:r>
    </w:p>
    <w:p w14:paraId="79AB9924" w14:textId="77777777" w:rsidR="00052AE4" w:rsidRDefault="00392F0A" w:rsidP="00052AE4">
      <w:pPr>
        <w:rPr>
          <w:lang w:val="en-US"/>
        </w:rPr>
      </w:pPr>
      <w:r w:rsidRPr="00392F0A">
        <w:rPr>
          <w:lang w:val="en-US"/>
        </w:rPr>
        <w:t xml:space="preserve">Our role is to foster </w:t>
      </w:r>
      <w:r>
        <w:rPr>
          <w:lang w:val="en-US"/>
        </w:rPr>
        <w:t>a</w:t>
      </w:r>
      <w:r w:rsidRPr="00392F0A">
        <w:rPr>
          <w:lang w:val="en-US"/>
        </w:rPr>
        <w:t xml:space="preserve"> culture that promotes reapplication over reinvention</w:t>
      </w:r>
      <w:r w:rsidR="009C4564">
        <w:rPr>
          <w:lang w:val="en-US"/>
        </w:rPr>
        <w:t>, basically</w:t>
      </w:r>
      <w:r w:rsidR="003D1481">
        <w:rPr>
          <w:lang w:val="en-US"/>
        </w:rPr>
        <w:t>:</w:t>
      </w:r>
      <w:r w:rsidR="009C4564">
        <w:rPr>
          <w:lang w:val="en-US"/>
        </w:rPr>
        <w:t xml:space="preserve"> "W</w:t>
      </w:r>
      <w:r>
        <w:rPr>
          <w:lang w:val="en-US"/>
        </w:rPr>
        <w:t xml:space="preserve">hat can we learn and re-use from </w:t>
      </w:r>
      <w:r w:rsidR="00757CFE">
        <w:rPr>
          <w:lang w:val="en-US"/>
        </w:rPr>
        <w:t>previous</w:t>
      </w:r>
      <w:r w:rsidR="009C4564">
        <w:rPr>
          <w:lang w:val="en-US"/>
        </w:rPr>
        <w:t xml:space="preserve"> successes?"</w:t>
      </w:r>
      <w:r>
        <w:rPr>
          <w:lang w:val="en-US"/>
        </w:rPr>
        <w:t xml:space="preserve"> </w:t>
      </w:r>
      <w:r w:rsidR="00052AE4">
        <w:rPr>
          <w:lang w:val="en-US"/>
        </w:rPr>
        <w:t>This helps us reach solutions faster – or literally accelerate innovation.</w:t>
      </w:r>
    </w:p>
    <w:p w14:paraId="471EF230" w14:textId="77777777" w:rsidR="00052AE4" w:rsidRDefault="009C4564" w:rsidP="00287977">
      <w:pPr>
        <w:rPr>
          <w:lang w:val="en-US"/>
        </w:rPr>
      </w:pPr>
      <w:r>
        <w:rPr>
          <w:lang w:val="en-US"/>
        </w:rPr>
        <w:t>For example, w</w:t>
      </w:r>
      <w:r w:rsidR="00052AE4">
        <w:rPr>
          <w:lang w:val="en-US"/>
        </w:rPr>
        <w:t xml:space="preserve">e invented a unique foaming agent to improve cappuccino mixes in the early </w:t>
      </w:r>
      <w:r w:rsidR="00052AE4" w:rsidRPr="00F42512">
        <w:rPr>
          <w:highlight w:val="yellow"/>
          <w:lang w:val="en-US"/>
          <w:rPrChange w:id="273" w:author="Elizabeth Hughes" w:date="2016-11-02T13:25:00Z">
            <w:rPr>
              <w:lang w:val="en-US"/>
            </w:rPr>
          </w:rPrChange>
        </w:rPr>
        <w:t xml:space="preserve">2000s </w:t>
      </w:r>
      <w:r w:rsidRPr="00F42512">
        <w:rPr>
          <w:highlight w:val="yellow"/>
          <w:lang w:val="en-US"/>
          <w:rPrChange w:id="274" w:author="Elizabeth Hughes" w:date="2016-11-02T13:25:00Z">
            <w:rPr>
              <w:lang w:val="en-US"/>
            </w:rPr>
          </w:rPrChange>
        </w:rPr>
        <w:t xml:space="preserve">and have since </w:t>
      </w:r>
      <w:r w:rsidR="00052AE4" w:rsidRPr="00F42512">
        <w:rPr>
          <w:highlight w:val="yellow"/>
          <w:lang w:val="en-US"/>
          <w:rPrChange w:id="275" w:author="Elizabeth Hughes" w:date="2016-11-02T13:25:00Z">
            <w:rPr>
              <w:lang w:val="en-US"/>
            </w:rPr>
          </w:rPrChange>
        </w:rPr>
        <w:t xml:space="preserve">used the same technology in </w:t>
      </w:r>
      <w:r w:rsidRPr="00F42512">
        <w:rPr>
          <w:highlight w:val="yellow"/>
          <w:lang w:val="en-US"/>
          <w:rPrChange w:id="276" w:author="Elizabeth Hughes" w:date="2016-11-02T13:25:00Z">
            <w:rPr>
              <w:lang w:val="en-US"/>
            </w:rPr>
          </w:rPrChange>
        </w:rPr>
        <w:t xml:space="preserve">our popular </w:t>
      </w:r>
      <w:r w:rsidR="00052AE4" w:rsidRPr="00F42512">
        <w:rPr>
          <w:highlight w:val="yellow"/>
          <w:lang w:val="en-US"/>
          <w:rPrChange w:id="277" w:author="Elizabeth Hughes" w:date="2016-11-02T13:25:00Z">
            <w:rPr>
              <w:lang w:val="en-US"/>
            </w:rPr>
          </w:rPrChange>
        </w:rPr>
        <w:t>TANG frui</w:t>
      </w:r>
      <w:r w:rsidRPr="00F42512">
        <w:rPr>
          <w:highlight w:val="yellow"/>
          <w:lang w:val="en-US"/>
          <w:rPrChange w:id="278" w:author="Elizabeth Hughes" w:date="2016-11-02T13:25:00Z">
            <w:rPr>
              <w:lang w:val="en-US"/>
            </w:rPr>
          </w:rPrChange>
        </w:rPr>
        <w:t>ty drinks</w:t>
      </w:r>
      <w:r w:rsidR="003D1481" w:rsidRPr="00F42512">
        <w:rPr>
          <w:highlight w:val="yellow"/>
          <w:lang w:val="en-US"/>
          <w:rPrChange w:id="279" w:author="Elizabeth Hughes" w:date="2016-11-02T13:25:00Z">
            <w:rPr>
              <w:lang w:val="en-US"/>
            </w:rPr>
          </w:rPrChange>
        </w:rPr>
        <w:t xml:space="preserve">, </w:t>
      </w:r>
      <w:r w:rsidRPr="00F42512">
        <w:rPr>
          <w:highlight w:val="yellow"/>
          <w:lang w:val="en-US"/>
          <w:rPrChange w:id="280" w:author="Elizabeth Hughes" w:date="2016-11-02T13:25:00Z">
            <w:rPr>
              <w:lang w:val="en-US"/>
            </w:rPr>
          </w:rPrChange>
        </w:rPr>
        <w:t>in</w:t>
      </w:r>
      <w:r w:rsidR="00576157" w:rsidRPr="00F42512">
        <w:rPr>
          <w:highlight w:val="yellow"/>
          <w:lang w:val="en-US"/>
          <w:rPrChange w:id="281" w:author="Elizabeth Hughes" w:date="2016-11-02T13:25:00Z">
            <w:rPr>
              <w:lang w:val="en-US"/>
            </w:rPr>
          </w:rPrChange>
        </w:rPr>
        <w:t xml:space="preserve"> mints and </w:t>
      </w:r>
      <w:r w:rsidR="003D1481" w:rsidRPr="00F42512">
        <w:rPr>
          <w:highlight w:val="yellow"/>
          <w:lang w:val="en-US"/>
          <w:rPrChange w:id="282" w:author="Elizabeth Hughes" w:date="2016-11-02T13:25:00Z">
            <w:rPr>
              <w:lang w:val="en-US"/>
            </w:rPr>
          </w:rPrChange>
        </w:rPr>
        <w:t xml:space="preserve">in </w:t>
      </w:r>
      <w:r w:rsidR="00052AE4" w:rsidRPr="00F42512">
        <w:rPr>
          <w:highlight w:val="yellow"/>
          <w:lang w:val="en-US"/>
          <w:rPrChange w:id="283" w:author="Elizabeth Hughes" w:date="2016-11-02T13:25:00Z">
            <w:rPr>
              <w:lang w:val="en-US"/>
            </w:rPr>
          </w:rPrChange>
        </w:rPr>
        <w:t>candy</w:t>
      </w:r>
      <w:r w:rsidRPr="00F42512">
        <w:rPr>
          <w:highlight w:val="yellow"/>
          <w:lang w:val="en-US"/>
          <w:rPrChange w:id="284" w:author="Elizabeth Hughes" w:date="2016-11-02T13:25:00Z">
            <w:rPr>
              <w:lang w:val="en-US"/>
            </w:rPr>
          </w:rPrChange>
        </w:rPr>
        <w:t xml:space="preserve"> products</w:t>
      </w:r>
      <w:r w:rsidR="00052AE4" w:rsidRPr="00F42512">
        <w:rPr>
          <w:highlight w:val="yellow"/>
          <w:lang w:val="en-US"/>
          <w:rPrChange w:id="285" w:author="Elizabeth Hughes" w:date="2016-11-02T13:25:00Z">
            <w:rPr>
              <w:lang w:val="en-US"/>
            </w:rPr>
          </w:rPrChange>
        </w:rPr>
        <w:t>.</w:t>
      </w:r>
    </w:p>
    <w:p w14:paraId="093DFBE0" w14:textId="77777777" w:rsidR="00052AE4" w:rsidRDefault="00052AE4" w:rsidP="00287977">
      <w:pPr>
        <w:rPr>
          <w:lang w:val="en-US"/>
        </w:rPr>
      </w:pPr>
    </w:p>
    <w:p w14:paraId="29F46B16" w14:textId="77777777" w:rsidR="00392F0A" w:rsidRDefault="00052AE4" w:rsidP="00287977">
      <w:pPr>
        <w:rPr>
          <w:lang w:val="en-US"/>
        </w:rPr>
      </w:pPr>
      <w:r w:rsidRPr="00311E98">
        <w:rPr>
          <w:b/>
          <w:lang w:val="en-US"/>
        </w:rPr>
        <w:t xml:space="preserve">Did you know…? </w:t>
      </w:r>
      <w:r>
        <w:rPr>
          <w:lang w:val="en-US"/>
        </w:rPr>
        <w:t>Astronaut John Glenn took TANG</w:t>
      </w:r>
      <w:r>
        <w:rPr>
          <w:rFonts w:cs="Arial"/>
          <w:lang w:val="en-US"/>
        </w:rPr>
        <w:t xml:space="preserve"> on the Friendship 7 spacecraft in 1962 and on later Gemini missions.</w:t>
      </w:r>
      <w:r>
        <w:rPr>
          <w:lang w:val="en-US"/>
        </w:rPr>
        <w:t xml:space="preserve"> </w:t>
      </w:r>
      <w:r w:rsidR="00035FBB">
        <w:rPr>
          <w:lang w:val="en-US"/>
        </w:rPr>
        <w:t>Powdered drink mixes are sti</w:t>
      </w:r>
      <w:r w:rsidR="009C4564">
        <w:rPr>
          <w:lang w:val="en-US"/>
        </w:rPr>
        <w:t>l</w:t>
      </w:r>
      <w:r w:rsidR="00035FBB">
        <w:rPr>
          <w:lang w:val="en-US"/>
        </w:rPr>
        <w:t>l used on the International Space Station (ISS).</w:t>
      </w:r>
    </w:p>
    <w:p w14:paraId="20BCF300" w14:textId="77777777" w:rsidR="00035FBB" w:rsidRDefault="00035FBB" w:rsidP="00287977">
      <w:pPr>
        <w:rPr>
          <w:lang w:val="en-US"/>
        </w:rPr>
      </w:pPr>
    </w:p>
    <w:p w14:paraId="0BC30FD5" w14:textId="77777777" w:rsidR="000F6E21" w:rsidRDefault="00287977" w:rsidP="00E84553">
      <w:pPr>
        <w:pStyle w:val="BW-section-head"/>
        <w:rPr>
          <w:lang w:val="en-US"/>
        </w:rPr>
      </w:pPr>
      <w:r w:rsidRPr="00311E98">
        <w:rPr>
          <w:lang w:val="en-US"/>
        </w:rPr>
        <w:t>REVEAL 3</w:t>
      </w:r>
      <w:r w:rsidR="000F6E21">
        <w:rPr>
          <w:lang w:val="en-US"/>
        </w:rPr>
        <w:t xml:space="preserve"> </w:t>
      </w:r>
      <w:r w:rsidRPr="00311E98">
        <w:rPr>
          <w:lang w:val="en-US"/>
        </w:rPr>
        <w:t>IMAGE</w:t>
      </w:r>
      <w:r w:rsidR="00B74072">
        <w:rPr>
          <w:lang w:val="en-US"/>
        </w:rPr>
        <w:t>S</w:t>
      </w:r>
    </w:p>
    <w:p w14:paraId="55432722" w14:textId="77777777" w:rsidR="00892D9A" w:rsidRDefault="007D7CE2" w:rsidP="00287977">
      <w:pPr>
        <w:rPr>
          <w:lang w:val="en-US"/>
        </w:rPr>
      </w:pPr>
      <w:r>
        <w:fldChar w:fldCharType="begin"/>
      </w:r>
      <w:r>
        <w:instrText xml:space="preserve"> INCLUDEPICTURE "https://www.nasa.gov/sites/default/files/styles/ubernode_alt_horiz/public/62ma6-55.jpg?itok=HbE4rdj5" \* MERGEFORMATINET </w:instrText>
      </w:r>
      <w:r>
        <w:fldChar w:fldCharType="separate"/>
      </w:r>
      <w:r w:rsidR="00E04FD9">
        <w:fldChar w:fldCharType="begin"/>
      </w:r>
      <w:r w:rsidR="00E04FD9">
        <w:instrText xml:space="preserve"> INCLUDEPICTURE  "https://www.nasa.gov/sites/default/files/styles/ubernode_alt_horiz/public/62ma6-55.jpg?itok=HbE4rdj5" \* MERGEFORMATINET </w:instrText>
      </w:r>
      <w:r w:rsidR="00E04FD9">
        <w:fldChar w:fldCharType="separate"/>
      </w:r>
      <w:r w:rsidR="00494AE9">
        <w:fldChar w:fldCharType="begin"/>
      </w:r>
      <w:r w:rsidR="00494AE9">
        <w:instrText xml:space="preserve"> INCLUDEPICTURE  "https://www.nasa.gov/sites/default/files/styles/ubernode_alt_horiz/public/62ma6-55.jpg?itok=HbE4rdj5" \* MERGEFORMATINET </w:instrText>
      </w:r>
      <w:r w:rsidR="00494AE9">
        <w:fldChar w:fldCharType="separate"/>
      </w:r>
      <w:r w:rsidR="007B17C2">
        <w:fldChar w:fldCharType="begin"/>
      </w:r>
      <w:r w:rsidR="007B17C2">
        <w:instrText xml:space="preserve"> INCLUDEPICTURE  "https://www.nasa.gov/sites/default/files/styles/ubernode_alt_horiz/public/62ma6-55.jpg?itok=HbE4rdj5" \* MERGEFORMATINET </w:instrText>
      </w:r>
      <w:r w:rsidR="007B17C2">
        <w:fldChar w:fldCharType="separate"/>
      </w:r>
      <w:r w:rsidR="00AC178F">
        <w:fldChar w:fldCharType="begin"/>
      </w:r>
      <w:r w:rsidR="00AC178F">
        <w:instrText xml:space="preserve"> INCLUDEPICTURE  "https://www.nasa.gov/sites/default/files/styles/ubernode_alt_horiz/public/62ma6-55.jpg?itok=HbE4rdj5" \* MERGEFORMATINET </w:instrText>
      </w:r>
      <w:r w:rsidR="00AC178F">
        <w:fldChar w:fldCharType="separate"/>
      </w:r>
      <w:r w:rsidR="009E4FA1">
        <w:fldChar w:fldCharType="begin"/>
      </w:r>
      <w:r w:rsidR="009E4FA1">
        <w:instrText xml:space="preserve"> INCLUDEPICTURE  "https://www.nasa.gov/sites/default/files/styles/ubernode_alt_horiz/public/62ma6-55.jpg?itok=HbE4rdj5" \* MERGEFORMATINET </w:instrText>
      </w:r>
      <w:r w:rsidR="009E4FA1">
        <w:fldChar w:fldCharType="separate"/>
      </w:r>
      <w:r w:rsidR="00E53017">
        <w:fldChar w:fldCharType="begin"/>
      </w:r>
      <w:r w:rsidR="00E53017">
        <w:instrText xml:space="preserve"> INCLUDEPICTURE  "https://www.nasa.gov/sites/default/files/styles/ubernode_alt_horiz/public/62ma6-55.jpg?itok=HbE4rdj5" \* MERGEFORMATINET </w:instrText>
      </w:r>
      <w:r w:rsidR="00E53017">
        <w:fldChar w:fldCharType="separate"/>
      </w:r>
      <w:r w:rsidR="003A1ADC">
        <w:fldChar w:fldCharType="begin"/>
      </w:r>
      <w:r w:rsidR="003A1ADC">
        <w:instrText xml:space="preserve"> </w:instrText>
      </w:r>
      <w:r w:rsidR="003A1ADC">
        <w:instrText>INCLUDEPICTURE  "https://www.nasa.gov/sites/default</w:instrText>
      </w:r>
      <w:r w:rsidR="003A1ADC">
        <w:instrText>/files/styles/ubernode_alt_horiz/public/62ma6-55.jpg?itok=HbE4rdj5" \* MERGEFORMATINET</w:instrText>
      </w:r>
      <w:r w:rsidR="003A1ADC">
        <w:instrText xml:space="preserve"> </w:instrText>
      </w:r>
      <w:r w:rsidR="003A1ADC">
        <w:fldChar w:fldCharType="separate"/>
      </w:r>
      <w:r w:rsidR="00470E5F">
        <w:pict w14:anchorId="445DD9BB">
          <v:shape id="_x0000_i1046" type="#_x0000_t75" alt="John Glenn with Friendship 7 spacecraft." style="width:603.8pt;height:185.9pt">
            <v:imagedata r:id="rId54" r:href="rId55"/>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C412B81" w14:textId="77777777" w:rsidR="007D7CE2" w:rsidRDefault="007D7CE2" w:rsidP="00892D9A">
      <w:pPr>
        <w:rPr>
          <w:b/>
          <w:u w:val="single"/>
          <w:lang w:val="en-US"/>
        </w:rPr>
      </w:pPr>
      <w:r>
        <w:rPr>
          <w:b/>
          <w:u w:val="single"/>
          <w:lang w:val="en-US"/>
        </w:rPr>
        <w:t>Photo credit: NASA</w:t>
      </w:r>
    </w:p>
    <w:p w14:paraId="3B2EB9C6" w14:textId="77777777" w:rsidR="00B74072" w:rsidRDefault="00B74072" w:rsidP="00892D9A">
      <w:pPr>
        <w:rPr>
          <w:b/>
          <w:u w:val="single"/>
          <w:lang w:val="en-US"/>
        </w:rPr>
      </w:pPr>
    </w:p>
    <w:p w14:paraId="0A99A677" w14:textId="77777777" w:rsidR="00B74072" w:rsidRDefault="00B74072" w:rsidP="00892D9A">
      <w:pPr>
        <w:rPr>
          <w:b/>
          <w:u w:val="single"/>
          <w:lang w:val="en-US"/>
        </w:rPr>
      </w:pPr>
      <w:r>
        <w:rPr>
          <w:color w:val="1F497D"/>
          <w:lang w:val="pt-BR" w:eastAsia="pt-BR"/>
        </w:rPr>
        <w:lastRenderedPageBreak/>
        <w:fldChar w:fldCharType="begin"/>
      </w:r>
      <w:r>
        <w:rPr>
          <w:color w:val="1F497D"/>
          <w:lang w:val="pt-BR" w:eastAsia="pt-BR"/>
        </w:rPr>
        <w:instrText xml:space="preserve"> INCLUDEPICTURE  "cid:image001.png@01D2345C.E5865F70" \* MERGEFORMATINET </w:instrText>
      </w:r>
      <w:r>
        <w:rPr>
          <w:color w:val="1F497D"/>
          <w:lang w:val="pt-BR" w:eastAsia="pt-BR"/>
        </w:rPr>
        <w:fldChar w:fldCharType="separate"/>
      </w:r>
      <w:r w:rsidR="00E04FD9">
        <w:rPr>
          <w:color w:val="1F497D"/>
          <w:lang w:val="pt-BR" w:eastAsia="pt-BR"/>
        </w:rPr>
        <w:fldChar w:fldCharType="begin"/>
      </w:r>
      <w:r w:rsidR="00E04FD9">
        <w:rPr>
          <w:color w:val="1F497D"/>
          <w:lang w:val="pt-BR" w:eastAsia="pt-BR"/>
        </w:rPr>
        <w:instrText xml:space="preserve"> INCLUDEPICTURE  "cid:image001.png@01D2345C.E5865F70" \* MERGEFORMATINET </w:instrText>
      </w:r>
      <w:r w:rsidR="00E04FD9">
        <w:rPr>
          <w:color w:val="1F497D"/>
          <w:lang w:val="pt-BR" w:eastAsia="pt-BR"/>
        </w:rPr>
        <w:fldChar w:fldCharType="separate"/>
      </w:r>
      <w:r w:rsidR="00494AE9">
        <w:rPr>
          <w:color w:val="1F497D"/>
          <w:lang w:val="pt-BR" w:eastAsia="pt-BR"/>
        </w:rPr>
        <w:fldChar w:fldCharType="begin"/>
      </w:r>
      <w:r w:rsidR="00494AE9">
        <w:rPr>
          <w:color w:val="1F497D"/>
          <w:lang w:val="pt-BR" w:eastAsia="pt-BR"/>
        </w:rPr>
        <w:instrText xml:space="preserve"> INCLUDEPICTURE  "cid:image001.png@01D2345C.E5865F70" \* MERGEFORMATINET </w:instrText>
      </w:r>
      <w:r w:rsidR="00494AE9">
        <w:rPr>
          <w:color w:val="1F497D"/>
          <w:lang w:val="pt-BR" w:eastAsia="pt-BR"/>
        </w:rPr>
        <w:fldChar w:fldCharType="separate"/>
      </w:r>
      <w:r w:rsidR="007B17C2">
        <w:rPr>
          <w:color w:val="1F497D"/>
          <w:lang w:val="pt-BR" w:eastAsia="pt-BR"/>
        </w:rPr>
        <w:fldChar w:fldCharType="begin"/>
      </w:r>
      <w:r w:rsidR="007B17C2">
        <w:rPr>
          <w:color w:val="1F497D"/>
          <w:lang w:val="pt-BR" w:eastAsia="pt-BR"/>
        </w:rPr>
        <w:instrText xml:space="preserve"> INCLUDEPICTURE  "cid:image001.png@01D2345C.E5865F70" \* MERGEFORMATINET </w:instrText>
      </w:r>
      <w:r w:rsidR="007B17C2">
        <w:rPr>
          <w:color w:val="1F497D"/>
          <w:lang w:val="pt-BR" w:eastAsia="pt-BR"/>
        </w:rPr>
        <w:fldChar w:fldCharType="separate"/>
      </w:r>
      <w:r w:rsidR="00AC178F">
        <w:rPr>
          <w:color w:val="1F497D"/>
          <w:lang w:val="pt-BR" w:eastAsia="pt-BR"/>
        </w:rPr>
        <w:fldChar w:fldCharType="begin"/>
      </w:r>
      <w:r w:rsidR="00AC178F">
        <w:rPr>
          <w:color w:val="1F497D"/>
          <w:lang w:val="pt-BR" w:eastAsia="pt-BR"/>
        </w:rPr>
        <w:instrText xml:space="preserve"> INCLUDEPICTURE  "cid:image001.png@01D2345C.E5865F70" \* MERGEFORMATINET </w:instrText>
      </w:r>
      <w:r w:rsidR="00AC178F">
        <w:rPr>
          <w:color w:val="1F497D"/>
          <w:lang w:val="pt-BR" w:eastAsia="pt-BR"/>
        </w:rPr>
        <w:fldChar w:fldCharType="separate"/>
      </w:r>
      <w:r w:rsidR="009E4FA1">
        <w:rPr>
          <w:color w:val="1F497D"/>
          <w:lang w:val="pt-BR" w:eastAsia="pt-BR"/>
        </w:rPr>
        <w:fldChar w:fldCharType="begin"/>
      </w:r>
      <w:r w:rsidR="009E4FA1">
        <w:rPr>
          <w:color w:val="1F497D"/>
          <w:lang w:val="pt-BR" w:eastAsia="pt-BR"/>
        </w:rPr>
        <w:instrText xml:space="preserve"> INCLUDEPICTURE  "cid:image001.png@01D2345C.E5865F70" \* MERGEFORMATINET </w:instrText>
      </w:r>
      <w:r w:rsidR="009E4FA1">
        <w:rPr>
          <w:color w:val="1F497D"/>
          <w:lang w:val="pt-BR" w:eastAsia="pt-BR"/>
        </w:rPr>
        <w:fldChar w:fldCharType="separate"/>
      </w:r>
      <w:r w:rsidR="00E53017">
        <w:rPr>
          <w:color w:val="1F497D"/>
          <w:lang w:val="pt-BR" w:eastAsia="pt-BR"/>
        </w:rPr>
        <w:fldChar w:fldCharType="begin"/>
      </w:r>
      <w:r w:rsidR="00E53017">
        <w:rPr>
          <w:color w:val="1F497D"/>
          <w:lang w:val="pt-BR" w:eastAsia="pt-BR"/>
        </w:rPr>
        <w:instrText xml:space="preserve"> INCLUDEPICTURE  "cid:image001.png@01D2345C.E5865F70" \* MERGEFORMATINET </w:instrText>
      </w:r>
      <w:r w:rsidR="00E53017">
        <w:rPr>
          <w:color w:val="1F497D"/>
          <w:lang w:val="pt-BR" w:eastAsia="pt-BR"/>
        </w:rPr>
        <w:fldChar w:fldCharType="separate"/>
      </w:r>
      <w:r w:rsidR="003A1ADC">
        <w:rPr>
          <w:color w:val="1F497D"/>
          <w:lang w:val="pt-BR" w:eastAsia="pt-BR"/>
        </w:rPr>
        <w:fldChar w:fldCharType="begin"/>
      </w:r>
      <w:r w:rsidR="003A1ADC">
        <w:rPr>
          <w:color w:val="1F497D"/>
          <w:lang w:val="pt-BR" w:eastAsia="pt-BR"/>
        </w:rPr>
        <w:instrText xml:space="preserve"> </w:instrText>
      </w:r>
      <w:r w:rsidR="003A1ADC">
        <w:rPr>
          <w:color w:val="1F497D"/>
          <w:lang w:val="pt-BR" w:eastAsia="pt-BR"/>
        </w:rPr>
        <w:instrText>INCLUDEPICTURE  "cid:image001.png@01D2345C.E5865F70" \* MERGEFORMATINET</w:instrText>
      </w:r>
      <w:r w:rsidR="003A1ADC">
        <w:rPr>
          <w:color w:val="1F497D"/>
          <w:lang w:val="pt-BR" w:eastAsia="pt-BR"/>
        </w:rPr>
        <w:instrText xml:space="preserve"> </w:instrText>
      </w:r>
      <w:r w:rsidR="003A1ADC">
        <w:rPr>
          <w:color w:val="1F497D"/>
          <w:lang w:val="pt-BR" w:eastAsia="pt-BR"/>
        </w:rPr>
        <w:fldChar w:fldCharType="separate"/>
      </w:r>
      <w:r w:rsidR="00470E5F">
        <w:rPr>
          <w:color w:val="1F497D"/>
          <w:lang w:val="pt-BR" w:eastAsia="pt-BR"/>
        </w:rPr>
        <w:pict w14:anchorId="5F76A99B">
          <v:shape id="_x0000_i1047" type="#_x0000_t75" alt="Resultado de imagem para tang" style="width:115.75pt;height:115.75pt">
            <v:imagedata r:id="rId56" r:href="rId57"/>
          </v:shape>
        </w:pict>
      </w:r>
      <w:r w:rsidR="003A1ADC">
        <w:rPr>
          <w:color w:val="1F497D"/>
          <w:lang w:val="pt-BR" w:eastAsia="pt-BR"/>
        </w:rPr>
        <w:fldChar w:fldCharType="end"/>
      </w:r>
      <w:r w:rsidR="00E53017">
        <w:rPr>
          <w:color w:val="1F497D"/>
          <w:lang w:val="pt-BR" w:eastAsia="pt-BR"/>
        </w:rPr>
        <w:fldChar w:fldCharType="end"/>
      </w:r>
      <w:r w:rsidR="009E4FA1">
        <w:rPr>
          <w:color w:val="1F497D"/>
          <w:lang w:val="pt-BR" w:eastAsia="pt-BR"/>
        </w:rPr>
        <w:fldChar w:fldCharType="end"/>
      </w:r>
      <w:r w:rsidR="00AC178F">
        <w:rPr>
          <w:color w:val="1F497D"/>
          <w:lang w:val="pt-BR" w:eastAsia="pt-BR"/>
        </w:rPr>
        <w:fldChar w:fldCharType="end"/>
      </w:r>
      <w:r w:rsidR="007B17C2">
        <w:rPr>
          <w:color w:val="1F497D"/>
          <w:lang w:val="pt-BR" w:eastAsia="pt-BR"/>
        </w:rPr>
        <w:fldChar w:fldCharType="end"/>
      </w:r>
      <w:r w:rsidR="00494AE9">
        <w:rPr>
          <w:color w:val="1F497D"/>
          <w:lang w:val="pt-BR" w:eastAsia="pt-BR"/>
        </w:rPr>
        <w:fldChar w:fldCharType="end"/>
      </w:r>
      <w:r w:rsidR="00E04FD9">
        <w:rPr>
          <w:color w:val="1F497D"/>
          <w:lang w:val="pt-BR" w:eastAsia="pt-BR"/>
        </w:rPr>
        <w:fldChar w:fldCharType="end"/>
      </w:r>
      <w:r>
        <w:rPr>
          <w:color w:val="1F497D"/>
          <w:lang w:val="pt-BR" w:eastAsia="pt-BR"/>
        </w:rPr>
        <w:fldChar w:fldCharType="end"/>
      </w:r>
    </w:p>
    <w:p w14:paraId="4393EC49" w14:textId="77777777" w:rsidR="00035FBB" w:rsidRDefault="00035FBB" w:rsidP="00892D9A">
      <w:pPr>
        <w:rPr>
          <w:b/>
          <w:u w:val="single"/>
          <w:lang w:val="en-US"/>
        </w:rPr>
      </w:pPr>
    </w:p>
    <w:p w14:paraId="1CDC8A2F" w14:textId="77777777" w:rsidR="00B74072" w:rsidRPr="003F4F09" w:rsidRDefault="00B74072" w:rsidP="00892D9A">
      <w:pPr>
        <w:rPr>
          <w:u w:val="single"/>
          <w:lang w:val="en-US"/>
        </w:rPr>
      </w:pPr>
      <w:r w:rsidRPr="003F4F09">
        <w:rPr>
          <w:b/>
          <w:color w:val="FF0000"/>
          <w:u w:val="single"/>
          <w:lang w:val="en-US"/>
        </w:rPr>
        <w:t>BW Build team</w:t>
      </w:r>
      <w:r>
        <w:rPr>
          <w:b/>
          <w:u w:val="single"/>
          <w:lang w:val="en-US"/>
        </w:rPr>
        <w:t xml:space="preserve">: </w:t>
      </w:r>
      <w:r w:rsidRPr="003F4F09">
        <w:rPr>
          <w:u w:val="single"/>
          <w:lang w:val="en-US"/>
        </w:rPr>
        <w:t>Use TANG sachet pic within the Reveal text screen, Keep the astronaut on the Hotspot screen please.</w:t>
      </w:r>
    </w:p>
    <w:p w14:paraId="53ADE27F" w14:textId="77777777" w:rsidR="001B1137" w:rsidRDefault="001B1137" w:rsidP="004C6B46">
      <w:pPr>
        <w:rPr>
          <w:b/>
          <w:u w:val="single"/>
          <w:lang w:val="en-US"/>
        </w:rPr>
      </w:pPr>
    </w:p>
    <w:p w14:paraId="3DE4A44A" w14:textId="41AEE368" w:rsidR="00C51207" w:rsidRDefault="00C51207" w:rsidP="00C51207">
      <w:pPr>
        <w:rPr>
          <w:ins w:id="286" w:author="Adam Boothroyd" w:date="2016-11-11T08:52:00Z"/>
        </w:rPr>
      </w:pPr>
      <w:ins w:id="287" w:author="Adam Boothroyd" w:date="2016-11-11T08:52:00Z">
        <w:r>
          <w:rPr>
            <w:rStyle w:val="BW-section-headChar"/>
          </w:rPr>
          <w:t>REVEAL 4 ICON PLACEMENT</w:t>
        </w:r>
      </w:ins>
    </w:p>
    <w:p w14:paraId="50D70F88" w14:textId="047CAC24" w:rsidR="004C6B46" w:rsidRDefault="00892D9A" w:rsidP="004C6B46">
      <w:pPr>
        <w:rPr>
          <w:b/>
          <w:u w:val="single"/>
          <w:lang w:val="en-US"/>
        </w:rPr>
      </w:pPr>
      <w:del w:id="288" w:author="Adam Boothroyd" w:date="2016-11-11T08:52:00Z">
        <w:r w:rsidRPr="00E84553" w:rsidDel="00C51207">
          <w:rPr>
            <w:rStyle w:val="BW-section-headChar"/>
          </w:rPr>
          <w:delText>REVEAL 4</w:delText>
        </w:r>
        <w:r w:rsidRPr="009E76CB" w:rsidDel="00C51207">
          <w:rPr>
            <w:b/>
            <w:u w:val="single"/>
            <w:lang w:val="en-US"/>
          </w:rPr>
          <w:delText xml:space="preserve"> </w:delText>
        </w:r>
      </w:del>
      <w:r w:rsidR="009E76CB" w:rsidRPr="009E76CB">
        <w:rPr>
          <w:lang w:val="en-US"/>
        </w:rPr>
        <w:t>Analytical Science</w:t>
      </w:r>
      <w:r w:rsidR="009E76CB">
        <w:rPr>
          <w:rStyle w:val="CommentReference"/>
        </w:rPr>
        <w:commentReference w:id="289"/>
      </w:r>
      <w:r w:rsidRPr="009E76CB">
        <w:rPr>
          <w:b/>
          <w:u w:val="single"/>
          <w:lang w:val="en-US"/>
        </w:rPr>
        <w:t xml:space="preserve"> </w:t>
      </w:r>
    </w:p>
    <w:p w14:paraId="657BB5BC" w14:textId="77777777" w:rsidR="004C6B46" w:rsidDel="00C51207" w:rsidRDefault="004C6B46" w:rsidP="004C6B46">
      <w:pPr>
        <w:rPr>
          <w:del w:id="290" w:author="Adam Boothroyd" w:date="2016-11-11T08:52:00Z"/>
          <w:b/>
          <w:u w:val="single"/>
          <w:lang w:val="en-US"/>
        </w:rPr>
      </w:pPr>
    </w:p>
    <w:p w14:paraId="55F7EBA0" w14:textId="3867641E" w:rsidR="00892D9A" w:rsidRPr="009E76CB" w:rsidDel="00C51207" w:rsidRDefault="00892D9A" w:rsidP="00E84553">
      <w:pPr>
        <w:pStyle w:val="BW-section-head"/>
        <w:rPr>
          <w:del w:id="291" w:author="Adam Boothroyd" w:date="2016-11-11T08:52:00Z"/>
          <w:lang w:val="en-US"/>
        </w:rPr>
      </w:pPr>
      <w:del w:id="292" w:author="Adam Boothroyd" w:date="2016-11-11T08:52:00Z">
        <w:r w:rsidRPr="009E76CB" w:rsidDel="00C51207">
          <w:rPr>
            <w:lang w:val="en-US"/>
          </w:rPr>
          <w:delText>PLACEMENT</w:delText>
        </w:r>
      </w:del>
    </w:p>
    <w:p w14:paraId="23173C68" w14:textId="3CA76A6C" w:rsidR="00892D9A" w:rsidRPr="009B731A" w:rsidDel="00C51207" w:rsidRDefault="00892D9A" w:rsidP="00892D9A">
      <w:pPr>
        <w:rPr>
          <w:del w:id="293" w:author="Adam Boothroyd" w:date="2016-11-11T08:52:00Z"/>
          <w:lang w:val="en-US"/>
        </w:rPr>
      </w:pPr>
      <w:del w:id="294" w:author="Adam Boothroyd" w:date="2016-11-11T08:52:00Z">
        <w:r w:rsidDel="00C51207">
          <w:rPr>
            <w:lang w:val="en-US"/>
          </w:rPr>
          <w:delText>&lt;Placement is up to graphic designer. Where does it look best on chosen image?&gt;</w:delText>
        </w:r>
      </w:del>
    </w:p>
    <w:p w14:paraId="4D752F1B" w14:textId="77777777" w:rsidR="00892D9A" w:rsidRPr="009B731A" w:rsidRDefault="00892D9A" w:rsidP="00892D9A">
      <w:pPr>
        <w:rPr>
          <w:b/>
          <w:u w:val="single"/>
          <w:lang w:val="en-US"/>
        </w:rPr>
      </w:pPr>
    </w:p>
    <w:p w14:paraId="239D0A08" w14:textId="77777777" w:rsidR="00892D9A" w:rsidRPr="009B731A" w:rsidRDefault="00892D9A" w:rsidP="00E84553">
      <w:pPr>
        <w:pStyle w:val="BW-section-head"/>
        <w:rPr>
          <w:lang w:val="en-US"/>
        </w:rPr>
      </w:pPr>
      <w:r>
        <w:rPr>
          <w:lang w:val="en-US"/>
        </w:rPr>
        <w:t>REVEAL 4</w:t>
      </w:r>
      <w:r w:rsidRPr="009B731A">
        <w:rPr>
          <w:lang w:val="en-US"/>
        </w:rPr>
        <w:t xml:space="preserve"> TEXT (50 words max)</w:t>
      </w:r>
    </w:p>
    <w:p w14:paraId="5A96ABF9" w14:textId="77777777" w:rsidR="008252DD" w:rsidRPr="00311E98" w:rsidRDefault="008252DD" w:rsidP="008252DD">
      <w:r w:rsidRPr="00311E98">
        <w:rPr>
          <w:lang w:val="en-US"/>
        </w:rPr>
        <w:t xml:space="preserve">Working in a laboratory environment, we analyze products and ingredients at a chemical and </w:t>
      </w:r>
      <w:r w:rsidRPr="008D21B4">
        <w:rPr>
          <w:highlight w:val="yellow"/>
          <w:lang w:val="en-US"/>
          <w:rPrChange w:id="295" w:author="Elizabeth Hughes" w:date="2016-11-02T13:24:00Z">
            <w:rPr>
              <w:lang w:val="en-US"/>
            </w:rPr>
          </w:rPrChange>
        </w:rPr>
        <w:t>microbiolog</w:t>
      </w:r>
      <w:r w:rsidR="003D1481" w:rsidRPr="008D21B4">
        <w:rPr>
          <w:highlight w:val="yellow"/>
          <w:lang w:val="en-US"/>
          <w:rPrChange w:id="296" w:author="Elizabeth Hughes" w:date="2016-11-02T13:24:00Z">
            <w:rPr>
              <w:lang w:val="en-US"/>
            </w:rPr>
          </w:rPrChange>
        </w:rPr>
        <w:t>ical</w:t>
      </w:r>
      <w:r w:rsidRPr="00311E98">
        <w:rPr>
          <w:lang w:val="en-US"/>
        </w:rPr>
        <w:t xml:space="preserve"> level. When new science is required, we create </w:t>
      </w:r>
      <w:r w:rsidR="003D1481" w:rsidRPr="00311E98">
        <w:rPr>
          <w:lang w:val="en-US"/>
        </w:rPr>
        <w:t>analy</w:t>
      </w:r>
      <w:r w:rsidR="003D1481">
        <w:rPr>
          <w:lang w:val="en-US"/>
        </w:rPr>
        <w:t>tic</w:t>
      </w:r>
      <w:r w:rsidR="00015726">
        <w:rPr>
          <w:lang w:val="en-US"/>
        </w:rPr>
        <w:t>al</w:t>
      </w:r>
      <w:r w:rsidR="003D1481" w:rsidRPr="00311E98">
        <w:rPr>
          <w:lang w:val="en-US"/>
        </w:rPr>
        <w:t xml:space="preserve"> </w:t>
      </w:r>
      <w:r w:rsidRPr="008D21B4">
        <w:rPr>
          <w:highlight w:val="yellow"/>
          <w:lang w:val="en-US"/>
          <w:rPrChange w:id="297" w:author="Elizabeth Hughes" w:date="2016-11-02T13:24:00Z">
            <w:rPr>
              <w:lang w:val="en-US"/>
            </w:rPr>
          </w:rPrChange>
        </w:rPr>
        <w:t xml:space="preserve">methods </w:t>
      </w:r>
      <w:r w:rsidR="00E84553" w:rsidRPr="008D21B4">
        <w:rPr>
          <w:highlight w:val="yellow"/>
          <w:lang w:val="en-US"/>
          <w:rPrChange w:id="298" w:author="Elizabeth Hughes" w:date="2016-11-02T13:24:00Z">
            <w:rPr>
              <w:lang w:val="en-US"/>
            </w:rPr>
          </w:rPrChange>
        </w:rPr>
        <w:t>the</w:t>
      </w:r>
      <w:r w:rsidR="00E715B4" w:rsidRPr="008D21B4">
        <w:rPr>
          <w:highlight w:val="yellow"/>
          <w:lang w:val="en-US"/>
          <w:rPrChange w:id="299" w:author="Elizabeth Hughes" w:date="2016-11-02T13:24:00Z">
            <w:rPr>
              <w:lang w:val="en-US"/>
            </w:rPr>
          </w:rPrChange>
        </w:rPr>
        <w:t>n</w:t>
      </w:r>
      <w:r w:rsidR="00E84553" w:rsidRPr="008D21B4">
        <w:rPr>
          <w:highlight w:val="yellow"/>
          <w:lang w:val="en-US"/>
          <w:rPrChange w:id="300" w:author="Elizabeth Hughes" w:date="2016-11-02T13:24:00Z">
            <w:rPr>
              <w:lang w:val="en-US"/>
            </w:rPr>
          </w:rPrChange>
        </w:rPr>
        <w:t xml:space="preserve"> analyze and </w:t>
      </w:r>
      <w:r w:rsidRPr="008D21B4">
        <w:rPr>
          <w:highlight w:val="yellow"/>
          <w:lang w:val="en-US"/>
          <w:rPrChange w:id="301" w:author="Elizabeth Hughes" w:date="2016-11-02T13:24:00Z">
            <w:rPr>
              <w:lang w:val="en-US"/>
            </w:rPr>
          </w:rPrChange>
        </w:rPr>
        <w:t>interpret the results</w:t>
      </w:r>
      <w:r w:rsidRPr="00311E98">
        <w:rPr>
          <w:lang w:val="en-US"/>
        </w:rPr>
        <w:t>. Our capabilities include</w:t>
      </w:r>
      <w:r w:rsidR="003D1481">
        <w:rPr>
          <w:lang w:val="en-US"/>
        </w:rPr>
        <w:t>:</w:t>
      </w:r>
      <w:r w:rsidRPr="00311E98">
        <w:rPr>
          <w:lang w:val="en-US"/>
        </w:rPr>
        <w:t xml:space="preserve"> </w:t>
      </w:r>
      <w:r w:rsidR="00132F1D" w:rsidRPr="008D21B4">
        <w:rPr>
          <w:highlight w:val="yellow"/>
          <w:lang w:val="en-US"/>
          <w:rPrChange w:id="302" w:author="Elizabeth Hughes" w:date="2016-11-02T13:24:00Z">
            <w:rPr>
              <w:lang w:val="en-US"/>
            </w:rPr>
          </w:rPrChange>
        </w:rPr>
        <w:t xml:space="preserve">customized </w:t>
      </w:r>
      <w:r w:rsidRPr="008D21B4">
        <w:rPr>
          <w:highlight w:val="yellow"/>
          <w:lang w:val="en-US"/>
          <w:rPrChange w:id="303" w:author="Elizabeth Hughes" w:date="2016-11-02T13:24:00Z">
            <w:rPr>
              <w:lang w:val="en-US"/>
            </w:rPr>
          </w:rPrChange>
        </w:rPr>
        <w:t>flavor</w:t>
      </w:r>
      <w:r w:rsidR="00132F1D" w:rsidRPr="008D21B4">
        <w:rPr>
          <w:highlight w:val="yellow"/>
          <w:lang w:val="en-US"/>
          <w:rPrChange w:id="304" w:author="Elizabeth Hughes" w:date="2016-11-02T13:24:00Z">
            <w:rPr>
              <w:lang w:val="en-US"/>
            </w:rPr>
          </w:rPrChange>
        </w:rPr>
        <w:t xml:space="preserve"> development</w:t>
      </w:r>
      <w:r w:rsidRPr="008D21B4">
        <w:rPr>
          <w:highlight w:val="yellow"/>
          <w:lang w:val="en-US"/>
          <w:rPrChange w:id="305" w:author="Elizabeth Hughes" w:date="2016-11-02T13:24:00Z">
            <w:rPr>
              <w:lang w:val="en-US"/>
            </w:rPr>
          </w:rPrChange>
        </w:rPr>
        <w:t xml:space="preserve">, </w:t>
      </w:r>
      <w:r w:rsidR="00E715B4" w:rsidRPr="008D21B4">
        <w:rPr>
          <w:highlight w:val="yellow"/>
          <w:lang w:val="en-US"/>
          <w:rPrChange w:id="306" w:author="Elizabeth Hughes" w:date="2016-11-02T13:24:00Z">
            <w:rPr>
              <w:lang w:val="en-US"/>
            </w:rPr>
          </w:rPrChange>
        </w:rPr>
        <w:t xml:space="preserve">food </w:t>
      </w:r>
      <w:r w:rsidRPr="008D21B4">
        <w:rPr>
          <w:highlight w:val="yellow"/>
          <w:lang w:val="en-US"/>
          <w:rPrChange w:id="307" w:author="Elizabeth Hughes" w:date="2016-11-02T13:24:00Z">
            <w:rPr>
              <w:lang w:val="en-US"/>
            </w:rPr>
          </w:rPrChange>
        </w:rPr>
        <w:t>microstructure</w:t>
      </w:r>
      <w:r w:rsidRPr="00311E98">
        <w:rPr>
          <w:lang w:val="en-US"/>
        </w:rPr>
        <w:t xml:space="preserve"> and a </w:t>
      </w:r>
      <w:r w:rsidR="00F31DB3">
        <w:rPr>
          <w:lang w:val="en-US"/>
        </w:rPr>
        <w:t>wide</w:t>
      </w:r>
      <w:r w:rsidRPr="00311E98">
        <w:rPr>
          <w:lang w:val="en-US"/>
        </w:rPr>
        <w:t xml:space="preserve"> range of techniques to analyz</w:t>
      </w:r>
      <w:r w:rsidR="00F31DB3" w:rsidRPr="00F31DB3">
        <w:rPr>
          <w:lang w:val="en-US"/>
        </w:rPr>
        <w:t xml:space="preserve">e </w:t>
      </w:r>
      <w:r w:rsidRPr="00311E98">
        <w:rPr>
          <w:lang w:val="en-US"/>
        </w:rPr>
        <w:t xml:space="preserve">oils, proteins and carbohydrates. </w:t>
      </w:r>
    </w:p>
    <w:p w14:paraId="61504BD8" w14:textId="77777777" w:rsidR="00892D9A" w:rsidRPr="009B731A" w:rsidRDefault="00892D9A" w:rsidP="00892D9A">
      <w:pPr>
        <w:rPr>
          <w:u w:val="single"/>
          <w:lang w:val="en-US"/>
        </w:rPr>
      </w:pPr>
    </w:p>
    <w:p w14:paraId="607A75E2" w14:textId="77777777" w:rsidR="00892D9A" w:rsidRDefault="00892D9A" w:rsidP="00E7519C">
      <w:pPr>
        <w:pStyle w:val="BW-section-head"/>
        <w:rPr>
          <w:color w:val="808080"/>
          <w:lang w:val="en-US"/>
        </w:rPr>
      </w:pPr>
      <w:r w:rsidRPr="00311E98">
        <w:rPr>
          <w:lang w:val="en-US"/>
        </w:rPr>
        <w:t>REVEAL 4 IMAGE</w:t>
      </w:r>
    </w:p>
    <w:p w14:paraId="550945D4" w14:textId="77777777" w:rsidR="00FA7753" w:rsidRPr="004C6B46" w:rsidRDefault="00FA7753" w:rsidP="00892D9A">
      <w:pPr>
        <w:rPr>
          <w:color w:val="FF0000"/>
          <w:lang w:val="en-US"/>
        </w:rPr>
      </w:pPr>
      <w:r w:rsidRPr="004C6B46">
        <w:rPr>
          <w:color w:val="FF0000"/>
          <w:lang w:val="en-US"/>
        </w:rPr>
        <w:t>BW Build team: Your choice of these or similar images.</w:t>
      </w:r>
    </w:p>
    <w:p w14:paraId="5FC8B0FA" w14:textId="77777777" w:rsidR="00FA7753" w:rsidRPr="004C6B46" w:rsidRDefault="00FA7753" w:rsidP="00892D9A">
      <w:pPr>
        <w:rPr>
          <w:color w:val="FF0000"/>
          <w:lang w:val="en-US"/>
        </w:rPr>
      </w:pPr>
      <w:r w:rsidRPr="004C6B46">
        <w:rPr>
          <w:color w:val="FF0000"/>
          <w:lang w:val="en-US"/>
        </w:rPr>
        <w:t>Maybe place text over the 1</w:t>
      </w:r>
      <w:r w:rsidRPr="004C6B46">
        <w:rPr>
          <w:color w:val="FF0000"/>
          <w:vertAlign w:val="superscript"/>
          <w:lang w:val="en-US"/>
        </w:rPr>
        <w:t>st</w:t>
      </w:r>
      <w:r w:rsidRPr="004C6B46">
        <w:rPr>
          <w:color w:val="FF0000"/>
          <w:lang w:val="en-US"/>
        </w:rPr>
        <w:t xml:space="preserve"> image? To the right of the female scientist?</w:t>
      </w:r>
    </w:p>
    <w:p w14:paraId="313A544B" w14:textId="77777777" w:rsidR="00287977" w:rsidRDefault="00FA7753" w:rsidP="00287977">
      <w:r>
        <w:fldChar w:fldCharType="begin"/>
      </w:r>
      <w:r>
        <w:instrText xml:space="preserve"> INCLUDEPICTURE "http://image.shutterstock.com/z/stock-photo-doctor-woman-with-microscope-in-laboratory-scientific-research-321601295.jpg" \* MERGEFORMATINET </w:instrText>
      </w:r>
      <w:r>
        <w:fldChar w:fldCharType="separate"/>
      </w:r>
      <w:r w:rsidR="00E04FD9">
        <w:fldChar w:fldCharType="begin"/>
      </w:r>
      <w:r w:rsidR="00E04FD9">
        <w:instrText xml:space="preserve"> INCLUDEPICTURE  "http://image.shutterstock.com/z/stock-photo-doctor-woman-with-microscope-in-laboratory-scientific-research-321601295.jpg" \* MERGEFORMATINET </w:instrText>
      </w:r>
      <w:r w:rsidR="00E04FD9">
        <w:fldChar w:fldCharType="separate"/>
      </w:r>
      <w:r w:rsidR="00494AE9">
        <w:fldChar w:fldCharType="begin"/>
      </w:r>
      <w:r w:rsidR="00494AE9">
        <w:instrText xml:space="preserve"> INCLUDEPICTURE  "http://image.shutterstock.com/z/stock-photo-doctor-woman-with-microscope-in-laboratory-scientific-research-321601295.jpg" \* MERGEFORMATINET </w:instrText>
      </w:r>
      <w:r w:rsidR="00494AE9">
        <w:fldChar w:fldCharType="separate"/>
      </w:r>
      <w:r w:rsidR="007B17C2">
        <w:fldChar w:fldCharType="begin"/>
      </w:r>
      <w:r w:rsidR="007B17C2">
        <w:instrText xml:space="preserve"> INCLUDEPICTURE  "http://image.shutterstock.com/z/stock-photo-doctor-woman-with-microscope-in-laboratory-scientific-research-321601295.jpg" \* MERGEFORMATINET </w:instrText>
      </w:r>
      <w:r w:rsidR="007B17C2">
        <w:fldChar w:fldCharType="separate"/>
      </w:r>
      <w:r w:rsidR="00AC178F">
        <w:fldChar w:fldCharType="begin"/>
      </w:r>
      <w:r w:rsidR="00AC178F">
        <w:instrText xml:space="preserve"> INCLUDEPICTURE  "http://image.shutterstock.com/z/stock-photo-doctor-woman-with-microscope-in-laboratory-scientific-research-321601295.jpg" \* MERGEFORMATINET </w:instrText>
      </w:r>
      <w:r w:rsidR="00AC178F">
        <w:fldChar w:fldCharType="separate"/>
      </w:r>
      <w:r w:rsidR="009E4FA1">
        <w:fldChar w:fldCharType="begin"/>
      </w:r>
      <w:r w:rsidR="009E4FA1">
        <w:instrText xml:space="preserve"> INCLUDEPICTURE  "http://image.shutterstock.com/z/stock-photo-doctor-woman-with-microscope-in-laboratory-scientific-research-321601295.jpg" \* MERGEFORMATINET </w:instrText>
      </w:r>
      <w:r w:rsidR="009E4FA1">
        <w:fldChar w:fldCharType="separate"/>
      </w:r>
      <w:r w:rsidR="00E53017">
        <w:fldChar w:fldCharType="begin"/>
      </w:r>
      <w:r w:rsidR="00E53017">
        <w:instrText xml:space="preserve"> INCLUDEPICTURE  "http://image.shutterstock.com/z/stock-photo-doctor-woman-with-microscope-in-laboratory-scientific-research-321601295.jpg" \* MERGEFORMATINET </w:instrText>
      </w:r>
      <w:r w:rsidR="00E53017">
        <w:fldChar w:fldCharType="separate"/>
      </w:r>
      <w:r w:rsidR="003A1ADC">
        <w:fldChar w:fldCharType="begin"/>
      </w:r>
      <w:r w:rsidR="003A1ADC">
        <w:instrText xml:space="preserve"> </w:instrText>
      </w:r>
      <w:r w:rsidR="003A1ADC">
        <w:instrText>INCLUDEPICTURE  "http://image.shutterstock.com/z/stock-photo-doctor-woman-with-microscope-in-labor</w:instrText>
      </w:r>
      <w:r w:rsidR="003A1ADC">
        <w:instrText>atory-scientific-research-321601295.jpg" \* MERGEFORMATINET</w:instrText>
      </w:r>
      <w:r w:rsidR="003A1ADC">
        <w:instrText xml:space="preserve"> </w:instrText>
      </w:r>
      <w:r w:rsidR="003A1ADC">
        <w:fldChar w:fldCharType="separate"/>
      </w:r>
      <w:r w:rsidR="00470E5F">
        <w:pict w14:anchorId="665594DE">
          <v:shape id="_x0000_i1048" type="#_x0000_t75" style="width:246.1pt;height:159.95pt">
            <v:imagedata r:id="rId58" r:href="rId59"/>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25C0832F" w14:textId="77777777" w:rsidR="00FA7753" w:rsidRDefault="00FA7753" w:rsidP="00287977"/>
    <w:p w14:paraId="657575EB" w14:textId="77777777" w:rsidR="00FA7753" w:rsidRDefault="00FA7753" w:rsidP="00287977"/>
    <w:p w14:paraId="66399C06" w14:textId="77777777" w:rsidR="00FA7753" w:rsidRDefault="00FA7753" w:rsidP="00287977">
      <w:r>
        <w:lastRenderedPageBreak/>
        <w:fldChar w:fldCharType="begin"/>
      </w:r>
      <w:r>
        <w:instrText xml:space="preserve"> INCLUDEPICTURE "http://image.shutterstock.com/z/stock-photo-close-up-of-scientist-hands-with-microscope-examining-samples-and-liquid-234586750.jpg" \* MERGEFORMATINET </w:instrText>
      </w:r>
      <w:r>
        <w:fldChar w:fldCharType="separate"/>
      </w:r>
      <w:r w:rsidR="00E04FD9">
        <w:fldChar w:fldCharType="begin"/>
      </w:r>
      <w:r w:rsidR="00E04FD9">
        <w:instrText xml:space="preserve"> INCLUDEPICTURE  "http://image.shutterstock.com/z/stock-photo-close-up-of-scientist-hands-with-microscope-examining-samples-and-liquid-234586750.jpg" \* MERGEFORMATINET </w:instrText>
      </w:r>
      <w:r w:rsidR="00E04FD9">
        <w:fldChar w:fldCharType="separate"/>
      </w:r>
      <w:r w:rsidR="00494AE9">
        <w:fldChar w:fldCharType="begin"/>
      </w:r>
      <w:r w:rsidR="00494AE9">
        <w:instrText xml:space="preserve"> INCLUDEPICTURE  "http://image.shutterstock.com/z/stock-photo-close-up-of-scientist-hands-with-microscope-examining-samples-and-liquid-234586750.jpg" \* MERGEFORMATINET </w:instrText>
      </w:r>
      <w:r w:rsidR="00494AE9">
        <w:fldChar w:fldCharType="separate"/>
      </w:r>
      <w:r w:rsidR="007B17C2">
        <w:fldChar w:fldCharType="begin"/>
      </w:r>
      <w:r w:rsidR="007B17C2">
        <w:instrText xml:space="preserve"> INCLUDEPICTURE  "http://image.shutterstock.com/z/stock-photo-close-up-of-scientist-hands-with-microscope-examining-samples-and-liquid-234586750.jpg" \* MERGEFORMATINET </w:instrText>
      </w:r>
      <w:r w:rsidR="007B17C2">
        <w:fldChar w:fldCharType="separate"/>
      </w:r>
      <w:r w:rsidR="00AC178F">
        <w:fldChar w:fldCharType="begin"/>
      </w:r>
      <w:r w:rsidR="00AC178F">
        <w:instrText xml:space="preserve"> INCLUDEPICTURE  "http://image.shutterstock.com/z/stock-photo-close-up-of-scientist-hands-with-microscope-examining-samples-and-liquid-234586750.jpg" \* MERGEFORMATINET </w:instrText>
      </w:r>
      <w:r w:rsidR="00AC178F">
        <w:fldChar w:fldCharType="separate"/>
      </w:r>
      <w:r w:rsidR="009E4FA1">
        <w:fldChar w:fldCharType="begin"/>
      </w:r>
      <w:r w:rsidR="009E4FA1">
        <w:instrText xml:space="preserve"> INCLUDEPICTURE  "http://image.shutterstock.com/z/stock-photo-close-up-of-scientist-hands-with-microscope-examining-samples-and-liquid-234586750.jpg" \* MERGEFORMATINET </w:instrText>
      </w:r>
      <w:r w:rsidR="009E4FA1">
        <w:fldChar w:fldCharType="separate"/>
      </w:r>
      <w:r w:rsidR="00E53017">
        <w:fldChar w:fldCharType="begin"/>
      </w:r>
      <w:r w:rsidR="00E53017">
        <w:instrText xml:space="preserve"> INCLUDEPICTURE  "http://image.shutterstock.com/z/stock-photo-close-up-of-scientist-hands-with-microscope-examining-samples-and-liquid-234586750.jpg" \* MERGEFORMATINET </w:instrText>
      </w:r>
      <w:r w:rsidR="00E53017">
        <w:fldChar w:fldCharType="separate"/>
      </w:r>
      <w:r w:rsidR="003A1ADC">
        <w:fldChar w:fldCharType="begin"/>
      </w:r>
      <w:r w:rsidR="003A1ADC">
        <w:instrText xml:space="preserve"> </w:instrText>
      </w:r>
      <w:r w:rsidR="003A1ADC">
        <w:instrText>INCLUDEPI</w:instrText>
      </w:r>
      <w:r w:rsidR="003A1ADC">
        <w:instrText>CTURE  "http://image.shutterstock.com/z/stock-photo-close-up-of-scientist-hands-with-microscope-examining-samples-and-liquid-234586750.jpg" \* MERGEFORMATINET</w:instrText>
      </w:r>
      <w:r w:rsidR="003A1ADC">
        <w:instrText xml:space="preserve"> </w:instrText>
      </w:r>
      <w:r w:rsidR="003A1ADC">
        <w:fldChar w:fldCharType="separate"/>
      </w:r>
      <w:r w:rsidR="00470E5F">
        <w:pict w14:anchorId="7C3D089F">
          <v:shape id="_x0000_i1049" type="#_x0000_t75" style="width:375.05pt;height:275.25pt">
            <v:imagedata r:id="rId60" r:href="rId61"/>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238259" w14:textId="77777777" w:rsidR="00210E1C" w:rsidRPr="009B731A" w:rsidRDefault="00210E1C" w:rsidP="00287977">
      <w:pPr>
        <w:rPr>
          <w:u w:val="single"/>
          <w:lang w:val="en-US"/>
        </w:rPr>
      </w:pPr>
    </w:p>
    <w:p w14:paraId="2C4C66F3" w14:textId="77777777" w:rsidR="00040BA0" w:rsidRDefault="00040BA0" w:rsidP="00287977">
      <w:pPr>
        <w:rPr>
          <w:b/>
          <w:u w:val="single"/>
          <w:lang w:val="en-US"/>
        </w:rPr>
      </w:pPr>
    </w:p>
    <w:p w14:paraId="0A165139" w14:textId="0360BE97" w:rsidR="000F6E21" w:rsidRDefault="00287977" w:rsidP="00E7519C">
      <w:pPr>
        <w:pStyle w:val="BW-section-head"/>
        <w:rPr>
          <w:lang w:val="en-US"/>
        </w:rPr>
      </w:pPr>
      <w:del w:id="308" w:author="Adam Boothroyd" w:date="2016-11-11T08:52:00Z">
        <w:r w:rsidRPr="00BD7BA8" w:rsidDel="00765F41">
          <w:rPr>
            <w:lang w:val="en-US"/>
          </w:rPr>
          <w:delText xml:space="preserve">FINAL </w:delText>
        </w:r>
      </w:del>
      <w:r w:rsidRPr="00BD7BA8">
        <w:rPr>
          <w:lang w:val="en-US"/>
        </w:rPr>
        <w:t xml:space="preserve">PROMPT </w:t>
      </w:r>
    </w:p>
    <w:p w14:paraId="15369C20" w14:textId="77777777" w:rsidR="00287977" w:rsidRPr="009B731A" w:rsidRDefault="00287977" w:rsidP="00287977">
      <w:pPr>
        <w:rPr>
          <w:lang w:val="en-US"/>
        </w:rPr>
      </w:pPr>
      <w:r w:rsidRPr="00BD7BA8">
        <w:rPr>
          <w:lang w:val="en-US"/>
        </w:rPr>
        <w:t>Select the home icon to return to the menu</w:t>
      </w:r>
      <w:r w:rsidR="00BD7BA8">
        <w:rPr>
          <w:lang w:val="en-US"/>
        </w:rPr>
        <w:t xml:space="preserve"> and continue your tour</w:t>
      </w:r>
      <w:r w:rsidRPr="00BD7BA8">
        <w:rPr>
          <w:lang w:val="en-US"/>
        </w:rPr>
        <w:t>.</w:t>
      </w:r>
    </w:p>
    <w:p w14:paraId="6B1035BD" w14:textId="77777777" w:rsidR="00287977" w:rsidRPr="009B731A" w:rsidRDefault="00287977" w:rsidP="00287977">
      <w:pPr>
        <w:rPr>
          <w:b/>
          <w:u w:val="single"/>
          <w:lang w:val="en-US"/>
        </w:rPr>
      </w:pPr>
    </w:p>
    <w:p w14:paraId="67EA83C0" w14:textId="77777777" w:rsidR="00287977" w:rsidRPr="00200641" w:rsidRDefault="00287977" w:rsidP="007E5F49">
      <w:pPr>
        <w:rPr>
          <w:lang w:val="en-US"/>
        </w:rPr>
      </w:pPr>
    </w:p>
    <w:p w14:paraId="2ACD52C4" w14:textId="77777777" w:rsidR="007E5F49" w:rsidRPr="00200641" w:rsidRDefault="007E5F49" w:rsidP="007E5F49">
      <w:pPr>
        <w:rPr>
          <w:b/>
          <w:u w:val="single"/>
          <w:lang w:val="en-US"/>
        </w:rPr>
      </w:pPr>
    </w:p>
    <w:p w14:paraId="21ECDFE7" w14:textId="77777777" w:rsidR="007E5F49" w:rsidRPr="009B7557" w:rsidRDefault="007E5F49" w:rsidP="00B83798">
      <w:pPr>
        <w:rPr>
          <w:lang w:val="en-US"/>
        </w:rPr>
      </w:pPr>
    </w:p>
    <w:p w14:paraId="17566B53" w14:textId="5FD8F020" w:rsidR="00D06F8B" w:rsidRPr="00525D5C" w:rsidRDefault="00D06F8B" w:rsidP="00D06F8B">
      <w:pPr>
        <w:pStyle w:val="Heading2"/>
        <w:rPr>
          <w:rFonts w:ascii="Verdana" w:hAnsi="Verdana"/>
          <w:i/>
          <w:sz w:val="20"/>
          <w:szCs w:val="20"/>
          <w:lang w:val="en-US"/>
        </w:rPr>
      </w:pPr>
      <w:bookmarkStart w:id="309" w:name="_Toc465417697"/>
      <w:r w:rsidRPr="003B3C7D">
        <w:rPr>
          <w:lang w:val="en-US"/>
        </w:rPr>
        <w:lastRenderedPageBreak/>
        <w:t xml:space="preserve">SCREEN </w:t>
      </w:r>
      <w:del w:id="310" w:author="Adam Boothroyd" w:date="2016-11-09T09:55:00Z">
        <w:r w:rsidRPr="00F26DBE" w:rsidDel="000C6A3F">
          <w:rPr>
            <w:color w:val="FFFFFF"/>
            <w:lang w:val="en-US"/>
          </w:rPr>
          <w:delText>02_</w:delText>
        </w:r>
      </w:del>
      <w:r w:rsidRPr="00F26DBE">
        <w:rPr>
          <w:color w:val="FFFFFF"/>
          <w:lang w:val="en-US"/>
        </w:rPr>
        <w:t>02_150</w:t>
      </w:r>
      <w:bookmarkEnd w:id="309"/>
      <w:r w:rsidRPr="00525D5C">
        <w:rPr>
          <w:rFonts w:ascii="Verdana" w:hAnsi="Verdana"/>
          <w:i/>
          <w:sz w:val="20"/>
          <w:szCs w:val="20"/>
          <w:lang w:val="en-US"/>
        </w:rPr>
        <w:t xml:space="preserve"> </w:t>
      </w:r>
    </w:p>
    <w:p w14:paraId="696010CA" w14:textId="77777777" w:rsidR="000E27BD" w:rsidRPr="006E2642" w:rsidRDefault="00D06F8B" w:rsidP="00D06F8B">
      <w:pPr>
        <w:pStyle w:val="BW-screentype"/>
        <w:rPr>
          <w:rFonts w:ascii="Calibri" w:eastAsia="Calibri" w:hAnsi="Calibri"/>
          <w:color w:val="1F497D"/>
          <w:szCs w:val="22"/>
          <w:lang w:val="en-US"/>
        </w:rPr>
      </w:pPr>
      <w:r w:rsidRPr="00525D5C">
        <w:rPr>
          <w:lang w:val="en-US"/>
        </w:rPr>
        <w:t>SCREEN TYPE: Drag and drop (many to many)</w:t>
      </w:r>
    </w:p>
    <w:p w14:paraId="2570F3B8" w14:textId="77777777" w:rsidR="00C57B9C" w:rsidRPr="003B3C7D" w:rsidRDefault="00C57B9C" w:rsidP="00C57B9C">
      <w:pPr>
        <w:rPr>
          <w:b/>
          <w:u w:val="single"/>
          <w:lang w:val="en-US"/>
        </w:rPr>
      </w:pPr>
    </w:p>
    <w:p w14:paraId="7942A79E" w14:textId="77777777" w:rsidR="00C57B9C" w:rsidRPr="003B3C7D" w:rsidRDefault="00C57B9C" w:rsidP="00D06F8B">
      <w:pPr>
        <w:pStyle w:val="BW-section-head"/>
        <w:rPr>
          <w:lang w:val="en-US"/>
        </w:rPr>
      </w:pPr>
      <w:r w:rsidRPr="003B3C7D">
        <w:rPr>
          <w:lang w:val="en-US"/>
        </w:rPr>
        <w:t>DESCRIPTION</w:t>
      </w:r>
    </w:p>
    <w:p w14:paraId="0D254712" w14:textId="77777777" w:rsidR="00C57B9C" w:rsidRPr="00B26381" w:rsidRDefault="00C57B9C" w:rsidP="00C57B9C">
      <w:pPr>
        <w:rPr>
          <w:lang w:val="en-US"/>
        </w:rPr>
      </w:pPr>
      <w:r w:rsidRPr="00525D5C">
        <w:rPr>
          <w:lang w:val="en-US"/>
        </w:rPr>
        <w:t xml:space="preserve">The learner categorizes items by dragging them into two or three boxes. </w:t>
      </w:r>
      <w:r w:rsidRPr="00B157CE">
        <w:rPr>
          <w:lang w:val="en-US"/>
        </w:rPr>
        <w:t>The learner selects a Confirm button once their answer is complete. Feedback is then provided. If the learner answers incorrectly they are able to compare their own answers to a model answer.</w:t>
      </w:r>
      <w:r w:rsidRPr="00B26381">
        <w:rPr>
          <w:lang w:val="en-US"/>
        </w:rPr>
        <w:t xml:space="preserve"> </w:t>
      </w:r>
    </w:p>
    <w:p w14:paraId="6A243BF4" w14:textId="77777777" w:rsidR="00C57B9C" w:rsidRPr="00B26381" w:rsidRDefault="00C57B9C" w:rsidP="00C57B9C">
      <w:pPr>
        <w:rPr>
          <w:b/>
          <w:u w:val="single"/>
          <w:lang w:val="en-US"/>
        </w:rPr>
      </w:pPr>
    </w:p>
    <w:p w14:paraId="0B1CE53F" w14:textId="77777777" w:rsidR="00FC4159" w:rsidRPr="006E2642" w:rsidRDefault="00FC4159" w:rsidP="00FC4159">
      <w:pPr>
        <w:rPr>
          <w:lang w:val="en-US"/>
        </w:rPr>
      </w:pPr>
      <w:r w:rsidRPr="006E2642">
        <w:rPr>
          <w:lang w:val="en-US"/>
        </w:rPr>
        <w:t>On this screen we'll challenge the learners on their understanding of how RDQ works with other functions. We'll first explain that in order to get the job done, RDQ will look for help from, or indeed support, some of the other functions.</w:t>
      </w:r>
    </w:p>
    <w:p w14:paraId="6E93610C" w14:textId="77777777" w:rsidR="00C83CFE" w:rsidRPr="006E2642" w:rsidRDefault="00C83CFE" w:rsidP="00FC4159">
      <w:pPr>
        <w:rPr>
          <w:lang w:val="en-US"/>
        </w:rPr>
      </w:pPr>
    </w:p>
    <w:p w14:paraId="26FF0E49" w14:textId="77777777" w:rsidR="00C57B9C" w:rsidRPr="006E2642" w:rsidRDefault="00FC4159" w:rsidP="00FC4159">
      <w:pPr>
        <w:rPr>
          <w:lang w:val="en-US"/>
        </w:rPr>
      </w:pPr>
      <w:r w:rsidRPr="006E2642">
        <w:rPr>
          <w:lang w:val="en-US"/>
        </w:rPr>
        <w:t xml:space="preserve">We'll then provide a list of tasks in the process, and ask learners to attribute that task to a particular function. </w:t>
      </w:r>
    </w:p>
    <w:p w14:paraId="21D3C2FD" w14:textId="77777777" w:rsidR="00C57B9C" w:rsidRPr="006E2642" w:rsidRDefault="00C57B9C" w:rsidP="00C57B9C">
      <w:pPr>
        <w:rPr>
          <w:b/>
          <w:u w:val="single"/>
          <w:lang w:val="en-US"/>
        </w:rPr>
      </w:pPr>
    </w:p>
    <w:p w14:paraId="53EC2DCA" w14:textId="77777777" w:rsidR="00C57B9C" w:rsidRPr="00525D5C" w:rsidRDefault="00C57B9C" w:rsidP="00D06F8B">
      <w:pPr>
        <w:pStyle w:val="BW-section-head"/>
        <w:rPr>
          <w:lang w:val="en-US"/>
        </w:rPr>
      </w:pPr>
      <w:r w:rsidRPr="003B3C7D">
        <w:rPr>
          <w:lang w:val="en-US"/>
        </w:rPr>
        <w:t xml:space="preserve">OPENING TEXT </w:t>
      </w:r>
      <w:r w:rsidRPr="003B3C7D">
        <w:rPr>
          <w:color w:val="808080"/>
          <w:lang w:val="en-US"/>
        </w:rPr>
        <w:t>(30 words max)</w:t>
      </w:r>
    </w:p>
    <w:p w14:paraId="26A57BF8" w14:textId="77777777" w:rsidR="00C57B9C" w:rsidRPr="00B157CE" w:rsidRDefault="00D7262F" w:rsidP="00C57B9C">
      <w:pPr>
        <w:rPr>
          <w:lang w:val="en-US"/>
        </w:rPr>
      </w:pPr>
      <w:r w:rsidRPr="00525D5C">
        <w:rPr>
          <w:lang w:val="en-US"/>
        </w:rPr>
        <w:t xml:space="preserve">We </w:t>
      </w:r>
      <w:r w:rsidR="005F4487">
        <w:rPr>
          <w:lang w:val="en-US"/>
        </w:rPr>
        <w:t xml:space="preserve">regularly </w:t>
      </w:r>
      <w:r w:rsidRPr="00525D5C">
        <w:rPr>
          <w:lang w:val="en-US"/>
        </w:rPr>
        <w:t>collaborate with other functions</w:t>
      </w:r>
      <w:r w:rsidR="005F4487">
        <w:rPr>
          <w:lang w:val="en-US"/>
        </w:rPr>
        <w:t xml:space="preserve"> and our colleagues across RDQ</w:t>
      </w:r>
      <w:r w:rsidRPr="00525D5C">
        <w:rPr>
          <w:lang w:val="en-US"/>
        </w:rPr>
        <w:t xml:space="preserve">. Here are some tasks </w:t>
      </w:r>
      <w:r w:rsidR="005F4487">
        <w:rPr>
          <w:lang w:val="en-US"/>
        </w:rPr>
        <w:t>where we work as a team</w:t>
      </w:r>
      <w:r w:rsidRPr="00525D5C">
        <w:rPr>
          <w:lang w:val="en-US"/>
        </w:rPr>
        <w:t xml:space="preserve">. </w:t>
      </w:r>
    </w:p>
    <w:p w14:paraId="3591ADEA" w14:textId="77777777" w:rsidR="00C57B9C" w:rsidRPr="00B157CE" w:rsidRDefault="00C57B9C" w:rsidP="00C57B9C">
      <w:pPr>
        <w:rPr>
          <w:lang w:val="en-US"/>
        </w:rPr>
      </w:pPr>
    </w:p>
    <w:p w14:paraId="30C9B52A" w14:textId="77777777" w:rsidR="00C57B9C" w:rsidRPr="006E2642" w:rsidRDefault="00C57B9C" w:rsidP="00D06F8B">
      <w:pPr>
        <w:pStyle w:val="BW-section-head"/>
        <w:rPr>
          <w:lang w:val="en-US"/>
        </w:rPr>
      </w:pPr>
      <w:r w:rsidRPr="006E2642">
        <w:rPr>
          <w:lang w:val="en-US"/>
        </w:rPr>
        <w:t xml:space="preserve">OPENING AUDIO </w:t>
      </w:r>
    </w:p>
    <w:p w14:paraId="4537C6DA" w14:textId="77777777" w:rsidR="00FC4159" w:rsidRPr="006E2642" w:rsidRDefault="00FC4159" w:rsidP="00C57B9C">
      <w:pPr>
        <w:rPr>
          <w:szCs w:val="20"/>
          <w:lang w:val="en-US"/>
        </w:rPr>
      </w:pPr>
      <w:r w:rsidRPr="006E2642">
        <w:rPr>
          <w:szCs w:val="20"/>
          <w:lang w:val="en-US"/>
        </w:rPr>
        <w:t xml:space="preserve">RDQ teams collaborate with each other every day and often work with other functions too. </w:t>
      </w:r>
      <w:r w:rsidR="00900063" w:rsidRPr="006E2642">
        <w:rPr>
          <w:szCs w:val="20"/>
          <w:lang w:val="en-US"/>
        </w:rPr>
        <w:t>Here are some</w:t>
      </w:r>
      <w:r w:rsidRPr="006E2642">
        <w:rPr>
          <w:szCs w:val="20"/>
          <w:lang w:val="en-US"/>
        </w:rPr>
        <w:t xml:space="preserve"> tasks and objectives</w:t>
      </w:r>
      <w:r w:rsidR="00900063" w:rsidRPr="006E2642">
        <w:rPr>
          <w:szCs w:val="20"/>
          <w:lang w:val="en-US"/>
        </w:rPr>
        <w:t xml:space="preserve"> they regularly work on</w:t>
      </w:r>
      <w:r w:rsidRPr="006E2642">
        <w:rPr>
          <w:szCs w:val="20"/>
          <w:lang w:val="en-US"/>
        </w:rPr>
        <w:t>. Wh</w:t>
      </w:r>
      <w:r w:rsidR="00900063" w:rsidRPr="006E2642">
        <w:rPr>
          <w:szCs w:val="20"/>
          <w:lang w:val="en-US"/>
        </w:rPr>
        <w:t>at functions</w:t>
      </w:r>
      <w:r w:rsidRPr="006E2642">
        <w:rPr>
          <w:szCs w:val="20"/>
          <w:lang w:val="en-US"/>
        </w:rPr>
        <w:t xml:space="preserve"> do you think RDQ </w:t>
      </w:r>
      <w:r w:rsidR="00900063" w:rsidRPr="006E2642">
        <w:rPr>
          <w:szCs w:val="20"/>
          <w:lang w:val="en-US"/>
        </w:rPr>
        <w:t>collaborate</w:t>
      </w:r>
      <w:r w:rsidRPr="006E2642">
        <w:rPr>
          <w:szCs w:val="20"/>
          <w:lang w:val="en-US"/>
        </w:rPr>
        <w:t xml:space="preserve"> with to get </w:t>
      </w:r>
      <w:r w:rsidR="00900063" w:rsidRPr="006E2642">
        <w:rPr>
          <w:szCs w:val="20"/>
          <w:lang w:val="en-US"/>
        </w:rPr>
        <w:t>each</w:t>
      </w:r>
      <w:r w:rsidRPr="006E2642">
        <w:rPr>
          <w:szCs w:val="20"/>
          <w:lang w:val="en-US"/>
        </w:rPr>
        <w:t xml:space="preserve"> job done?</w:t>
      </w:r>
    </w:p>
    <w:p w14:paraId="07D474B0" w14:textId="77777777" w:rsidR="00FC4159" w:rsidRPr="006E2642" w:rsidRDefault="00FC4159" w:rsidP="00C57B9C">
      <w:pPr>
        <w:rPr>
          <w:szCs w:val="20"/>
          <w:highlight w:val="green"/>
          <w:lang w:val="en-US"/>
        </w:rPr>
      </w:pPr>
    </w:p>
    <w:p w14:paraId="7C8D2F18" w14:textId="77777777" w:rsidR="00C57B9C" w:rsidRPr="003B3C7D" w:rsidRDefault="00FC4159" w:rsidP="00C57B9C">
      <w:pPr>
        <w:rPr>
          <w:lang w:val="en-US"/>
        </w:rPr>
      </w:pPr>
      <w:r w:rsidRPr="006E2642">
        <w:rPr>
          <w:szCs w:val="20"/>
          <w:highlight w:val="green"/>
          <w:lang w:val="en-US"/>
        </w:rPr>
        <w:t xml:space="preserve"> </w:t>
      </w:r>
    </w:p>
    <w:p w14:paraId="4F549D89" w14:textId="77777777" w:rsidR="00C57B9C" w:rsidRPr="00525D5C" w:rsidRDefault="00C57B9C" w:rsidP="00D06F8B">
      <w:pPr>
        <w:pStyle w:val="BW-section-head"/>
        <w:rPr>
          <w:lang w:val="en-US"/>
        </w:rPr>
      </w:pPr>
      <w:r w:rsidRPr="003B3C7D">
        <w:rPr>
          <w:lang w:val="en-US"/>
        </w:rPr>
        <w:t>PROMPT</w:t>
      </w:r>
    </w:p>
    <w:p w14:paraId="7C2C674F" w14:textId="2522347C" w:rsidR="00C57B9C" w:rsidRPr="003B3C7D" w:rsidRDefault="00C57B9C" w:rsidP="00C57B9C">
      <w:pPr>
        <w:rPr>
          <w:highlight w:val="yellow"/>
          <w:lang w:val="en-US"/>
        </w:rPr>
      </w:pPr>
      <w:r w:rsidRPr="00525D5C">
        <w:rPr>
          <w:lang w:val="en-US"/>
        </w:rPr>
        <w:t xml:space="preserve">Drag each </w:t>
      </w:r>
      <w:ins w:id="311" w:author="Adam Boothroyd" w:date="2016-11-11T12:35:00Z">
        <w:r w:rsidR="003A1ADC" w:rsidRPr="00525D5C">
          <w:rPr>
            <w:lang w:val="en-US"/>
          </w:rPr>
          <w:t>function</w:t>
        </w:r>
        <w:r w:rsidR="003A1ADC" w:rsidRPr="00B157CE">
          <w:rPr>
            <w:lang w:val="en-US"/>
          </w:rPr>
          <w:t xml:space="preserve"> </w:t>
        </w:r>
      </w:ins>
      <w:del w:id="312" w:author="Adam Boothroyd" w:date="2016-11-11T12:35:00Z">
        <w:r w:rsidR="00FC4159" w:rsidRPr="00525D5C" w:rsidDel="003A1ADC">
          <w:rPr>
            <w:lang w:val="en-US"/>
          </w:rPr>
          <w:delText>task</w:delText>
        </w:r>
        <w:r w:rsidRPr="00525D5C" w:rsidDel="003A1ADC">
          <w:rPr>
            <w:lang w:val="en-US"/>
          </w:rPr>
          <w:delText xml:space="preserve"> </w:delText>
        </w:r>
      </w:del>
      <w:r w:rsidRPr="00525D5C">
        <w:rPr>
          <w:lang w:val="en-US"/>
        </w:rPr>
        <w:t xml:space="preserve">to the </w:t>
      </w:r>
      <w:ins w:id="313" w:author="Adam Boothroyd" w:date="2016-11-11T12:35:00Z">
        <w:r w:rsidR="003A1ADC" w:rsidRPr="00525D5C">
          <w:rPr>
            <w:lang w:val="en-US"/>
          </w:rPr>
          <w:t xml:space="preserve">task </w:t>
        </w:r>
      </w:ins>
      <w:del w:id="314" w:author="Adam Boothroyd" w:date="2016-11-11T12:35:00Z">
        <w:r w:rsidR="00FC4159" w:rsidRPr="00525D5C" w:rsidDel="003A1ADC">
          <w:rPr>
            <w:lang w:val="en-US"/>
          </w:rPr>
          <w:delText>function</w:delText>
        </w:r>
        <w:r w:rsidR="00B747DE" w:rsidRPr="00B157CE" w:rsidDel="003A1ADC">
          <w:rPr>
            <w:lang w:val="en-US"/>
          </w:rPr>
          <w:delText xml:space="preserve">(s) </w:delText>
        </w:r>
      </w:del>
      <w:r w:rsidR="001C53D7" w:rsidRPr="00B157CE">
        <w:rPr>
          <w:lang w:val="en-US"/>
        </w:rPr>
        <w:t xml:space="preserve">you think would </w:t>
      </w:r>
      <w:r w:rsidR="00DD7A84">
        <w:rPr>
          <w:lang w:val="en-US"/>
        </w:rPr>
        <w:t>be responsible</w:t>
      </w:r>
      <w:r w:rsidRPr="00B157CE">
        <w:rPr>
          <w:lang w:val="en-US"/>
        </w:rPr>
        <w:t xml:space="preserve">. When you're </w:t>
      </w:r>
      <w:r w:rsidR="00FC4159" w:rsidRPr="006E2642">
        <w:rPr>
          <w:szCs w:val="20"/>
          <w:lang w:val="en-US"/>
        </w:rPr>
        <w:t xml:space="preserve">happy with </w:t>
      </w:r>
      <w:r w:rsidR="00900063" w:rsidRPr="006E2642">
        <w:rPr>
          <w:szCs w:val="20"/>
          <w:lang w:val="en-US"/>
        </w:rPr>
        <w:t xml:space="preserve">all </w:t>
      </w:r>
      <w:r w:rsidR="00FC4159" w:rsidRPr="006E2642">
        <w:rPr>
          <w:szCs w:val="20"/>
          <w:lang w:val="en-US"/>
        </w:rPr>
        <w:t>your choice</w:t>
      </w:r>
      <w:r w:rsidR="00900063" w:rsidRPr="006E2642">
        <w:rPr>
          <w:szCs w:val="20"/>
          <w:lang w:val="en-US"/>
        </w:rPr>
        <w:t>s</w:t>
      </w:r>
      <w:r w:rsidRPr="003B3C7D">
        <w:rPr>
          <w:lang w:val="en-US"/>
        </w:rPr>
        <w:t xml:space="preserve"> select Confirm.</w:t>
      </w:r>
      <w:r w:rsidRPr="003B3C7D">
        <w:rPr>
          <w:highlight w:val="yellow"/>
          <w:lang w:val="en-US"/>
        </w:rPr>
        <w:t xml:space="preserve"> </w:t>
      </w:r>
      <w:bookmarkStart w:id="315" w:name="_GoBack"/>
      <w:bookmarkEnd w:id="315"/>
    </w:p>
    <w:p w14:paraId="4E843A09" w14:textId="77777777" w:rsidR="00C57B9C" w:rsidRPr="00525D5C" w:rsidRDefault="00C57B9C" w:rsidP="00C57B9C">
      <w:pPr>
        <w:rPr>
          <w:b/>
          <w:u w:val="single"/>
          <w:lang w:val="en-US"/>
        </w:rPr>
      </w:pPr>
    </w:p>
    <w:p w14:paraId="41B33A52" w14:textId="77777777" w:rsidR="00C57B9C" w:rsidRPr="00B157CE" w:rsidRDefault="00C57B9C" w:rsidP="00D06F8B">
      <w:pPr>
        <w:pStyle w:val="BW-section-head"/>
        <w:rPr>
          <w:lang w:val="en-US"/>
        </w:rPr>
      </w:pPr>
      <w:r w:rsidRPr="00525D5C">
        <w:rPr>
          <w:lang w:val="en-US"/>
        </w:rPr>
        <w:t>OPTIONS</w:t>
      </w:r>
      <w:r w:rsidRPr="00B157CE">
        <w:rPr>
          <w:lang w:val="en-US"/>
        </w:rPr>
        <w:t xml:space="preserve"> </w:t>
      </w:r>
    </w:p>
    <w:p w14:paraId="13D12778" w14:textId="77777777" w:rsidR="00C57B9C" w:rsidRPr="00B157CE" w:rsidRDefault="00C57B9C" w:rsidP="00C57B9C">
      <w:pPr>
        <w:rPr>
          <w:lang w:val="en-US"/>
        </w:rPr>
      </w:pPr>
    </w:p>
    <w:p w14:paraId="59E3EB9A" w14:textId="77777777" w:rsidR="00C57B9C" w:rsidRPr="00B157CE" w:rsidRDefault="00C57B9C" w:rsidP="00C57B9C">
      <w:pPr>
        <w:rPr>
          <w:b/>
          <w:u w:val="single"/>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
        <w:gridCol w:w="2702"/>
        <w:gridCol w:w="1372"/>
        <w:gridCol w:w="2272"/>
        <w:gridCol w:w="1634"/>
        <w:gridCol w:w="1428"/>
      </w:tblGrid>
      <w:tr w:rsidR="00C83CFE" w:rsidRPr="006E2642" w14:paraId="06C3D52E" w14:textId="77777777" w:rsidTr="009A4B2A">
        <w:trPr>
          <w:jc w:val="center"/>
        </w:trPr>
        <w:tc>
          <w:tcPr>
            <w:tcW w:w="408" w:type="dxa"/>
            <w:shd w:val="clear" w:color="auto" w:fill="36374A"/>
          </w:tcPr>
          <w:p w14:paraId="17D257F4" w14:textId="77777777" w:rsidR="00C83CFE" w:rsidRPr="00B26381" w:rsidRDefault="00C83CFE" w:rsidP="00B61B37">
            <w:pPr>
              <w:rPr>
                <w:b/>
                <w:lang w:val="en-US"/>
              </w:rPr>
            </w:pPr>
          </w:p>
        </w:tc>
        <w:tc>
          <w:tcPr>
            <w:tcW w:w="2941" w:type="dxa"/>
            <w:shd w:val="clear" w:color="auto" w:fill="36374A"/>
          </w:tcPr>
          <w:p w14:paraId="7B84D96B" w14:textId="77777777" w:rsidR="00C83CFE" w:rsidRPr="00B26381" w:rsidRDefault="00C83CFE" w:rsidP="00B61B37">
            <w:pPr>
              <w:rPr>
                <w:b/>
                <w:lang w:val="en-US"/>
              </w:rPr>
            </w:pPr>
            <w:r w:rsidRPr="00B26381">
              <w:rPr>
                <w:b/>
                <w:lang w:val="en-US"/>
              </w:rPr>
              <w:t>OBJECT TO DRAG</w:t>
            </w:r>
          </w:p>
        </w:tc>
        <w:tc>
          <w:tcPr>
            <w:tcW w:w="935" w:type="dxa"/>
            <w:shd w:val="clear" w:color="auto" w:fill="36374A"/>
          </w:tcPr>
          <w:p w14:paraId="3295DD66" w14:textId="7BC13F87" w:rsidR="002247C7" w:rsidRPr="00995F99" w:rsidRDefault="00C83CFE" w:rsidP="009A4B2A">
            <w:pPr>
              <w:rPr>
                <w:b/>
                <w:lang w:val="en-US"/>
              </w:rPr>
            </w:pPr>
            <w:r w:rsidRPr="00995F99">
              <w:rPr>
                <w:b/>
                <w:lang w:val="en-US"/>
              </w:rPr>
              <w:t xml:space="preserve"> </w:t>
            </w:r>
            <w:del w:id="316" w:author="Adam Boothroyd" w:date="2016-11-11T12:33:00Z">
              <w:r w:rsidRPr="00995F99" w:rsidDel="002247C7">
                <w:rPr>
                  <w:b/>
                  <w:lang w:val="en-US"/>
                </w:rPr>
                <w:delText>RDQ</w:delText>
              </w:r>
            </w:del>
            <w:ins w:id="317" w:author="Adam Boothroyd" w:date="2016-11-11T12:33:00Z">
              <w:r w:rsidR="002247C7" w:rsidRPr="002247C7">
                <w:rPr>
                  <w:b/>
                  <w:lang w:val="en-US"/>
                  <w:rPrChange w:id="318" w:author="Adam Boothroyd" w:date="2016-11-11T12:33:00Z">
                    <w:rPr>
                      <w:lang w:val="en-US"/>
                    </w:rPr>
                  </w:rPrChange>
                </w:rPr>
                <w:t>Work with nutritionists to make our biscuits healthier and contribute to our Well-being strategy</w:t>
              </w:r>
            </w:ins>
          </w:p>
        </w:tc>
        <w:tc>
          <w:tcPr>
            <w:tcW w:w="1228" w:type="dxa"/>
            <w:shd w:val="clear" w:color="auto" w:fill="36374A"/>
          </w:tcPr>
          <w:p w14:paraId="3A5B71E3" w14:textId="4C0C4A6B" w:rsidR="002247C7" w:rsidRPr="00A20683" w:rsidRDefault="00C83CFE" w:rsidP="002247C7">
            <w:pPr>
              <w:rPr>
                <w:b/>
                <w:lang w:val="en-US"/>
              </w:rPr>
              <w:pPrChange w:id="319" w:author="Adam Boothroyd" w:date="2016-11-11T12:34:00Z">
                <w:pPr>
                  <w:jc w:val="center"/>
                </w:pPr>
              </w:pPrChange>
            </w:pPr>
            <w:del w:id="320" w:author="Adam Boothroyd" w:date="2016-11-11T12:33:00Z">
              <w:r w:rsidRPr="00995F99" w:rsidDel="002247C7">
                <w:rPr>
                  <w:b/>
                  <w:lang w:val="en-US"/>
                </w:rPr>
                <w:delText>S</w:delText>
              </w:r>
              <w:r w:rsidRPr="003A2DF4" w:rsidDel="002247C7">
                <w:rPr>
                  <w:b/>
                  <w:lang w:val="en-US"/>
                </w:rPr>
                <w:delText>trategy Insights A</w:delText>
              </w:r>
              <w:r w:rsidR="003D55A0" w:rsidRPr="003A2DF4" w:rsidDel="002247C7">
                <w:rPr>
                  <w:b/>
                  <w:lang w:val="en-US"/>
                </w:rPr>
                <w:delText>nalytic</w:delText>
              </w:r>
              <w:r w:rsidRPr="00A54701" w:rsidDel="002247C7">
                <w:rPr>
                  <w:b/>
                  <w:lang w:val="en-US"/>
                </w:rPr>
                <w:delText>s</w:delText>
              </w:r>
              <w:r w:rsidR="00B747DE" w:rsidRPr="00A20683" w:rsidDel="002247C7">
                <w:rPr>
                  <w:b/>
                  <w:lang w:val="en-US"/>
                </w:rPr>
                <w:delText xml:space="preserve"> &amp;</w:delText>
              </w:r>
              <w:r w:rsidRPr="00A20683" w:rsidDel="002247C7">
                <w:rPr>
                  <w:b/>
                  <w:lang w:val="en-US"/>
                </w:rPr>
                <w:delText xml:space="preserve"> Marketing</w:delText>
              </w:r>
            </w:del>
            <w:ins w:id="321" w:author="Adam Boothroyd" w:date="2016-11-11T12:33:00Z">
              <w:r w:rsidR="002247C7" w:rsidRPr="002247C7">
                <w:rPr>
                  <w:b/>
                  <w:lang w:val="en-US"/>
                  <w:rPrChange w:id="322" w:author="Adam Boothroyd" w:date="2016-11-11T12:34:00Z">
                    <w:rPr>
                      <w:lang w:val="en-US"/>
                    </w:rPr>
                  </w:rPrChange>
                </w:rPr>
                <w:t>Understand what consumers want and need</w:t>
              </w:r>
            </w:ins>
          </w:p>
        </w:tc>
        <w:tc>
          <w:tcPr>
            <w:tcW w:w="1650" w:type="dxa"/>
            <w:shd w:val="clear" w:color="auto" w:fill="36374A"/>
          </w:tcPr>
          <w:p w14:paraId="612CF784" w14:textId="11D78946" w:rsidR="00C83CFE" w:rsidRPr="00A20683" w:rsidDel="002247C7" w:rsidRDefault="00C83CFE" w:rsidP="002247C7">
            <w:pPr>
              <w:rPr>
                <w:del w:id="323" w:author="Adam Boothroyd" w:date="2016-11-11T12:33:00Z"/>
                <w:b/>
                <w:lang w:val="en-US"/>
              </w:rPr>
              <w:pPrChange w:id="324" w:author="Adam Boothroyd" w:date="2016-11-11T12:34:00Z">
                <w:pPr>
                  <w:jc w:val="center"/>
                </w:pPr>
              </w:pPrChange>
            </w:pPr>
            <w:del w:id="325" w:author="Adam Boothroyd" w:date="2016-11-11T12:33:00Z">
              <w:r w:rsidRPr="00A20683" w:rsidDel="002247C7">
                <w:rPr>
                  <w:b/>
                  <w:lang w:val="en-US"/>
                </w:rPr>
                <w:delText>Integrated Supply Chain</w:delText>
              </w:r>
            </w:del>
          </w:p>
          <w:p w14:paraId="15206BEE" w14:textId="110591EA" w:rsidR="00C83CFE" w:rsidRPr="00A37A2B" w:rsidRDefault="002247C7" w:rsidP="002247C7">
            <w:pPr>
              <w:rPr>
                <w:b/>
                <w:highlight w:val="green"/>
                <w:lang w:val="en-US"/>
              </w:rPr>
              <w:pPrChange w:id="326" w:author="Adam Boothroyd" w:date="2016-11-11T12:34:00Z">
                <w:pPr>
                  <w:jc w:val="center"/>
                </w:pPr>
              </w:pPrChange>
            </w:pPr>
            <w:ins w:id="327" w:author="Adam Boothroyd" w:date="2016-11-11T12:33:00Z">
              <w:r w:rsidRPr="002247C7">
                <w:rPr>
                  <w:b/>
                  <w:lang w:val="en-US"/>
                  <w:rPrChange w:id="328" w:author="Adam Boothroyd" w:date="2016-11-11T12:34:00Z">
                    <w:rPr>
                      <w:lang w:val="en-US"/>
                    </w:rPr>
                  </w:rPrChange>
                </w:rPr>
                <w:t>Make sure our factories can make our cookies to the specifications and quality standards consumers expect</w:t>
              </w:r>
            </w:ins>
          </w:p>
        </w:tc>
        <w:tc>
          <w:tcPr>
            <w:tcW w:w="949" w:type="dxa"/>
            <w:shd w:val="clear" w:color="auto" w:fill="36374A"/>
          </w:tcPr>
          <w:p w14:paraId="17D94F4C" w14:textId="0732761B" w:rsidR="002247C7" w:rsidRPr="00A37A2B" w:rsidRDefault="00C83CFE" w:rsidP="009A4B2A">
            <w:pPr>
              <w:rPr>
                <w:b/>
                <w:lang w:val="en-US"/>
              </w:rPr>
            </w:pPr>
            <w:del w:id="329" w:author="Adam Boothroyd" w:date="2016-11-11T12:33:00Z">
              <w:r w:rsidRPr="00A37A2B" w:rsidDel="002247C7">
                <w:rPr>
                  <w:b/>
                  <w:lang w:val="en-US"/>
                </w:rPr>
                <w:delText>Legal</w:delText>
              </w:r>
            </w:del>
            <w:ins w:id="330" w:author="Adam Boothroyd" w:date="2016-11-11T12:33:00Z">
              <w:r w:rsidR="002247C7" w:rsidRPr="002247C7">
                <w:rPr>
                  <w:b/>
                  <w:lang w:val="en-US"/>
                  <w:rPrChange w:id="331" w:author="Adam Boothroyd" w:date="2016-11-11T12:34:00Z">
                    <w:rPr>
                      <w:lang w:val="en-US"/>
                    </w:rPr>
                  </w:rPrChange>
                </w:rPr>
                <w:t>Protect the recipe and the process we use to make our new Heat Resistant Chocolate</w:t>
              </w:r>
            </w:ins>
          </w:p>
        </w:tc>
      </w:tr>
      <w:tr w:rsidR="00C83CFE" w:rsidRPr="00DD7A84" w14:paraId="37B2EDB9" w14:textId="77777777" w:rsidTr="009A4B2A">
        <w:trPr>
          <w:jc w:val="center"/>
        </w:trPr>
        <w:tc>
          <w:tcPr>
            <w:tcW w:w="408" w:type="dxa"/>
            <w:shd w:val="clear" w:color="auto" w:fill="36374A"/>
          </w:tcPr>
          <w:p w14:paraId="21D5EC87" w14:textId="77777777" w:rsidR="00C83CFE" w:rsidRPr="006E2642" w:rsidRDefault="00C83CFE" w:rsidP="00B61B37">
            <w:pPr>
              <w:rPr>
                <w:b/>
                <w:lang w:val="en-US"/>
              </w:rPr>
            </w:pPr>
            <w:r w:rsidRPr="006E2642">
              <w:rPr>
                <w:b/>
                <w:lang w:val="en-US"/>
              </w:rPr>
              <w:t>1</w:t>
            </w:r>
          </w:p>
        </w:tc>
        <w:tc>
          <w:tcPr>
            <w:tcW w:w="2941" w:type="dxa"/>
          </w:tcPr>
          <w:p w14:paraId="5F71BDDE" w14:textId="77777777" w:rsidR="002247C7" w:rsidRPr="002247C7" w:rsidRDefault="002247C7" w:rsidP="002247C7">
            <w:pPr>
              <w:rPr>
                <w:ins w:id="332" w:author="Adam Boothroyd" w:date="2016-11-11T12:33:00Z"/>
                <w:lang w:val="en-US"/>
                <w:rPrChange w:id="333" w:author="Adam Boothroyd" w:date="2016-11-11T12:34:00Z">
                  <w:rPr>
                    <w:ins w:id="334" w:author="Adam Boothroyd" w:date="2016-11-11T12:33:00Z"/>
                    <w:b/>
                    <w:lang w:val="en-US"/>
                  </w:rPr>
                </w:rPrChange>
              </w:rPr>
              <w:pPrChange w:id="335" w:author="Adam Boothroyd" w:date="2016-11-11T12:33:00Z">
                <w:pPr>
                  <w:jc w:val="center"/>
                </w:pPr>
              </w:pPrChange>
            </w:pPr>
            <w:ins w:id="336" w:author="Adam Boothroyd" w:date="2016-11-11T12:33:00Z">
              <w:r w:rsidRPr="002247C7">
                <w:rPr>
                  <w:lang w:val="en-US"/>
                  <w:rPrChange w:id="337" w:author="Adam Boothroyd" w:date="2016-11-11T12:34:00Z">
                    <w:rPr>
                      <w:b/>
                      <w:lang w:val="en-US"/>
                    </w:rPr>
                  </w:rPrChange>
                </w:rPr>
                <w:t>Strategy Insights Analytics &amp; Marketing</w:t>
              </w:r>
            </w:ins>
          </w:p>
          <w:p w14:paraId="26DFADF8" w14:textId="03BCF3A2" w:rsidR="00C83CFE" w:rsidRPr="002247C7" w:rsidRDefault="00C83CFE" w:rsidP="00B1208A">
            <w:pPr>
              <w:rPr>
                <w:lang w:val="en-US"/>
                <w:rPrChange w:id="338" w:author="Adam Boothroyd" w:date="2016-11-11T12:34:00Z">
                  <w:rPr>
                    <w:lang w:val="en-US"/>
                  </w:rPr>
                </w:rPrChange>
              </w:rPr>
            </w:pPr>
            <w:del w:id="339" w:author="Adam Boothroyd" w:date="2016-11-11T12:33:00Z">
              <w:r w:rsidRPr="002247C7" w:rsidDel="002247C7">
                <w:rPr>
                  <w:lang w:val="en-US"/>
                  <w:rPrChange w:id="340" w:author="Adam Boothroyd" w:date="2016-11-11T12:34:00Z">
                    <w:rPr>
                      <w:lang w:val="en-US"/>
                    </w:rPr>
                  </w:rPrChange>
                </w:rPr>
                <w:delText>Understand what consumers want and need</w:delText>
              </w:r>
            </w:del>
            <w:del w:id="341" w:author="Adam Boothroyd" w:date="2016-11-11T12:16:00Z">
              <w:r w:rsidRPr="002247C7" w:rsidDel="00470E5F">
                <w:rPr>
                  <w:lang w:val="en-US"/>
                  <w:rPrChange w:id="342" w:author="Adam Boothroyd" w:date="2016-11-11T12:34:00Z">
                    <w:rPr>
                      <w:lang w:val="en-US"/>
                    </w:rPr>
                  </w:rPrChange>
                </w:rPr>
                <w:delText>.</w:delText>
              </w:r>
            </w:del>
          </w:p>
        </w:tc>
        <w:tc>
          <w:tcPr>
            <w:tcW w:w="935" w:type="dxa"/>
          </w:tcPr>
          <w:p w14:paraId="6E21BC09" w14:textId="77777777" w:rsidR="00C83CFE" w:rsidRPr="006E2642" w:rsidRDefault="00C83CFE" w:rsidP="00B61B37">
            <w:pPr>
              <w:jc w:val="center"/>
              <w:rPr>
                <w:sz w:val="44"/>
                <w:szCs w:val="44"/>
                <w:highlight w:val="yellow"/>
                <w:lang w:val="en-US"/>
              </w:rPr>
            </w:pPr>
          </w:p>
        </w:tc>
        <w:tc>
          <w:tcPr>
            <w:tcW w:w="1228" w:type="dxa"/>
          </w:tcPr>
          <w:p w14:paraId="1F37A746" w14:textId="77777777" w:rsidR="00C83CFE" w:rsidRPr="00DD7A84" w:rsidRDefault="00C83CFE" w:rsidP="00B61B37">
            <w:pPr>
              <w:jc w:val="center"/>
              <w:rPr>
                <w:highlight w:val="yellow"/>
                <w:lang w:val="en-US"/>
              </w:rPr>
            </w:pPr>
            <w:r w:rsidRPr="003B3C7D">
              <w:rPr>
                <w:sz w:val="44"/>
                <w:szCs w:val="44"/>
                <w:lang w:val="en-US"/>
              </w:rPr>
              <w:sym w:font="Wingdings" w:char="F0FC"/>
            </w:r>
          </w:p>
        </w:tc>
        <w:tc>
          <w:tcPr>
            <w:tcW w:w="1650" w:type="dxa"/>
          </w:tcPr>
          <w:p w14:paraId="3518E19A" w14:textId="77777777" w:rsidR="00C83CFE" w:rsidRPr="00DD7A84" w:rsidRDefault="00C83CFE" w:rsidP="00E304FB">
            <w:pPr>
              <w:jc w:val="center"/>
              <w:rPr>
                <w:highlight w:val="yellow"/>
                <w:lang w:val="en-US"/>
              </w:rPr>
            </w:pPr>
          </w:p>
        </w:tc>
        <w:tc>
          <w:tcPr>
            <w:tcW w:w="949" w:type="dxa"/>
          </w:tcPr>
          <w:p w14:paraId="16939B21" w14:textId="77777777" w:rsidR="00C83CFE" w:rsidRPr="00DD7A84" w:rsidRDefault="00C83CFE" w:rsidP="00E304FB">
            <w:pPr>
              <w:jc w:val="center"/>
              <w:rPr>
                <w:highlight w:val="yellow"/>
                <w:lang w:val="en-US"/>
              </w:rPr>
            </w:pPr>
          </w:p>
        </w:tc>
      </w:tr>
      <w:tr w:rsidR="00C83CFE" w:rsidRPr="00DD7A84" w14:paraId="0C0C2917" w14:textId="77777777" w:rsidTr="009A4B2A">
        <w:trPr>
          <w:jc w:val="center"/>
        </w:trPr>
        <w:tc>
          <w:tcPr>
            <w:tcW w:w="408" w:type="dxa"/>
            <w:shd w:val="clear" w:color="auto" w:fill="36374A"/>
          </w:tcPr>
          <w:p w14:paraId="6656968A" w14:textId="77777777" w:rsidR="00C83CFE" w:rsidRPr="00DD7A84" w:rsidRDefault="00C83CFE" w:rsidP="00B61B37">
            <w:pPr>
              <w:rPr>
                <w:b/>
                <w:lang w:val="en-US"/>
              </w:rPr>
            </w:pPr>
            <w:r w:rsidRPr="00DD7A84">
              <w:rPr>
                <w:b/>
                <w:lang w:val="en-US"/>
              </w:rPr>
              <w:t>2</w:t>
            </w:r>
          </w:p>
        </w:tc>
        <w:tc>
          <w:tcPr>
            <w:tcW w:w="2941" w:type="dxa"/>
          </w:tcPr>
          <w:p w14:paraId="14BA0126" w14:textId="77777777" w:rsidR="002247C7" w:rsidRPr="002247C7" w:rsidRDefault="002247C7" w:rsidP="002247C7">
            <w:pPr>
              <w:rPr>
                <w:ins w:id="343" w:author="Adam Boothroyd" w:date="2016-11-11T12:33:00Z"/>
                <w:lang w:val="en-US"/>
                <w:rPrChange w:id="344" w:author="Adam Boothroyd" w:date="2016-11-11T12:34:00Z">
                  <w:rPr>
                    <w:ins w:id="345" w:author="Adam Boothroyd" w:date="2016-11-11T12:33:00Z"/>
                    <w:b/>
                    <w:lang w:val="en-US"/>
                  </w:rPr>
                </w:rPrChange>
              </w:rPr>
              <w:pPrChange w:id="346" w:author="Adam Boothroyd" w:date="2016-11-11T12:33:00Z">
                <w:pPr>
                  <w:jc w:val="center"/>
                </w:pPr>
              </w:pPrChange>
            </w:pPr>
            <w:ins w:id="347" w:author="Adam Boothroyd" w:date="2016-11-11T12:33:00Z">
              <w:r w:rsidRPr="002247C7">
                <w:rPr>
                  <w:lang w:val="en-US"/>
                  <w:rPrChange w:id="348" w:author="Adam Boothroyd" w:date="2016-11-11T12:34:00Z">
                    <w:rPr>
                      <w:b/>
                      <w:lang w:val="en-US"/>
                    </w:rPr>
                  </w:rPrChange>
                </w:rPr>
                <w:t>Integrated Supply Chain</w:t>
              </w:r>
            </w:ins>
          </w:p>
          <w:p w14:paraId="22DA1F26" w14:textId="42CEC26C" w:rsidR="00C83CFE" w:rsidRPr="002247C7" w:rsidRDefault="00C83CFE" w:rsidP="005F4487">
            <w:pPr>
              <w:rPr>
                <w:highlight w:val="yellow"/>
                <w:lang w:val="en-US"/>
                <w:rPrChange w:id="349" w:author="Adam Boothroyd" w:date="2016-11-11T12:34:00Z">
                  <w:rPr>
                    <w:highlight w:val="yellow"/>
                    <w:lang w:val="en-US"/>
                  </w:rPr>
                </w:rPrChange>
              </w:rPr>
            </w:pPr>
            <w:del w:id="350" w:author="Adam Boothroyd" w:date="2016-11-11T12:33:00Z">
              <w:r w:rsidRPr="002247C7" w:rsidDel="002247C7">
                <w:rPr>
                  <w:lang w:val="en-US"/>
                  <w:rPrChange w:id="351" w:author="Adam Boothroyd" w:date="2016-11-11T12:34:00Z">
                    <w:rPr>
                      <w:lang w:val="en-US"/>
                    </w:rPr>
                  </w:rPrChange>
                </w:rPr>
                <w:delText>Make sure our factories can make our cookies to the specifications and quality standards consumers expect</w:delText>
              </w:r>
            </w:del>
            <w:del w:id="352" w:author="Adam Boothroyd" w:date="2016-11-11T12:16:00Z">
              <w:r w:rsidRPr="002247C7" w:rsidDel="00470E5F">
                <w:rPr>
                  <w:lang w:val="en-US"/>
                  <w:rPrChange w:id="353" w:author="Adam Boothroyd" w:date="2016-11-11T12:34:00Z">
                    <w:rPr>
                      <w:lang w:val="en-US"/>
                    </w:rPr>
                  </w:rPrChange>
                </w:rPr>
                <w:delText>.</w:delText>
              </w:r>
            </w:del>
          </w:p>
        </w:tc>
        <w:tc>
          <w:tcPr>
            <w:tcW w:w="935" w:type="dxa"/>
          </w:tcPr>
          <w:p w14:paraId="24E9C7AD" w14:textId="77777777" w:rsidR="00C83CFE" w:rsidRPr="00DD7A84" w:rsidRDefault="00C83CFE" w:rsidP="00B61B37">
            <w:pPr>
              <w:jc w:val="center"/>
              <w:rPr>
                <w:highlight w:val="yellow"/>
                <w:lang w:val="en-US"/>
              </w:rPr>
            </w:pPr>
          </w:p>
        </w:tc>
        <w:tc>
          <w:tcPr>
            <w:tcW w:w="1228" w:type="dxa"/>
          </w:tcPr>
          <w:p w14:paraId="379E0DA4" w14:textId="77777777" w:rsidR="00C83CFE" w:rsidRPr="00DD7A84" w:rsidRDefault="00C83CFE" w:rsidP="00B61B37">
            <w:pPr>
              <w:jc w:val="center"/>
              <w:rPr>
                <w:highlight w:val="yellow"/>
                <w:lang w:val="en-US"/>
              </w:rPr>
            </w:pPr>
          </w:p>
        </w:tc>
        <w:tc>
          <w:tcPr>
            <w:tcW w:w="1650" w:type="dxa"/>
          </w:tcPr>
          <w:p w14:paraId="457E2598" w14:textId="77777777" w:rsidR="00C83CFE" w:rsidRPr="00DD7A84" w:rsidRDefault="00C83CFE" w:rsidP="00E304FB">
            <w:pPr>
              <w:jc w:val="center"/>
              <w:rPr>
                <w:highlight w:val="yellow"/>
                <w:lang w:val="en-US"/>
              </w:rPr>
            </w:pPr>
            <w:r w:rsidRPr="003B3C7D">
              <w:rPr>
                <w:sz w:val="44"/>
                <w:szCs w:val="44"/>
                <w:lang w:val="en-US"/>
              </w:rPr>
              <w:sym w:font="Wingdings" w:char="F0FC"/>
            </w:r>
          </w:p>
        </w:tc>
        <w:tc>
          <w:tcPr>
            <w:tcW w:w="949" w:type="dxa"/>
          </w:tcPr>
          <w:p w14:paraId="137509F8" w14:textId="77777777" w:rsidR="00C83CFE" w:rsidRPr="00DD7A84" w:rsidRDefault="00C83CFE" w:rsidP="00E304FB">
            <w:pPr>
              <w:jc w:val="center"/>
              <w:rPr>
                <w:highlight w:val="yellow"/>
                <w:lang w:val="en-US"/>
              </w:rPr>
            </w:pPr>
          </w:p>
        </w:tc>
      </w:tr>
      <w:tr w:rsidR="00C83CFE" w:rsidRPr="00DD7A84" w14:paraId="46604DFD" w14:textId="77777777" w:rsidTr="009A4B2A">
        <w:trPr>
          <w:jc w:val="center"/>
        </w:trPr>
        <w:tc>
          <w:tcPr>
            <w:tcW w:w="408" w:type="dxa"/>
            <w:shd w:val="clear" w:color="auto" w:fill="36374A"/>
          </w:tcPr>
          <w:p w14:paraId="49912176" w14:textId="77777777" w:rsidR="00C83CFE" w:rsidRPr="00DD7A84" w:rsidRDefault="00C83CFE" w:rsidP="00B61B37">
            <w:pPr>
              <w:rPr>
                <w:b/>
                <w:lang w:val="en-US"/>
              </w:rPr>
            </w:pPr>
            <w:r w:rsidRPr="00DD7A84">
              <w:rPr>
                <w:b/>
                <w:lang w:val="en-US"/>
              </w:rPr>
              <w:t>3</w:t>
            </w:r>
          </w:p>
        </w:tc>
        <w:tc>
          <w:tcPr>
            <w:tcW w:w="2941" w:type="dxa"/>
          </w:tcPr>
          <w:p w14:paraId="111E6F36" w14:textId="77777777" w:rsidR="002247C7" w:rsidRPr="002247C7" w:rsidRDefault="002247C7" w:rsidP="002247C7">
            <w:pPr>
              <w:rPr>
                <w:ins w:id="354" w:author="Adam Boothroyd" w:date="2016-11-11T12:33:00Z"/>
                <w:lang w:val="en-US"/>
                <w:rPrChange w:id="355" w:author="Adam Boothroyd" w:date="2016-11-11T12:34:00Z">
                  <w:rPr>
                    <w:ins w:id="356" w:author="Adam Boothroyd" w:date="2016-11-11T12:33:00Z"/>
                    <w:b/>
                    <w:lang w:val="en-US"/>
                  </w:rPr>
                </w:rPrChange>
              </w:rPr>
            </w:pPr>
            <w:ins w:id="357" w:author="Adam Boothroyd" w:date="2016-11-11T12:33:00Z">
              <w:r w:rsidRPr="002247C7">
                <w:rPr>
                  <w:lang w:val="en-US"/>
                  <w:rPrChange w:id="358" w:author="Adam Boothroyd" w:date="2016-11-11T12:34:00Z">
                    <w:rPr>
                      <w:b/>
                      <w:lang w:val="en-US"/>
                    </w:rPr>
                  </w:rPrChange>
                </w:rPr>
                <w:t>Legal</w:t>
              </w:r>
            </w:ins>
          </w:p>
          <w:p w14:paraId="5FBD77FE" w14:textId="47DF044B" w:rsidR="00C83CFE" w:rsidRPr="002247C7" w:rsidRDefault="00C83CFE" w:rsidP="0000165E">
            <w:pPr>
              <w:rPr>
                <w:highlight w:val="yellow"/>
                <w:lang w:val="en-US"/>
                <w:rPrChange w:id="359" w:author="Adam Boothroyd" w:date="2016-11-11T12:34:00Z">
                  <w:rPr>
                    <w:highlight w:val="yellow"/>
                    <w:lang w:val="en-US"/>
                  </w:rPr>
                </w:rPrChange>
              </w:rPr>
            </w:pPr>
            <w:del w:id="360" w:author="Adam Boothroyd" w:date="2016-11-11T12:33:00Z">
              <w:r w:rsidRPr="002247C7" w:rsidDel="002247C7">
                <w:rPr>
                  <w:lang w:val="en-US"/>
                  <w:rPrChange w:id="361" w:author="Adam Boothroyd" w:date="2016-11-11T12:34:00Z">
                    <w:rPr>
                      <w:lang w:val="en-US"/>
                    </w:rPr>
                  </w:rPrChange>
                </w:rPr>
                <w:delText>Protect the recipe and the process we use to make our new Heat Resistant Chocolate</w:delText>
              </w:r>
            </w:del>
          </w:p>
        </w:tc>
        <w:tc>
          <w:tcPr>
            <w:tcW w:w="935" w:type="dxa"/>
          </w:tcPr>
          <w:p w14:paraId="02B13A19" w14:textId="77777777" w:rsidR="00C83CFE" w:rsidRPr="00DD7A84" w:rsidRDefault="00C83CFE" w:rsidP="00B61B37">
            <w:pPr>
              <w:jc w:val="center"/>
              <w:rPr>
                <w:highlight w:val="yellow"/>
                <w:lang w:val="en-US"/>
              </w:rPr>
            </w:pPr>
          </w:p>
        </w:tc>
        <w:tc>
          <w:tcPr>
            <w:tcW w:w="1228" w:type="dxa"/>
          </w:tcPr>
          <w:p w14:paraId="640E76FE" w14:textId="77777777" w:rsidR="00C83CFE" w:rsidRPr="00DD7A84" w:rsidRDefault="00C83CFE" w:rsidP="00B61B37">
            <w:pPr>
              <w:jc w:val="center"/>
              <w:rPr>
                <w:highlight w:val="yellow"/>
                <w:lang w:val="en-US"/>
              </w:rPr>
            </w:pPr>
          </w:p>
        </w:tc>
        <w:tc>
          <w:tcPr>
            <w:tcW w:w="1650" w:type="dxa"/>
          </w:tcPr>
          <w:p w14:paraId="19F7EB09" w14:textId="77777777" w:rsidR="00C83CFE" w:rsidRPr="00DD7A84" w:rsidRDefault="00C83CFE" w:rsidP="00E304FB">
            <w:pPr>
              <w:jc w:val="center"/>
              <w:rPr>
                <w:highlight w:val="yellow"/>
                <w:lang w:val="en-US"/>
              </w:rPr>
            </w:pPr>
          </w:p>
        </w:tc>
        <w:tc>
          <w:tcPr>
            <w:tcW w:w="949" w:type="dxa"/>
          </w:tcPr>
          <w:p w14:paraId="57006CF1" w14:textId="77777777" w:rsidR="00C83CFE" w:rsidRPr="00DD7A84" w:rsidRDefault="00C83CFE" w:rsidP="00E304FB">
            <w:pPr>
              <w:jc w:val="center"/>
              <w:rPr>
                <w:highlight w:val="yellow"/>
                <w:lang w:val="en-US"/>
              </w:rPr>
            </w:pPr>
            <w:r w:rsidRPr="003B3C7D">
              <w:rPr>
                <w:sz w:val="44"/>
                <w:szCs w:val="44"/>
                <w:lang w:val="en-US"/>
              </w:rPr>
              <w:sym w:font="Wingdings" w:char="F0FC"/>
            </w:r>
          </w:p>
        </w:tc>
      </w:tr>
      <w:tr w:rsidR="00C83CFE" w:rsidRPr="00DD7A84" w14:paraId="78FCBFF6" w14:textId="77777777" w:rsidTr="009A4B2A">
        <w:trPr>
          <w:jc w:val="center"/>
        </w:trPr>
        <w:tc>
          <w:tcPr>
            <w:tcW w:w="408" w:type="dxa"/>
            <w:shd w:val="clear" w:color="auto" w:fill="36374A"/>
          </w:tcPr>
          <w:p w14:paraId="779CC716" w14:textId="77777777" w:rsidR="00C83CFE" w:rsidRPr="00DD7A84" w:rsidRDefault="00C83CFE" w:rsidP="00B61B37">
            <w:pPr>
              <w:rPr>
                <w:b/>
                <w:lang w:val="en-US"/>
              </w:rPr>
            </w:pPr>
            <w:r w:rsidRPr="00DD7A84">
              <w:rPr>
                <w:b/>
                <w:lang w:val="en-US"/>
              </w:rPr>
              <w:t>4</w:t>
            </w:r>
          </w:p>
        </w:tc>
        <w:tc>
          <w:tcPr>
            <w:tcW w:w="2941" w:type="dxa"/>
          </w:tcPr>
          <w:p w14:paraId="4195A3DD" w14:textId="77777777" w:rsidR="002247C7" w:rsidRPr="002247C7" w:rsidRDefault="002247C7" w:rsidP="002247C7">
            <w:pPr>
              <w:rPr>
                <w:ins w:id="362" w:author="Adam Boothroyd" w:date="2016-11-11T12:33:00Z"/>
                <w:lang w:val="en-US"/>
                <w:rPrChange w:id="363" w:author="Adam Boothroyd" w:date="2016-11-11T12:34:00Z">
                  <w:rPr>
                    <w:ins w:id="364" w:author="Adam Boothroyd" w:date="2016-11-11T12:33:00Z"/>
                    <w:b/>
                    <w:lang w:val="en-US"/>
                  </w:rPr>
                </w:rPrChange>
              </w:rPr>
            </w:pPr>
            <w:ins w:id="365" w:author="Adam Boothroyd" w:date="2016-11-11T12:33:00Z">
              <w:r w:rsidRPr="002247C7">
                <w:rPr>
                  <w:lang w:val="en-US"/>
                  <w:rPrChange w:id="366" w:author="Adam Boothroyd" w:date="2016-11-11T12:34:00Z">
                    <w:rPr>
                      <w:b/>
                      <w:lang w:val="en-US"/>
                    </w:rPr>
                  </w:rPrChange>
                </w:rPr>
                <w:t>RDQ</w:t>
              </w:r>
            </w:ins>
          </w:p>
          <w:p w14:paraId="548E9193" w14:textId="50EE1D29" w:rsidR="00C83CFE" w:rsidRPr="002247C7" w:rsidRDefault="00C83CFE" w:rsidP="00232BF3">
            <w:pPr>
              <w:rPr>
                <w:highlight w:val="yellow"/>
                <w:lang w:val="en-US"/>
                <w:rPrChange w:id="367" w:author="Adam Boothroyd" w:date="2016-11-11T12:34:00Z">
                  <w:rPr>
                    <w:highlight w:val="yellow"/>
                    <w:lang w:val="en-US"/>
                  </w:rPr>
                </w:rPrChange>
              </w:rPr>
            </w:pPr>
            <w:del w:id="368" w:author="Adam Boothroyd" w:date="2016-11-11T12:32:00Z">
              <w:r w:rsidRPr="002247C7" w:rsidDel="002247C7">
                <w:rPr>
                  <w:lang w:val="en-US"/>
                  <w:rPrChange w:id="369" w:author="Adam Boothroyd" w:date="2016-11-11T12:34:00Z">
                    <w:rPr>
                      <w:lang w:val="en-US"/>
                    </w:rPr>
                  </w:rPrChange>
                </w:rPr>
                <w:delText>Work with nutritionists to make our biscuits healthier and contribute to our Well</w:delText>
              </w:r>
              <w:r w:rsidR="007F382B" w:rsidRPr="002247C7" w:rsidDel="002247C7">
                <w:rPr>
                  <w:lang w:val="en-US"/>
                  <w:rPrChange w:id="370" w:author="Adam Boothroyd" w:date="2016-11-11T12:34:00Z">
                    <w:rPr>
                      <w:lang w:val="en-US"/>
                    </w:rPr>
                  </w:rPrChange>
                </w:rPr>
                <w:delText>-</w:delText>
              </w:r>
              <w:r w:rsidRPr="002247C7" w:rsidDel="002247C7">
                <w:rPr>
                  <w:lang w:val="en-US"/>
                  <w:rPrChange w:id="371" w:author="Adam Boothroyd" w:date="2016-11-11T12:34:00Z">
                    <w:rPr>
                      <w:lang w:val="en-US"/>
                    </w:rPr>
                  </w:rPrChange>
                </w:rPr>
                <w:delText>being strategy</w:delText>
              </w:r>
            </w:del>
            <w:del w:id="372" w:author="Adam Boothroyd" w:date="2016-11-11T12:16:00Z">
              <w:r w:rsidRPr="002247C7" w:rsidDel="00470E5F">
                <w:rPr>
                  <w:lang w:val="en-US"/>
                  <w:rPrChange w:id="373" w:author="Adam Boothroyd" w:date="2016-11-11T12:34:00Z">
                    <w:rPr>
                      <w:lang w:val="en-US"/>
                    </w:rPr>
                  </w:rPrChange>
                </w:rPr>
                <w:delText>.</w:delText>
              </w:r>
            </w:del>
          </w:p>
        </w:tc>
        <w:tc>
          <w:tcPr>
            <w:tcW w:w="935" w:type="dxa"/>
          </w:tcPr>
          <w:p w14:paraId="7C739488" w14:textId="77777777" w:rsidR="00C83CFE" w:rsidRPr="00DD7A84" w:rsidRDefault="00C83CFE" w:rsidP="00B61B37">
            <w:pPr>
              <w:jc w:val="center"/>
              <w:rPr>
                <w:highlight w:val="yellow"/>
                <w:lang w:val="en-US"/>
              </w:rPr>
            </w:pPr>
            <w:r w:rsidRPr="003B3C7D">
              <w:rPr>
                <w:sz w:val="44"/>
                <w:szCs w:val="44"/>
                <w:lang w:val="en-US"/>
              </w:rPr>
              <w:sym w:font="Wingdings" w:char="F0FC"/>
            </w:r>
          </w:p>
        </w:tc>
        <w:tc>
          <w:tcPr>
            <w:tcW w:w="1228" w:type="dxa"/>
          </w:tcPr>
          <w:p w14:paraId="79162754" w14:textId="77777777" w:rsidR="00C83CFE" w:rsidRPr="00DD7A84" w:rsidRDefault="00C83CFE" w:rsidP="00B61B37">
            <w:pPr>
              <w:jc w:val="center"/>
              <w:rPr>
                <w:highlight w:val="green"/>
                <w:lang w:val="en-US"/>
              </w:rPr>
            </w:pPr>
          </w:p>
        </w:tc>
        <w:tc>
          <w:tcPr>
            <w:tcW w:w="1650" w:type="dxa"/>
          </w:tcPr>
          <w:p w14:paraId="61EFC084" w14:textId="77777777" w:rsidR="00C83CFE" w:rsidRPr="00DD7A84" w:rsidRDefault="00C83CFE" w:rsidP="00E304FB">
            <w:pPr>
              <w:jc w:val="center"/>
              <w:rPr>
                <w:highlight w:val="green"/>
                <w:lang w:val="en-US"/>
              </w:rPr>
            </w:pPr>
          </w:p>
        </w:tc>
        <w:tc>
          <w:tcPr>
            <w:tcW w:w="949" w:type="dxa"/>
          </w:tcPr>
          <w:p w14:paraId="45B983A9" w14:textId="77777777" w:rsidR="00C83CFE" w:rsidRPr="00DD7A84" w:rsidRDefault="00C83CFE" w:rsidP="00E304FB">
            <w:pPr>
              <w:jc w:val="center"/>
              <w:rPr>
                <w:highlight w:val="yellow"/>
                <w:lang w:val="en-US"/>
              </w:rPr>
            </w:pPr>
          </w:p>
        </w:tc>
      </w:tr>
      <w:tr w:rsidR="00C83CFE" w:rsidRPr="00DD7A84" w14:paraId="0169F683" w14:textId="77777777" w:rsidTr="009A4B2A">
        <w:trPr>
          <w:jc w:val="center"/>
        </w:trPr>
        <w:tc>
          <w:tcPr>
            <w:tcW w:w="408" w:type="dxa"/>
            <w:shd w:val="clear" w:color="auto" w:fill="36374A"/>
          </w:tcPr>
          <w:p w14:paraId="135D2AD8" w14:textId="19D06989" w:rsidR="00C83CFE" w:rsidRPr="00DD7A84" w:rsidRDefault="00C83CFE" w:rsidP="00B61B37">
            <w:pPr>
              <w:rPr>
                <w:b/>
                <w:lang w:val="en-US"/>
              </w:rPr>
            </w:pPr>
            <w:del w:id="374" w:author="Adam Boothroyd" w:date="2016-11-09T15:03:00Z">
              <w:r w:rsidRPr="00DD7A84" w:rsidDel="00DB137F">
                <w:rPr>
                  <w:b/>
                  <w:lang w:val="en-US"/>
                </w:rPr>
                <w:delText>5</w:delText>
              </w:r>
            </w:del>
          </w:p>
        </w:tc>
        <w:tc>
          <w:tcPr>
            <w:tcW w:w="2941" w:type="dxa"/>
          </w:tcPr>
          <w:p w14:paraId="7841584A" w14:textId="2B7099FE" w:rsidR="00C83CFE" w:rsidRPr="00DD7A84" w:rsidRDefault="00C83CFE" w:rsidP="00D7106A">
            <w:pPr>
              <w:rPr>
                <w:highlight w:val="yellow"/>
                <w:lang w:val="en-US"/>
              </w:rPr>
            </w:pPr>
            <w:del w:id="375" w:author="Adam Boothroyd" w:date="2016-11-09T15:03:00Z">
              <w:r w:rsidRPr="00DD7A84" w:rsidDel="00DB137F">
                <w:rPr>
                  <w:lang w:val="en-US"/>
                </w:rPr>
                <w:delText>Tell consumers in Asia Pacific about our great new Green Tea flavor OREO cookies.</w:delText>
              </w:r>
            </w:del>
          </w:p>
        </w:tc>
        <w:tc>
          <w:tcPr>
            <w:tcW w:w="935" w:type="dxa"/>
          </w:tcPr>
          <w:p w14:paraId="7DE4F515" w14:textId="77777777" w:rsidR="00C83CFE" w:rsidRPr="00DD7A84" w:rsidRDefault="00C83CFE" w:rsidP="00B61B37">
            <w:pPr>
              <w:jc w:val="center"/>
              <w:rPr>
                <w:highlight w:val="yellow"/>
                <w:lang w:val="en-US"/>
              </w:rPr>
            </w:pPr>
          </w:p>
        </w:tc>
        <w:tc>
          <w:tcPr>
            <w:tcW w:w="1228" w:type="dxa"/>
          </w:tcPr>
          <w:p w14:paraId="539B1D8A" w14:textId="15BA0BE0" w:rsidR="00C83CFE" w:rsidRPr="00DD7A84" w:rsidRDefault="00C83CFE" w:rsidP="00B61B37">
            <w:pPr>
              <w:jc w:val="center"/>
              <w:rPr>
                <w:highlight w:val="yellow"/>
                <w:lang w:val="en-US"/>
              </w:rPr>
            </w:pPr>
            <w:del w:id="376" w:author="Adam Boothroyd" w:date="2016-11-09T15:03:00Z">
              <w:r w:rsidRPr="003B3C7D" w:rsidDel="00DB137F">
                <w:rPr>
                  <w:sz w:val="44"/>
                  <w:szCs w:val="44"/>
                  <w:lang w:val="en-US"/>
                </w:rPr>
                <w:sym w:font="Wingdings" w:char="F0FC"/>
              </w:r>
            </w:del>
          </w:p>
        </w:tc>
        <w:tc>
          <w:tcPr>
            <w:tcW w:w="1650" w:type="dxa"/>
          </w:tcPr>
          <w:p w14:paraId="00C91B2B" w14:textId="77777777" w:rsidR="00C83CFE" w:rsidRPr="00DD7A84" w:rsidRDefault="00C83CFE" w:rsidP="00E304FB">
            <w:pPr>
              <w:jc w:val="center"/>
              <w:rPr>
                <w:highlight w:val="yellow"/>
                <w:lang w:val="en-US"/>
              </w:rPr>
            </w:pPr>
          </w:p>
        </w:tc>
        <w:tc>
          <w:tcPr>
            <w:tcW w:w="949" w:type="dxa"/>
          </w:tcPr>
          <w:p w14:paraId="3E23E08A" w14:textId="77777777" w:rsidR="00C83CFE" w:rsidRPr="00DD7A84" w:rsidRDefault="00C83CFE" w:rsidP="00E304FB">
            <w:pPr>
              <w:jc w:val="center"/>
              <w:rPr>
                <w:highlight w:val="yellow"/>
                <w:lang w:val="en-US"/>
              </w:rPr>
            </w:pPr>
          </w:p>
        </w:tc>
      </w:tr>
    </w:tbl>
    <w:p w14:paraId="5922BF81" w14:textId="77777777" w:rsidR="00C57B9C" w:rsidRPr="00DD7A84" w:rsidRDefault="00C57B9C" w:rsidP="00C57B9C">
      <w:pPr>
        <w:rPr>
          <w:lang w:val="en-US"/>
        </w:rPr>
      </w:pPr>
    </w:p>
    <w:p w14:paraId="25198F62" w14:textId="77777777" w:rsidR="00C57B9C" w:rsidRPr="00DD7A84" w:rsidRDefault="00C57B9C" w:rsidP="00C57B9C">
      <w:pPr>
        <w:rPr>
          <w:lang w:val="en-US"/>
        </w:rPr>
      </w:pPr>
    </w:p>
    <w:p w14:paraId="609E6789" w14:textId="77777777" w:rsidR="00C57B9C" w:rsidRPr="00DD7A84" w:rsidRDefault="00C57B9C" w:rsidP="00D06F8B">
      <w:pPr>
        <w:pStyle w:val="BW-section-head"/>
        <w:rPr>
          <w:lang w:val="en-US"/>
        </w:rPr>
      </w:pPr>
      <w:r w:rsidRPr="00DD7A84">
        <w:rPr>
          <w:lang w:val="en-US"/>
        </w:rPr>
        <w:t xml:space="preserve">CORRECT AUDIO FEEDBACK </w:t>
      </w:r>
    </w:p>
    <w:p w14:paraId="37F6D0CE" w14:textId="77777777" w:rsidR="00C57B9C" w:rsidRPr="00DD7A84" w:rsidRDefault="00232BF3" w:rsidP="00C57B9C">
      <w:pPr>
        <w:rPr>
          <w:lang w:val="en-US"/>
        </w:rPr>
      </w:pPr>
      <w:r w:rsidRPr="00DD7A84">
        <w:rPr>
          <w:lang w:val="en-US"/>
        </w:rPr>
        <w:t xml:space="preserve">Good job! You're right! </w:t>
      </w:r>
      <w:r w:rsidR="00D7262F" w:rsidRPr="00DD7A84">
        <w:rPr>
          <w:lang w:val="en-US"/>
        </w:rPr>
        <w:t>S</w:t>
      </w:r>
      <w:r w:rsidR="005A1A12"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890B90" w:rsidRPr="00DD7A84">
        <w:rPr>
          <w:lang w:val="en-US"/>
        </w:rPr>
        <w:t>,</w:t>
      </w:r>
      <w:r w:rsidR="005A1A12" w:rsidRPr="00DD7A84">
        <w:rPr>
          <w:lang w:val="en-US"/>
        </w:rPr>
        <w:t xml:space="preserve"> who can advise </w:t>
      </w:r>
      <w:r w:rsidR="00A86DE6">
        <w:rPr>
          <w:lang w:val="en-US"/>
        </w:rPr>
        <w:t>on</w:t>
      </w:r>
      <w:r w:rsidR="00A86DE6" w:rsidRPr="00DD7A84">
        <w:rPr>
          <w:lang w:val="en-US"/>
        </w:rPr>
        <w:t xml:space="preserve"> </w:t>
      </w:r>
      <w:r w:rsidR="005A1A12" w:rsidRPr="00DD7A84">
        <w:rPr>
          <w:lang w:val="en-US"/>
        </w:rPr>
        <w:t>making our products healthier.</w:t>
      </w:r>
    </w:p>
    <w:p w14:paraId="12B5471B" w14:textId="77777777" w:rsidR="001C53D7" w:rsidRPr="00DD7A84" w:rsidRDefault="001C53D7" w:rsidP="00C57B9C">
      <w:pPr>
        <w:rPr>
          <w:b/>
          <w:u w:val="single"/>
          <w:lang w:val="en-US"/>
        </w:rPr>
      </w:pPr>
    </w:p>
    <w:p w14:paraId="4F75893C" w14:textId="77777777" w:rsidR="00C57B9C" w:rsidRPr="00DD7A84" w:rsidRDefault="00C57B9C" w:rsidP="00D06F8B">
      <w:pPr>
        <w:pStyle w:val="BW-section-head"/>
        <w:rPr>
          <w:lang w:val="en-US"/>
        </w:rPr>
      </w:pPr>
      <w:r w:rsidRPr="00DD7A84">
        <w:rPr>
          <w:lang w:val="en-US"/>
        </w:rPr>
        <w:t xml:space="preserve">CORRECT TEXT FEEDBACK </w:t>
      </w:r>
      <w:r w:rsidRPr="00DD7A84">
        <w:rPr>
          <w:color w:val="808080"/>
          <w:lang w:val="en-US"/>
        </w:rPr>
        <w:t>(50 words max)</w:t>
      </w:r>
    </w:p>
    <w:p w14:paraId="6B1EA600" w14:textId="77777777" w:rsidR="005A1A12" w:rsidRPr="00DD7A84" w:rsidRDefault="005A1A12" w:rsidP="00C57B9C">
      <w:pPr>
        <w:rPr>
          <w:lang w:val="en-US"/>
        </w:rPr>
      </w:pPr>
      <w:r w:rsidRPr="00DD7A84">
        <w:rPr>
          <w:lang w:val="en-US"/>
        </w:rPr>
        <w:t xml:space="preserve">That's right! </w:t>
      </w:r>
      <w:r w:rsidR="00D7262F" w:rsidRPr="00DD7A84">
        <w:rPr>
          <w:lang w:val="en-US"/>
        </w:rPr>
        <w:t>S</w:t>
      </w:r>
      <w:r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6B5B10" w:rsidRPr="00DD7A84">
        <w:rPr>
          <w:lang w:val="en-US"/>
        </w:rPr>
        <w:t>,</w:t>
      </w:r>
      <w:r w:rsidRPr="00DD7A84">
        <w:rPr>
          <w:lang w:val="en-US"/>
        </w:rPr>
        <w:t xml:space="preserve"> who can advise </w:t>
      </w:r>
      <w:r w:rsidR="00A86DE6">
        <w:rPr>
          <w:lang w:val="en-US"/>
        </w:rPr>
        <w:t>on</w:t>
      </w:r>
      <w:r w:rsidR="00A86DE6" w:rsidRPr="00DD7A84">
        <w:rPr>
          <w:lang w:val="en-US"/>
        </w:rPr>
        <w:t xml:space="preserve"> </w:t>
      </w:r>
      <w:r w:rsidRPr="00DD7A84">
        <w:rPr>
          <w:lang w:val="en-US"/>
        </w:rPr>
        <w:t xml:space="preserve">making our products healthier. </w:t>
      </w:r>
    </w:p>
    <w:p w14:paraId="11D33AB9" w14:textId="77777777" w:rsidR="005A1A12" w:rsidRPr="00DD7A84" w:rsidRDefault="005A1A12" w:rsidP="00C57B9C">
      <w:pPr>
        <w:rPr>
          <w:highlight w:val="green"/>
          <w:lang w:val="en-US"/>
        </w:rPr>
      </w:pPr>
    </w:p>
    <w:p w14:paraId="6F809442" w14:textId="77777777" w:rsidR="00C57B9C" w:rsidRPr="00DD7A84" w:rsidRDefault="00C57B9C" w:rsidP="00D06F8B">
      <w:pPr>
        <w:pStyle w:val="BW-section-head"/>
        <w:rPr>
          <w:lang w:val="en-US"/>
        </w:rPr>
      </w:pPr>
      <w:r w:rsidRPr="00DD7A84">
        <w:rPr>
          <w:lang w:val="en-US"/>
        </w:rPr>
        <w:t xml:space="preserve">PARTIAL AUDIO FEEDBACK </w:t>
      </w:r>
    </w:p>
    <w:p w14:paraId="32C4AC00" w14:textId="77777777" w:rsidR="00C57B9C" w:rsidRPr="00DD7A84" w:rsidRDefault="00326E61" w:rsidP="00BD36EA">
      <w:pPr>
        <w:rPr>
          <w:lang w:val="en-US"/>
        </w:rPr>
      </w:pPr>
      <w:r w:rsidRPr="00DD7A84">
        <w:rPr>
          <w:lang w:val="en-US"/>
        </w:rPr>
        <w:t>You're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E0757F0" w14:textId="77777777" w:rsidR="00C57B9C" w:rsidRPr="00DD7A84" w:rsidRDefault="00C57B9C" w:rsidP="00C57B9C">
      <w:pPr>
        <w:rPr>
          <w:b/>
          <w:u w:val="single"/>
          <w:lang w:val="en-US"/>
        </w:rPr>
      </w:pPr>
    </w:p>
    <w:p w14:paraId="3AC56728" w14:textId="77777777" w:rsidR="00C57B9C" w:rsidRPr="00DD7A84" w:rsidRDefault="00C57B9C" w:rsidP="00D06F8B">
      <w:pPr>
        <w:pStyle w:val="BW-section-head"/>
        <w:rPr>
          <w:lang w:val="en-US"/>
        </w:rPr>
      </w:pPr>
      <w:r w:rsidRPr="00DD7A84">
        <w:rPr>
          <w:lang w:val="en-US"/>
        </w:rPr>
        <w:t xml:space="preserve">PARTIAL TEXT FEEDBACK </w:t>
      </w:r>
      <w:r w:rsidRPr="00DD7A84">
        <w:rPr>
          <w:color w:val="808080"/>
          <w:lang w:val="en-US"/>
        </w:rPr>
        <w:t xml:space="preserve">(50 words max) </w:t>
      </w:r>
    </w:p>
    <w:p w14:paraId="4213429F" w14:textId="77777777" w:rsidR="001C53D7" w:rsidRDefault="001C53D7" w:rsidP="00D7262F">
      <w:pPr>
        <w:rPr>
          <w:lang w:val="en-US"/>
        </w:rPr>
      </w:pPr>
      <w:r w:rsidRPr="00DD7A84">
        <w:rPr>
          <w:lang w:val="en-US"/>
        </w:rPr>
        <w:t>That's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Use the </w:t>
      </w:r>
      <w:r w:rsidR="00EC2A47">
        <w:rPr>
          <w:lang w:val="en-US"/>
        </w:rPr>
        <w:t>'</w:t>
      </w:r>
      <w:r w:rsidR="00D7262F" w:rsidRPr="00DD7A84">
        <w:rPr>
          <w:lang w:val="en-US"/>
        </w:rPr>
        <w:t>See correct answers</w:t>
      </w:r>
      <w:r w:rsidR="00EC2A47">
        <w:rPr>
          <w:lang w:val="en-US"/>
        </w:rPr>
        <w:t>'</w:t>
      </w:r>
      <w:r w:rsidR="00D7262F" w:rsidRPr="00DD7A84">
        <w:rPr>
          <w:lang w:val="en-US"/>
        </w:rPr>
        <w:t xml:space="preserve"> button to compare your answers with the correct ones.</w:t>
      </w:r>
    </w:p>
    <w:p w14:paraId="77EFA679" w14:textId="77777777" w:rsidR="00EC2A47" w:rsidRDefault="00EC2A47" w:rsidP="00D7262F">
      <w:pPr>
        <w:rPr>
          <w:lang w:val="en-US"/>
        </w:rPr>
      </w:pPr>
    </w:p>
    <w:p w14:paraId="3FD2728F" w14:textId="7391FEBC" w:rsidR="00EC2A47" w:rsidRPr="00DD7A84" w:rsidDel="007B17C2" w:rsidRDefault="00EC2A47" w:rsidP="00D7262F">
      <w:pPr>
        <w:rPr>
          <w:del w:id="377" w:author="Adam Boothroyd" w:date="2016-11-09T15:08:00Z"/>
          <w:lang w:val="en-US"/>
        </w:rPr>
      </w:pPr>
      <w:del w:id="378" w:author="Adam Boothroyd" w:date="2016-11-09T15:08:00Z">
        <w:r w:rsidRPr="00EC2A47"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0781A282" w14:textId="77777777" w:rsidR="00C57B9C" w:rsidRPr="00DD7A84" w:rsidRDefault="00C57B9C" w:rsidP="00C57B9C">
      <w:pPr>
        <w:rPr>
          <w:lang w:val="en-US"/>
        </w:rPr>
      </w:pPr>
    </w:p>
    <w:p w14:paraId="1343FE71" w14:textId="77777777" w:rsidR="00C57B9C" w:rsidRPr="00DD7A84" w:rsidRDefault="00C57B9C" w:rsidP="00C57B9C">
      <w:pPr>
        <w:rPr>
          <w:b/>
          <w:lang w:val="en-US"/>
        </w:rPr>
      </w:pPr>
    </w:p>
    <w:p w14:paraId="3284E4C8" w14:textId="77777777" w:rsidR="00C57B9C" w:rsidRPr="00DD7A84" w:rsidRDefault="00C57B9C" w:rsidP="00D06F8B">
      <w:pPr>
        <w:pStyle w:val="BW-section-head"/>
        <w:rPr>
          <w:lang w:val="en-US"/>
        </w:rPr>
      </w:pPr>
      <w:r w:rsidRPr="00DD7A84">
        <w:rPr>
          <w:lang w:val="en-US"/>
        </w:rPr>
        <w:t xml:space="preserve">INCORRECT AUDIO FEEDBACK </w:t>
      </w:r>
    </w:p>
    <w:p w14:paraId="2F499B2F" w14:textId="77777777" w:rsidR="00D7262F" w:rsidRPr="00DD7A84" w:rsidRDefault="005E1417" w:rsidP="00D7262F">
      <w:pPr>
        <w:rPr>
          <w:lang w:val="en-US"/>
        </w:rPr>
      </w:pPr>
      <w:r w:rsidRPr="00DD7A84">
        <w:rPr>
          <w:lang w:val="en-US"/>
        </w:rPr>
        <w:t>No</w:t>
      </w:r>
      <w:r w:rsidR="00D7262F" w:rsidRPr="00DD7A84">
        <w:rPr>
          <w:lang w:val="en-US"/>
        </w:rPr>
        <w:t>t quite.</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See correct answers button to compare your answers with the correct ones.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5D31B56" w14:textId="77777777" w:rsidR="00D7262F" w:rsidRPr="00DD7A84" w:rsidRDefault="00D7262F" w:rsidP="00D7262F">
      <w:pPr>
        <w:rPr>
          <w:lang w:val="en-US"/>
        </w:rPr>
      </w:pPr>
    </w:p>
    <w:p w14:paraId="7ECC9418" w14:textId="77777777" w:rsidR="00C57B9C" w:rsidRPr="00DD7A84" w:rsidRDefault="00C57B9C" w:rsidP="00D7262F">
      <w:pPr>
        <w:rPr>
          <w:b/>
          <w:u w:val="single"/>
          <w:lang w:val="en-US"/>
        </w:rPr>
      </w:pPr>
    </w:p>
    <w:p w14:paraId="095A6577" w14:textId="77777777" w:rsidR="00C57B9C" w:rsidRPr="00DD7A84" w:rsidRDefault="00C57B9C" w:rsidP="00D06F8B">
      <w:pPr>
        <w:pStyle w:val="BW-section-head"/>
        <w:rPr>
          <w:lang w:val="en-US"/>
        </w:rPr>
      </w:pPr>
      <w:r w:rsidRPr="00DD7A84">
        <w:rPr>
          <w:lang w:val="en-US"/>
        </w:rPr>
        <w:t xml:space="preserve">INCORRECT TEXT FEEDBACK </w:t>
      </w:r>
      <w:r w:rsidRPr="00DD7A84">
        <w:rPr>
          <w:color w:val="808080"/>
          <w:lang w:val="en-US"/>
        </w:rPr>
        <w:t>(50 words max)</w:t>
      </w:r>
    </w:p>
    <w:p w14:paraId="6BF34CBC" w14:textId="77777777" w:rsidR="00D7262F" w:rsidRPr="00DD7A84" w:rsidRDefault="005E1417" w:rsidP="00D7262F">
      <w:pPr>
        <w:rPr>
          <w:lang w:val="en-US"/>
        </w:rPr>
      </w:pPr>
      <w:r w:rsidRPr="00DD7A84">
        <w:rPr>
          <w:lang w:val="en-US"/>
        </w:rPr>
        <w:t>That's not quite right</w:t>
      </w:r>
      <w:r w:rsidR="00D7262F" w:rsidRPr="00DD7A84">
        <w:rPr>
          <w:lang w:val="en-US"/>
        </w:rPr>
        <w:t xml:space="preserve">. 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 xml:space="preserve">on </w:t>
      </w:r>
      <w:r w:rsidR="00D7262F" w:rsidRPr="00DD7A84">
        <w:rPr>
          <w:lang w:val="en-US"/>
        </w:rPr>
        <w:t>making our products healthier.</w:t>
      </w:r>
      <w:r w:rsidR="00A86DE6">
        <w:rPr>
          <w:lang w:val="en-US"/>
        </w:rPr>
        <w:t xml:space="preserve"> </w:t>
      </w:r>
      <w:r w:rsidR="00D7262F" w:rsidRPr="00DD7A84">
        <w:rPr>
          <w:lang w:val="en-US"/>
        </w:rPr>
        <w:t xml:space="preserve">Use the </w:t>
      </w:r>
      <w:r w:rsidR="00EC2A47">
        <w:rPr>
          <w:lang w:val="en-US"/>
        </w:rPr>
        <w:t>'</w:t>
      </w:r>
      <w:r w:rsidR="00EC2A47" w:rsidRPr="00DD7A84">
        <w:rPr>
          <w:lang w:val="en-US"/>
        </w:rPr>
        <w:t>See correct answers</w:t>
      </w:r>
      <w:r w:rsidR="00EC2A47">
        <w:rPr>
          <w:lang w:val="en-US"/>
        </w:rPr>
        <w:t>'</w:t>
      </w:r>
      <w:r w:rsidR="00D7262F" w:rsidRPr="00DD7A84">
        <w:rPr>
          <w:lang w:val="en-US"/>
        </w:rPr>
        <w:t xml:space="preserve"> button to compare your answers with the correct ones.</w:t>
      </w:r>
    </w:p>
    <w:p w14:paraId="6FD3C593" w14:textId="77777777" w:rsidR="005E1417" w:rsidRDefault="005E1417" w:rsidP="00D7262F">
      <w:pPr>
        <w:rPr>
          <w:highlight w:val="green"/>
          <w:lang w:val="en-US"/>
        </w:rPr>
      </w:pPr>
    </w:p>
    <w:p w14:paraId="2A4F8D38" w14:textId="75760F86" w:rsidR="00EC2A47" w:rsidRPr="00DD7A84" w:rsidDel="007B17C2" w:rsidRDefault="00EC2A47" w:rsidP="00EC2A47">
      <w:pPr>
        <w:rPr>
          <w:del w:id="379" w:author="Adam Boothroyd" w:date="2016-11-09T15:08:00Z"/>
          <w:lang w:val="en-US"/>
        </w:rPr>
      </w:pPr>
      <w:del w:id="380" w:author="Adam Boothroyd" w:date="2016-11-09T15:08:00Z">
        <w:r w:rsidRPr="00975F59"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48E957B6" w14:textId="4D3E913F" w:rsidR="00EC2A47" w:rsidRPr="00DD7A84" w:rsidDel="007B17C2" w:rsidRDefault="00EC2A47" w:rsidP="00EC2A47">
      <w:pPr>
        <w:rPr>
          <w:del w:id="381" w:author="Adam Boothroyd" w:date="2016-11-09T15:08:00Z"/>
          <w:lang w:val="en-US"/>
        </w:rPr>
      </w:pPr>
    </w:p>
    <w:p w14:paraId="3AD6CE10" w14:textId="77777777" w:rsidR="00EC2A47" w:rsidRPr="00DD7A84" w:rsidRDefault="00EC2A47" w:rsidP="00D7262F">
      <w:pPr>
        <w:rPr>
          <w:highlight w:val="green"/>
          <w:lang w:val="en-US"/>
        </w:rPr>
      </w:pPr>
    </w:p>
    <w:p w14:paraId="5DAC19B2" w14:textId="2080E4D4" w:rsidR="00F31E63" w:rsidRPr="00DD7A84" w:rsidRDefault="00D06F8B" w:rsidP="00D06F8B">
      <w:pPr>
        <w:pStyle w:val="Heading2"/>
        <w:rPr>
          <w:color w:val="FFFFFF"/>
          <w:sz w:val="28"/>
          <w:szCs w:val="28"/>
          <w:lang w:val="en-US"/>
        </w:rPr>
      </w:pPr>
      <w:bookmarkStart w:id="382" w:name="_Toc465417698"/>
      <w:r w:rsidRPr="003B3C7D">
        <w:rPr>
          <w:lang w:val="en-US"/>
        </w:rPr>
        <w:lastRenderedPageBreak/>
        <w:t xml:space="preserve">SCREEN </w:t>
      </w:r>
      <w:del w:id="383" w:author="Adam Boothroyd" w:date="2016-11-09T09:55:00Z">
        <w:r w:rsidRPr="00F26DBE" w:rsidDel="000C6A3F">
          <w:rPr>
            <w:color w:val="FFFFFF"/>
            <w:lang w:val="en-US"/>
          </w:rPr>
          <w:delText>02_</w:delText>
        </w:r>
      </w:del>
      <w:r w:rsidRPr="00F26DBE">
        <w:rPr>
          <w:color w:val="FFFFFF"/>
          <w:lang w:val="en-US"/>
        </w:rPr>
        <w:t>02_160</w:t>
      </w:r>
      <w:bookmarkEnd w:id="382"/>
    </w:p>
    <w:p w14:paraId="2E62B25C" w14:textId="77777777" w:rsidR="00D8317F" w:rsidRPr="00DD7A84" w:rsidRDefault="00D06F8B" w:rsidP="00D06F8B">
      <w:pPr>
        <w:pStyle w:val="BW-screentype"/>
        <w:rPr>
          <w:color w:val="808000"/>
          <w:sz w:val="28"/>
          <w:szCs w:val="28"/>
          <w:lang w:val="en-US"/>
        </w:rPr>
      </w:pPr>
      <w:r w:rsidRPr="003B3C7D">
        <w:rPr>
          <w:lang w:val="en-US"/>
        </w:rPr>
        <w:t>SCREEN TYPE: Multiple choice question (correct &amp;</w:t>
      </w:r>
      <w:r w:rsidRPr="00525D5C">
        <w:rPr>
          <w:lang w:val="en-US"/>
        </w:rPr>
        <w:t xml:space="preserve"> partial feedback)</w:t>
      </w:r>
    </w:p>
    <w:p w14:paraId="1B612E18" w14:textId="77777777" w:rsidR="009D378B" w:rsidRPr="003B3C7D" w:rsidRDefault="009D378B" w:rsidP="009D378B">
      <w:pPr>
        <w:rPr>
          <w:b/>
          <w:u w:val="single"/>
          <w:lang w:val="en-US"/>
        </w:rPr>
      </w:pPr>
    </w:p>
    <w:p w14:paraId="7A320ACF" w14:textId="77777777" w:rsidR="009D378B" w:rsidRPr="003B3C7D" w:rsidRDefault="009D378B" w:rsidP="00D06F8B">
      <w:pPr>
        <w:pStyle w:val="BW-section-head"/>
        <w:rPr>
          <w:lang w:val="en-US"/>
        </w:rPr>
      </w:pPr>
      <w:r w:rsidRPr="003B3C7D">
        <w:rPr>
          <w:lang w:val="en-US"/>
        </w:rPr>
        <w:t>DESCRIPTION</w:t>
      </w:r>
    </w:p>
    <w:p w14:paraId="6CD59AF6" w14:textId="77777777" w:rsidR="009D378B" w:rsidRPr="00B157CE" w:rsidRDefault="009D378B" w:rsidP="009D378B">
      <w:pPr>
        <w:rPr>
          <w:lang w:val="en-US"/>
        </w:rPr>
      </w:pPr>
      <w:r w:rsidRPr="00525D5C">
        <w:rPr>
          <w:lang w:val="en-US"/>
        </w:rPr>
        <w:t>A question and several answer options. The learner selects the option or options that they believe are correct, then they select a Confirm button. The correct answer(s) are then indicated and feedback once the user submits their chosen answer. The guide provides narration for these screens, so the audio icon will be present.</w:t>
      </w:r>
    </w:p>
    <w:p w14:paraId="59A6C1A2" w14:textId="77777777" w:rsidR="00716951" w:rsidRPr="00B157CE" w:rsidRDefault="00716951" w:rsidP="009D378B">
      <w:pPr>
        <w:rPr>
          <w:lang w:val="en-US"/>
        </w:rPr>
      </w:pPr>
    </w:p>
    <w:p w14:paraId="6D5F3DD7" w14:textId="77777777" w:rsidR="00716951" w:rsidRPr="00DD7A84" w:rsidRDefault="00716951" w:rsidP="00716951">
      <w:pPr>
        <w:rPr>
          <w:lang w:val="en-US"/>
        </w:rPr>
      </w:pPr>
      <w:r w:rsidRPr="00DD7A84">
        <w:rPr>
          <w:lang w:val="en-US"/>
        </w:rPr>
        <w:t xml:space="preserve">Now that the learner has seen who makes up the RDQ function, we'll refer them back to the </w:t>
      </w:r>
      <w:r w:rsidR="004E1EA4" w:rsidRPr="00DD7A84">
        <w:rPr>
          <w:lang w:val="en-US"/>
        </w:rPr>
        <w:t>Heat Resistant C</w:t>
      </w:r>
      <w:r w:rsidRPr="00DD7A84">
        <w:rPr>
          <w:lang w:val="en-US"/>
        </w:rPr>
        <w:t>hocolate challenge, and ask them to select which of the team of experts they think would be integral to the team that could solve this challenge.</w:t>
      </w:r>
    </w:p>
    <w:p w14:paraId="79D440B6" w14:textId="77777777" w:rsidR="009D378B" w:rsidRPr="003B3C7D" w:rsidRDefault="009D378B" w:rsidP="009D378B">
      <w:pPr>
        <w:rPr>
          <w:lang w:val="en-US"/>
        </w:rPr>
      </w:pPr>
    </w:p>
    <w:p w14:paraId="5EC37DA0" w14:textId="77777777" w:rsidR="009D378B" w:rsidRPr="003B3C7D" w:rsidRDefault="009D378B" w:rsidP="00D06F8B">
      <w:pPr>
        <w:pStyle w:val="BW-section-head"/>
        <w:rPr>
          <w:lang w:val="en-US"/>
        </w:rPr>
      </w:pPr>
      <w:r w:rsidRPr="003B3C7D">
        <w:rPr>
          <w:lang w:val="en-US"/>
        </w:rPr>
        <w:t>QUESTION AUDIO</w:t>
      </w:r>
      <w:del w:id="384" w:author="Adam Boothroyd" w:date="2016-11-09T12:12:00Z">
        <w:r w:rsidRPr="003B3C7D" w:rsidDel="004754A8">
          <w:rPr>
            <w:lang w:val="en-US"/>
          </w:rPr>
          <w:delText xml:space="preserve"> </w:delText>
        </w:r>
      </w:del>
    </w:p>
    <w:p w14:paraId="0CB7588B" w14:textId="77777777" w:rsidR="009D378B" w:rsidRPr="00B157CE" w:rsidRDefault="004971B0" w:rsidP="009D378B">
      <w:pPr>
        <w:rPr>
          <w:b/>
          <w:szCs w:val="20"/>
          <w:u w:val="single"/>
          <w:lang w:val="en-US"/>
        </w:rPr>
      </w:pPr>
      <w:r w:rsidRPr="00525D5C">
        <w:rPr>
          <w:szCs w:val="20"/>
          <w:lang w:val="en-US"/>
        </w:rPr>
        <w:t xml:space="preserve">Well you've seen and learnt a lot about the RDQ function. Do you remember that new Heat Resistant Chocolate RDQ developed? Let's take a look at how many different teams </w:t>
      </w:r>
      <w:r w:rsidR="002E50A6" w:rsidRPr="00525D5C">
        <w:rPr>
          <w:szCs w:val="20"/>
          <w:lang w:val="en-US"/>
        </w:rPr>
        <w:t>within RDQ</w:t>
      </w:r>
      <w:r w:rsidRPr="00B157CE">
        <w:rPr>
          <w:szCs w:val="20"/>
          <w:lang w:val="en-US"/>
        </w:rPr>
        <w:t xml:space="preserve"> </w:t>
      </w:r>
      <w:r w:rsidR="00C84625">
        <w:rPr>
          <w:szCs w:val="20"/>
          <w:lang w:val="en-US"/>
        </w:rPr>
        <w:t xml:space="preserve">itself </w:t>
      </w:r>
      <w:r w:rsidRPr="00B157CE">
        <w:rPr>
          <w:szCs w:val="20"/>
          <w:lang w:val="en-US"/>
        </w:rPr>
        <w:t>were involved in that challenge.</w:t>
      </w:r>
      <w:del w:id="385" w:author="Adam Boothroyd" w:date="2016-11-09T12:12:00Z">
        <w:r w:rsidR="009D378B" w:rsidRPr="00B157CE" w:rsidDel="009A4877">
          <w:rPr>
            <w:szCs w:val="20"/>
            <w:lang w:val="en-US"/>
          </w:rPr>
          <w:delText xml:space="preserve"> </w:delText>
        </w:r>
      </w:del>
    </w:p>
    <w:p w14:paraId="70CC71CF" w14:textId="77777777" w:rsidR="009D378B" w:rsidRPr="00B26381" w:rsidRDefault="009D378B" w:rsidP="009D378B">
      <w:pPr>
        <w:rPr>
          <w:b/>
          <w:u w:val="single"/>
          <w:lang w:val="en-US"/>
        </w:rPr>
      </w:pPr>
    </w:p>
    <w:p w14:paraId="6E36FD92" w14:textId="77777777" w:rsidR="00595244" w:rsidRPr="00995F99" w:rsidRDefault="009D378B" w:rsidP="00D06F8B">
      <w:pPr>
        <w:pStyle w:val="BW-section-head"/>
        <w:rPr>
          <w:lang w:val="en-US"/>
        </w:rPr>
      </w:pPr>
      <w:r w:rsidRPr="00B26381">
        <w:rPr>
          <w:lang w:val="en-US"/>
        </w:rPr>
        <w:t xml:space="preserve">QUESTION TEXT </w:t>
      </w:r>
      <w:r w:rsidRPr="00995F99">
        <w:rPr>
          <w:color w:val="808080"/>
          <w:lang w:val="en-US"/>
        </w:rPr>
        <w:t>(30 words max)</w:t>
      </w:r>
    </w:p>
    <w:p w14:paraId="4EAAAF1E" w14:textId="77777777" w:rsidR="009D378B" w:rsidRPr="00A20683" w:rsidRDefault="004971B0" w:rsidP="009D378B">
      <w:pPr>
        <w:rPr>
          <w:lang w:val="en-US"/>
        </w:rPr>
      </w:pPr>
      <w:r w:rsidRPr="00995F99">
        <w:rPr>
          <w:lang w:val="en-US"/>
        </w:rPr>
        <w:t>Which teams of experts</w:t>
      </w:r>
      <w:r w:rsidR="00A86DE6">
        <w:rPr>
          <w:lang w:val="en-US"/>
        </w:rPr>
        <w:t xml:space="preserve"> do you think</w:t>
      </w:r>
      <w:r w:rsidRPr="00995F99">
        <w:rPr>
          <w:lang w:val="en-US"/>
        </w:rPr>
        <w:t xml:space="preserve"> helped </w:t>
      </w:r>
      <w:r w:rsidR="00EF3A05" w:rsidRPr="003A2DF4">
        <w:rPr>
          <w:lang w:val="en-US"/>
        </w:rPr>
        <w:t>take</w:t>
      </w:r>
      <w:r w:rsidRPr="003A2DF4">
        <w:rPr>
          <w:lang w:val="en-US"/>
        </w:rPr>
        <w:t xml:space="preserve"> our new Heat Resistant Chocolate</w:t>
      </w:r>
      <w:r w:rsidR="00EF3A05" w:rsidRPr="003A2DF4">
        <w:rPr>
          <w:lang w:val="en-US"/>
        </w:rPr>
        <w:t xml:space="preserve"> to market</w:t>
      </w:r>
      <w:r w:rsidRPr="00A54701">
        <w:rPr>
          <w:lang w:val="en-US"/>
        </w:rPr>
        <w:t>?</w:t>
      </w:r>
    </w:p>
    <w:p w14:paraId="050CED17" w14:textId="77777777" w:rsidR="009D378B" w:rsidRPr="00A20683" w:rsidRDefault="009D378B" w:rsidP="009D378B">
      <w:pPr>
        <w:rPr>
          <w:lang w:val="en-US"/>
        </w:rPr>
      </w:pPr>
    </w:p>
    <w:p w14:paraId="5BF04101" w14:textId="77777777" w:rsidR="00595244" w:rsidRPr="00A37A2B" w:rsidRDefault="009D378B" w:rsidP="00D06F8B">
      <w:pPr>
        <w:pStyle w:val="BW-section-head"/>
        <w:rPr>
          <w:highlight w:val="green"/>
          <w:lang w:val="en-US"/>
        </w:rPr>
      </w:pPr>
      <w:r w:rsidRPr="00A20683">
        <w:rPr>
          <w:lang w:val="en-US"/>
        </w:rPr>
        <w:t xml:space="preserve">PROMPT </w:t>
      </w:r>
    </w:p>
    <w:p w14:paraId="2AFA9F4D" w14:textId="77777777" w:rsidR="009D378B" w:rsidRPr="00A37A2B" w:rsidRDefault="009D378B" w:rsidP="009D378B">
      <w:pPr>
        <w:rPr>
          <w:highlight w:val="green"/>
          <w:lang w:val="en-US"/>
        </w:rPr>
      </w:pPr>
      <w:r w:rsidRPr="00A37A2B">
        <w:rPr>
          <w:lang w:val="en-US"/>
        </w:rPr>
        <w:t xml:space="preserve">Select your answers, then </w:t>
      </w:r>
      <w:proofErr w:type="gramStart"/>
      <w:r w:rsidRPr="00A37A2B">
        <w:rPr>
          <w:lang w:val="en-US"/>
        </w:rPr>
        <w:t>Confirm</w:t>
      </w:r>
      <w:proofErr w:type="gramEnd"/>
      <w:r w:rsidRPr="00A37A2B">
        <w:rPr>
          <w:lang w:val="en-US"/>
        </w:rPr>
        <w:t>.</w:t>
      </w:r>
    </w:p>
    <w:p w14:paraId="6BBE21F0" w14:textId="77777777" w:rsidR="009D378B" w:rsidRPr="00A86DE6" w:rsidRDefault="009D378B" w:rsidP="009D378B">
      <w:pPr>
        <w:rPr>
          <w:lang w:val="en-US"/>
        </w:rPr>
      </w:pPr>
    </w:p>
    <w:p w14:paraId="7828F3A3" w14:textId="77777777" w:rsidR="009D378B" w:rsidRPr="00A86DE6" w:rsidRDefault="009D378B" w:rsidP="00D06F8B">
      <w:pPr>
        <w:pStyle w:val="BW-section-head"/>
        <w:rPr>
          <w:lang w:val="en-US"/>
        </w:rPr>
      </w:pPr>
      <w:r w:rsidRPr="00A86DE6">
        <w:rPr>
          <w:lang w:val="en-US"/>
        </w:rPr>
        <w:t>OPTIONS (15 words max. per option)</w:t>
      </w:r>
    </w:p>
    <w:p w14:paraId="5617B35E" w14:textId="77777777" w:rsidR="009D378B" w:rsidRPr="007F382B" w:rsidRDefault="009D378B" w:rsidP="009D378B">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910"/>
        <w:gridCol w:w="2163"/>
      </w:tblGrid>
      <w:tr w:rsidR="009D378B" w:rsidRPr="00DD7A84" w14:paraId="64A63017" w14:textId="77777777" w:rsidTr="00C84625">
        <w:trPr>
          <w:trHeight w:val="70"/>
        </w:trPr>
        <w:tc>
          <w:tcPr>
            <w:tcW w:w="358" w:type="dxa"/>
            <w:shd w:val="clear" w:color="auto" w:fill="36424A"/>
          </w:tcPr>
          <w:p w14:paraId="6649006D" w14:textId="77777777" w:rsidR="009D378B" w:rsidRPr="001C6AEF" w:rsidRDefault="009D378B" w:rsidP="00B61B37">
            <w:pPr>
              <w:jc w:val="center"/>
              <w:rPr>
                <w:b/>
                <w:color w:val="FFFFFF"/>
                <w:lang w:val="en-US"/>
              </w:rPr>
            </w:pPr>
            <w:r w:rsidRPr="001C6AEF">
              <w:rPr>
                <w:b/>
                <w:color w:val="FFFFFF"/>
                <w:lang w:val="en-US"/>
              </w:rPr>
              <w:t>1</w:t>
            </w:r>
          </w:p>
        </w:tc>
        <w:tc>
          <w:tcPr>
            <w:tcW w:w="6910" w:type="dxa"/>
          </w:tcPr>
          <w:p w14:paraId="19A2494A" w14:textId="77777777" w:rsidR="009D378B" w:rsidRPr="00BF0C44" w:rsidRDefault="00FC6201" w:rsidP="006B6C02">
            <w:pPr>
              <w:rPr>
                <w:lang w:val="en-US"/>
              </w:rPr>
            </w:pPr>
            <w:r w:rsidRPr="00BF0C44">
              <w:rPr>
                <w:lang w:val="en-US"/>
              </w:rPr>
              <w:t xml:space="preserve">Consumer Science and </w:t>
            </w:r>
            <w:r w:rsidR="006B6C02" w:rsidRPr="00BF0C44">
              <w:rPr>
                <w:lang w:val="en-US"/>
              </w:rPr>
              <w:t>Statistics</w:t>
            </w:r>
          </w:p>
        </w:tc>
        <w:tc>
          <w:tcPr>
            <w:tcW w:w="2163" w:type="dxa"/>
            <w:shd w:val="clear" w:color="auto" w:fill="36424A"/>
          </w:tcPr>
          <w:p w14:paraId="01E260BF" w14:textId="77777777" w:rsidR="009D378B" w:rsidRPr="0002338F" w:rsidRDefault="009D378B" w:rsidP="00136BAF">
            <w:pPr>
              <w:rPr>
                <w:b/>
                <w:color w:val="B1B94B"/>
                <w:lang w:val="en-US"/>
              </w:rPr>
            </w:pPr>
            <w:r w:rsidRPr="0002338F">
              <w:rPr>
                <w:b/>
                <w:color w:val="B1B94B"/>
                <w:lang w:val="en-US"/>
              </w:rPr>
              <w:t>Correct</w:t>
            </w:r>
          </w:p>
        </w:tc>
      </w:tr>
      <w:tr w:rsidR="00136BAF" w:rsidRPr="00DD7A84" w14:paraId="75CC9BE7" w14:textId="77777777" w:rsidTr="00C84625">
        <w:tc>
          <w:tcPr>
            <w:tcW w:w="358" w:type="dxa"/>
            <w:shd w:val="clear" w:color="auto" w:fill="36424A"/>
          </w:tcPr>
          <w:p w14:paraId="568FBEBE" w14:textId="77777777" w:rsidR="00136BAF" w:rsidRPr="00DD7A84" w:rsidRDefault="00136BAF" w:rsidP="00B61B37">
            <w:pPr>
              <w:jc w:val="center"/>
              <w:rPr>
                <w:b/>
                <w:color w:val="FFFFFF"/>
                <w:lang w:val="en-US"/>
              </w:rPr>
            </w:pPr>
            <w:r w:rsidRPr="00DD7A84">
              <w:rPr>
                <w:b/>
                <w:color w:val="FFFFFF"/>
                <w:lang w:val="en-US"/>
              </w:rPr>
              <w:t>2</w:t>
            </w:r>
          </w:p>
        </w:tc>
        <w:tc>
          <w:tcPr>
            <w:tcW w:w="6910" w:type="dxa"/>
          </w:tcPr>
          <w:p w14:paraId="63956E71" w14:textId="77777777" w:rsidR="00136BAF" w:rsidRPr="00DD7A84" w:rsidRDefault="00136BAF" w:rsidP="00B61B37">
            <w:pPr>
              <w:rPr>
                <w:lang w:val="en-US"/>
              </w:rPr>
            </w:pPr>
            <w:r w:rsidRPr="00DD7A84">
              <w:rPr>
                <w:lang w:val="en-US"/>
              </w:rPr>
              <w:t>Chocolate Product Development</w:t>
            </w:r>
          </w:p>
        </w:tc>
        <w:tc>
          <w:tcPr>
            <w:tcW w:w="2163" w:type="dxa"/>
            <w:shd w:val="clear" w:color="auto" w:fill="36424A"/>
          </w:tcPr>
          <w:p w14:paraId="76BAC2B5"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6D582C67" w14:textId="77777777" w:rsidTr="00C84625">
        <w:tc>
          <w:tcPr>
            <w:tcW w:w="358" w:type="dxa"/>
            <w:shd w:val="clear" w:color="auto" w:fill="36424A"/>
          </w:tcPr>
          <w:p w14:paraId="4585DA63" w14:textId="77777777" w:rsidR="00136BAF" w:rsidRPr="00DD7A84" w:rsidRDefault="00136BAF" w:rsidP="00B61B37">
            <w:pPr>
              <w:jc w:val="center"/>
              <w:rPr>
                <w:b/>
                <w:color w:val="FFFFFF"/>
                <w:lang w:val="en-US"/>
              </w:rPr>
            </w:pPr>
            <w:r w:rsidRPr="00DD7A84">
              <w:rPr>
                <w:b/>
                <w:color w:val="FFFFFF"/>
                <w:lang w:val="en-US"/>
              </w:rPr>
              <w:t>3</w:t>
            </w:r>
          </w:p>
        </w:tc>
        <w:tc>
          <w:tcPr>
            <w:tcW w:w="6910" w:type="dxa"/>
          </w:tcPr>
          <w:p w14:paraId="3B17F057" w14:textId="77777777" w:rsidR="00136BAF" w:rsidRPr="00DD7A84" w:rsidRDefault="00136BAF" w:rsidP="00B61B37">
            <w:pPr>
              <w:rPr>
                <w:lang w:val="en-US"/>
              </w:rPr>
            </w:pPr>
            <w:r w:rsidRPr="00DD7A84">
              <w:rPr>
                <w:lang w:val="en-US"/>
              </w:rPr>
              <w:t>SARA</w:t>
            </w:r>
          </w:p>
        </w:tc>
        <w:tc>
          <w:tcPr>
            <w:tcW w:w="2163" w:type="dxa"/>
            <w:shd w:val="clear" w:color="auto" w:fill="36424A"/>
          </w:tcPr>
          <w:p w14:paraId="206C146C"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72EBE741" w14:textId="77777777" w:rsidTr="00C84625">
        <w:tc>
          <w:tcPr>
            <w:tcW w:w="358" w:type="dxa"/>
            <w:shd w:val="clear" w:color="auto" w:fill="36424A"/>
          </w:tcPr>
          <w:p w14:paraId="6AAC5BF5" w14:textId="77777777" w:rsidR="00136BAF" w:rsidRPr="00DD7A84" w:rsidRDefault="00136BAF" w:rsidP="00B61B37">
            <w:pPr>
              <w:jc w:val="center"/>
              <w:rPr>
                <w:b/>
                <w:color w:val="FFFFFF"/>
                <w:lang w:val="en-US"/>
              </w:rPr>
            </w:pPr>
            <w:r w:rsidRPr="00DD7A84">
              <w:rPr>
                <w:b/>
                <w:color w:val="FFFFFF"/>
                <w:lang w:val="en-US"/>
              </w:rPr>
              <w:t>4</w:t>
            </w:r>
          </w:p>
        </w:tc>
        <w:tc>
          <w:tcPr>
            <w:tcW w:w="6910" w:type="dxa"/>
          </w:tcPr>
          <w:p w14:paraId="7150BF9C" w14:textId="77777777" w:rsidR="00136BAF" w:rsidRPr="00DD7A84" w:rsidRDefault="00136BAF" w:rsidP="00B61B37">
            <w:pPr>
              <w:rPr>
                <w:lang w:val="en-US"/>
              </w:rPr>
            </w:pPr>
            <w:r w:rsidRPr="00DD7A84">
              <w:rPr>
                <w:lang w:val="en-US"/>
              </w:rPr>
              <w:t>Packaging</w:t>
            </w:r>
          </w:p>
        </w:tc>
        <w:tc>
          <w:tcPr>
            <w:tcW w:w="2163" w:type="dxa"/>
            <w:shd w:val="clear" w:color="auto" w:fill="36424A"/>
          </w:tcPr>
          <w:p w14:paraId="41D3BC4F"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2DF6E85A" w14:textId="77777777" w:rsidTr="00C84625">
        <w:tc>
          <w:tcPr>
            <w:tcW w:w="358" w:type="dxa"/>
            <w:shd w:val="clear" w:color="auto" w:fill="36424A"/>
          </w:tcPr>
          <w:p w14:paraId="5F13B088" w14:textId="77777777" w:rsidR="00136BAF" w:rsidRPr="00DD7A84" w:rsidRDefault="00C84625" w:rsidP="00B61B37">
            <w:pPr>
              <w:jc w:val="center"/>
              <w:rPr>
                <w:b/>
                <w:color w:val="FFFFFF"/>
                <w:lang w:val="en-US"/>
              </w:rPr>
            </w:pPr>
            <w:r>
              <w:rPr>
                <w:b/>
                <w:color w:val="FFFFFF"/>
                <w:lang w:val="en-US"/>
              </w:rPr>
              <w:t>5</w:t>
            </w:r>
          </w:p>
        </w:tc>
        <w:tc>
          <w:tcPr>
            <w:tcW w:w="6910" w:type="dxa"/>
          </w:tcPr>
          <w:p w14:paraId="11683E6E" w14:textId="77777777" w:rsidR="00136BAF" w:rsidRPr="00DD7A84" w:rsidRDefault="00136BAF" w:rsidP="00B61B37">
            <w:pPr>
              <w:rPr>
                <w:lang w:val="en-US"/>
              </w:rPr>
            </w:pPr>
            <w:r w:rsidRPr="00DD7A84">
              <w:rPr>
                <w:lang w:val="en-US"/>
              </w:rPr>
              <w:t>Quality</w:t>
            </w:r>
          </w:p>
        </w:tc>
        <w:tc>
          <w:tcPr>
            <w:tcW w:w="2163" w:type="dxa"/>
            <w:shd w:val="clear" w:color="auto" w:fill="36424A"/>
          </w:tcPr>
          <w:p w14:paraId="672FC073" w14:textId="77777777" w:rsidR="00136BAF" w:rsidRPr="00DD7A84" w:rsidRDefault="00136BAF" w:rsidP="00B61B37">
            <w:pPr>
              <w:rPr>
                <w:b/>
                <w:color w:val="B1B94B"/>
                <w:lang w:val="en-US"/>
              </w:rPr>
            </w:pPr>
            <w:r w:rsidRPr="00DD7A84">
              <w:rPr>
                <w:b/>
                <w:color w:val="B1B94B"/>
                <w:lang w:val="en-US"/>
              </w:rPr>
              <w:t>Correct</w:t>
            </w:r>
          </w:p>
        </w:tc>
      </w:tr>
    </w:tbl>
    <w:p w14:paraId="743C7FBC" w14:textId="79F834C6" w:rsidR="009D378B" w:rsidRPr="002C1385" w:rsidDel="00381BE4" w:rsidRDefault="009D378B" w:rsidP="009D378B">
      <w:pPr>
        <w:rPr>
          <w:del w:id="386" w:author="Adam Boothroyd" w:date="2016-11-09T11:24:00Z"/>
          <w:lang w:val="en-US"/>
        </w:rPr>
      </w:pPr>
    </w:p>
    <w:p w14:paraId="4FFD5498" w14:textId="1EFD3E68" w:rsidR="001368A2" w:rsidRPr="00403AB0" w:rsidDel="00381BE4" w:rsidRDefault="008F6457" w:rsidP="009D378B">
      <w:pPr>
        <w:rPr>
          <w:del w:id="387" w:author="Adam Boothroyd" w:date="2016-11-09T11:24:00Z"/>
          <w:u w:val="single"/>
          <w:lang w:val="en-US"/>
        </w:rPr>
      </w:pPr>
      <w:del w:id="388" w:author="Adam Boothroyd" w:date="2016-11-09T11:24:00Z">
        <w:r w:rsidRPr="00403AB0" w:rsidDel="00381BE4">
          <w:rPr>
            <w:u w:val="single"/>
            <w:lang w:val="en-US"/>
          </w:rPr>
          <w:delText xml:space="preserve"> </w:delText>
        </w:r>
      </w:del>
    </w:p>
    <w:p w14:paraId="44A32A74" w14:textId="77777777" w:rsidR="001368A2" w:rsidRPr="00DD7A84" w:rsidRDefault="001368A2" w:rsidP="009D378B">
      <w:pPr>
        <w:rPr>
          <w:b/>
          <w:u w:val="single"/>
          <w:lang w:val="en-US"/>
        </w:rPr>
      </w:pPr>
    </w:p>
    <w:p w14:paraId="42A078CF" w14:textId="77777777" w:rsidR="009D378B" w:rsidRPr="00DD7A84" w:rsidRDefault="009D378B" w:rsidP="00D06F8B">
      <w:pPr>
        <w:pStyle w:val="BW-section-head"/>
        <w:rPr>
          <w:lang w:val="en-US"/>
        </w:rPr>
      </w:pPr>
      <w:r w:rsidRPr="00DD7A84">
        <w:rPr>
          <w:lang w:val="en-US"/>
        </w:rPr>
        <w:t xml:space="preserve">CORRECT AUDIO FEEDBACK </w:t>
      </w:r>
    </w:p>
    <w:p w14:paraId="214780C8" w14:textId="77777777" w:rsidR="00595244" w:rsidRPr="00BF0C44" w:rsidRDefault="00D51E5B" w:rsidP="009D378B">
      <w:pPr>
        <w:rPr>
          <w:lang w:val="en-US"/>
        </w:rPr>
      </w:pPr>
      <w:r w:rsidRPr="00DD7A84">
        <w:rPr>
          <w:lang w:val="en-US"/>
        </w:rPr>
        <w:t>That's right! This project took several years</w:t>
      </w:r>
      <w:r w:rsidR="00A86DE6">
        <w:rPr>
          <w:lang w:val="en-US"/>
        </w:rPr>
        <w:t>,</w:t>
      </w:r>
      <w:r w:rsidRPr="00A86DE6">
        <w:rPr>
          <w:lang w:val="en-US"/>
        </w:rPr>
        <w:t xml:space="preserve"> and all these RDQ teams</w:t>
      </w:r>
      <w:r w:rsidR="00302754" w:rsidRPr="00803997">
        <w:rPr>
          <w:lang w:val="en-US"/>
        </w:rPr>
        <w:t xml:space="preserve">, plus </w:t>
      </w:r>
      <w:r w:rsidR="00C84625" w:rsidRPr="00403AB0">
        <w:rPr>
          <w:lang w:val="en-US"/>
        </w:rPr>
        <w:t>Ingredient Research, Analytical</w:t>
      </w:r>
      <w:r w:rsidR="00403AB0" w:rsidRPr="00403AB0">
        <w:rPr>
          <w:lang w:val="en-US"/>
        </w:rPr>
        <w:t xml:space="preserve"> Science and</w:t>
      </w:r>
      <w:r w:rsidR="00C84625" w:rsidRPr="00403AB0">
        <w:rPr>
          <w:lang w:val="en-US"/>
        </w:rPr>
        <w:t xml:space="preserve"> Process Development</w:t>
      </w:r>
      <w:r w:rsidR="00302754" w:rsidRPr="00803997">
        <w:rPr>
          <w:lang w:val="en-US"/>
        </w:rPr>
        <w:t>,</w:t>
      </w:r>
      <w:r w:rsidRPr="00803997">
        <w:rPr>
          <w:lang w:val="en-US"/>
        </w:rPr>
        <w:t xml:space="preserve"> were involved along the way. Collaboration and teamwork are </w:t>
      </w:r>
      <w:r w:rsidRPr="007F382B">
        <w:rPr>
          <w:b/>
          <w:lang w:val="en-US"/>
        </w:rPr>
        <w:t>so</w:t>
      </w:r>
      <w:r w:rsidRPr="001C6AEF">
        <w:rPr>
          <w:lang w:val="en-US"/>
        </w:rPr>
        <w:t xml:space="preserve"> important </w:t>
      </w:r>
      <w:r w:rsidR="00302754" w:rsidRPr="00BF0C44">
        <w:rPr>
          <w:lang w:val="en-US"/>
        </w:rPr>
        <w:t>here in RDQ!</w:t>
      </w:r>
    </w:p>
    <w:p w14:paraId="4F243B7E" w14:textId="77777777" w:rsidR="00595244" w:rsidRPr="00BF0C44" w:rsidRDefault="00595244" w:rsidP="009D378B">
      <w:pPr>
        <w:rPr>
          <w:lang w:val="en-US"/>
        </w:rPr>
      </w:pPr>
    </w:p>
    <w:p w14:paraId="3C0B2B83" w14:textId="77777777" w:rsidR="00595244" w:rsidRPr="00803997" w:rsidRDefault="00595244" w:rsidP="009D378B">
      <w:pPr>
        <w:rPr>
          <w:lang w:val="en-US"/>
        </w:rPr>
      </w:pPr>
      <w:r w:rsidRPr="0002338F">
        <w:rPr>
          <w:lang w:val="en-US"/>
        </w:rPr>
        <w:t xml:space="preserve">You've reached the end of this </w:t>
      </w:r>
      <w:r w:rsidR="00B108B5" w:rsidRPr="0002338F">
        <w:rPr>
          <w:lang w:val="en-US"/>
        </w:rPr>
        <w:t>area;</w:t>
      </w:r>
      <w:r w:rsidRPr="0002338F">
        <w:rPr>
          <w:lang w:val="en-US"/>
        </w:rPr>
        <w:t xml:space="preserve"> </w:t>
      </w:r>
      <w:r w:rsidR="00803997">
        <w:rPr>
          <w:lang w:val="en-US"/>
        </w:rPr>
        <w:t>g</w:t>
      </w:r>
      <w:r w:rsidRPr="00803997">
        <w:rPr>
          <w:lang w:val="en-US"/>
        </w:rPr>
        <w:t xml:space="preserve">o back to menu </w:t>
      </w:r>
      <w:r w:rsidR="00403AB0">
        <w:rPr>
          <w:lang w:val="en-US"/>
        </w:rPr>
        <w:t>to</w:t>
      </w:r>
      <w:r w:rsidR="00403AB0" w:rsidRPr="00803997">
        <w:rPr>
          <w:lang w:val="en-US"/>
        </w:rPr>
        <w:t xml:space="preserve"> </w:t>
      </w:r>
      <w:r w:rsidRPr="00803997">
        <w:rPr>
          <w:lang w:val="en-US"/>
        </w:rPr>
        <w:t xml:space="preserve">choose a new </w:t>
      </w:r>
      <w:r w:rsidR="00403AB0">
        <w:rPr>
          <w:lang w:val="en-US"/>
        </w:rPr>
        <w:t>part of RDQ to explore</w:t>
      </w:r>
      <w:r w:rsidRPr="00803997">
        <w:rPr>
          <w:lang w:val="en-US"/>
        </w:rPr>
        <w:t>.</w:t>
      </w:r>
    </w:p>
    <w:p w14:paraId="13911928" w14:textId="77777777" w:rsidR="009D378B" w:rsidRPr="007F382B" w:rsidRDefault="009D378B" w:rsidP="009D378B">
      <w:pPr>
        <w:rPr>
          <w:b/>
          <w:u w:val="single"/>
          <w:lang w:val="en-US"/>
        </w:rPr>
      </w:pPr>
    </w:p>
    <w:p w14:paraId="407EE1D5" w14:textId="77777777" w:rsidR="009D378B" w:rsidRPr="00BF0C44" w:rsidRDefault="009D378B" w:rsidP="00D06F8B">
      <w:pPr>
        <w:pStyle w:val="BW-section-head"/>
        <w:rPr>
          <w:lang w:val="en-US"/>
        </w:rPr>
      </w:pPr>
      <w:r w:rsidRPr="001C6AEF">
        <w:rPr>
          <w:lang w:val="en-US"/>
        </w:rPr>
        <w:t xml:space="preserve">CORRECT TEXT FEEDBACK </w:t>
      </w:r>
      <w:r w:rsidRPr="00BF0C44">
        <w:rPr>
          <w:color w:val="808080"/>
          <w:lang w:val="en-US"/>
        </w:rPr>
        <w:t>(50 words max)</w:t>
      </w:r>
    </w:p>
    <w:p w14:paraId="5EAA7B19" w14:textId="77777777" w:rsidR="009D378B" w:rsidRPr="007F382B" w:rsidRDefault="00302754" w:rsidP="009D378B">
      <w:pPr>
        <w:rPr>
          <w:lang w:val="en-US"/>
        </w:rPr>
      </w:pPr>
      <w:r w:rsidRPr="00BF0C44">
        <w:rPr>
          <w:lang w:val="en-US"/>
        </w:rPr>
        <w:t>That's right! This project took several years</w:t>
      </w:r>
      <w:r w:rsidR="00803997">
        <w:rPr>
          <w:lang w:val="en-US"/>
        </w:rPr>
        <w:t>,</w:t>
      </w:r>
      <w:r w:rsidRPr="00803997">
        <w:rPr>
          <w:lang w:val="en-US"/>
        </w:rPr>
        <w:t xml:space="preserve"> and all these RDQ teams, plus </w:t>
      </w:r>
      <w:r w:rsidR="00403AB0" w:rsidRPr="00975F59">
        <w:rPr>
          <w:lang w:val="en-US"/>
        </w:rPr>
        <w:t>Ingredient Research, Analytical Science and Process Development</w:t>
      </w:r>
      <w:r w:rsidRPr="00803997">
        <w:rPr>
          <w:lang w:val="en-US"/>
        </w:rPr>
        <w:t>, were involved. Collaboration and teamwork are key to RDQ.</w:t>
      </w:r>
      <w:r w:rsidR="009D378B" w:rsidRPr="007F382B">
        <w:rPr>
          <w:lang w:val="en-US"/>
        </w:rPr>
        <w:t xml:space="preserve"> </w:t>
      </w:r>
    </w:p>
    <w:p w14:paraId="4D415C4D" w14:textId="77777777" w:rsidR="00595244" w:rsidRPr="001C6AEF" w:rsidRDefault="00595244" w:rsidP="009D378B">
      <w:pPr>
        <w:rPr>
          <w:lang w:val="en-US"/>
        </w:rPr>
      </w:pPr>
    </w:p>
    <w:p w14:paraId="5F7ED73A" w14:textId="77777777" w:rsidR="00595244" w:rsidRPr="00BF0C44" w:rsidRDefault="00595244" w:rsidP="009D378B">
      <w:pPr>
        <w:rPr>
          <w:lang w:val="en-US"/>
        </w:rPr>
      </w:pPr>
      <w:r w:rsidRPr="00BF0C44">
        <w:rPr>
          <w:lang w:val="en-US"/>
        </w:rPr>
        <w:t>Select the Home icon to return to the menu.</w:t>
      </w:r>
    </w:p>
    <w:p w14:paraId="2013C36F" w14:textId="77777777" w:rsidR="009D378B" w:rsidRPr="00BF0C44" w:rsidRDefault="009D378B" w:rsidP="009D378B">
      <w:pPr>
        <w:rPr>
          <w:lang w:val="en-US"/>
        </w:rPr>
      </w:pPr>
    </w:p>
    <w:p w14:paraId="313D3A5D" w14:textId="77777777" w:rsidR="009D378B" w:rsidRPr="009B7557" w:rsidRDefault="009D378B" w:rsidP="00D06F8B">
      <w:pPr>
        <w:pStyle w:val="BW-section-head"/>
        <w:rPr>
          <w:lang w:val="en-US"/>
        </w:rPr>
      </w:pPr>
      <w:r w:rsidRPr="0002338F">
        <w:rPr>
          <w:lang w:val="en-US"/>
        </w:rPr>
        <w:t>PARTIAL AUDIO FEEDBACK [</w:t>
      </w:r>
      <w:r w:rsidR="005D1AA0" w:rsidRPr="0002338F">
        <w:rPr>
          <w:lang w:val="en-US"/>
        </w:rPr>
        <w:t xml:space="preserve">if </w:t>
      </w:r>
      <w:r w:rsidR="00595244" w:rsidRPr="009B7557">
        <w:rPr>
          <w:lang w:val="en-US"/>
        </w:rPr>
        <w:t>any</w:t>
      </w:r>
      <w:r w:rsidR="005D1AA0" w:rsidRPr="009B7557">
        <w:rPr>
          <w:lang w:val="en-US"/>
        </w:rPr>
        <w:t xml:space="preserve"> options </w:t>
      </w:r>
      <w:r w:rsidR="00595244" w:rsidRPr="009B7557">
        <w:rPr>
          <w:lang w:val="en-US"/>
        </w:rPr>
        <w:t xml:space="preserve">are </w:t>
      </w:r>
      <w:r w:rsidR="005D1AA0" w:rsidRPr="009B7557">
        <w:rPr>
          <w:lang w:val="en-US"/>
        </w:rPr>
        <w:t>not selected</w:t>
      </w:r>
      <w:r w:rsidRPr="009B7557">
        <w:rPr>
          <w:lang w:val="en-US"/>
        </w:rPr>
        <w:t>]</w:t>
      </w:r>
    </w:p>
    <w:p w14:paraId="14F4CEBD" w14:textId="77777777" w:rsidR="009D378B" w:rsidRPr="006E2642" w:rsidRDefault="005D1AA0" w:rsidP="009D378B">
      <w:pPr>
        <w:rPr>
          <w:lang w:val="en-US"/>
        </w:rPr>
      </w:pPr>
      <w:r w:rsidRPr="009B7557">
        <w:rPr>
          <w:lang w:val="en-US"/>
        </w:rPr>
        <w:t xml:space="preserve">You're nearly right… It's not a trick question but ALL these sub-functions, </w:t>
      </w:r>
      <w:r w:rsidR="00403AB0">
        <w:rPr>
          <w:lang w:val="en-US"/>
        </w:rPr>
        <w:t xml:space="preserve">plus </w:t>
      </w:r>
      <w:r w:rsidR="00403AB0" w:rsidRPr="00975F59">
        <w:rPr>
          <w:lang w:val="en-US"/>
        </w:rPr>
        <w:t>Ingredient Research, Analytical Science and Process Development</w:t>
      </w:r>
      <w:r w:rsidRPr="009B7557">
        <w:rPr>
          <w:lang w:val="en-US"/>
        </w:rPr>
        <w:t>, played a part in this exciting project. You can see how important collaboration and teamwork are to RDQ</w:t>
      </w:r>
      <w:r w:rsidR="00595244" w:rsidRPr="009B7557">
        <w:rPr>
          <w:lang w:val="en-US"/>
        </w:rPr>
        <w:t>.</w:t>
      </w:r>
    </w:p>
    <w:p w14:paraId="0EABF10B" w14:textId="77777777" w:rsidR="009D378B" w:rsidRPr="006E2642" w:rsidRDefault="009D378B" w:rsidP="009D378B">
      <w:pPr>
        <w:rPr>
          <w:b/>
          <w:u w:val="single"/>
          <w:lang w:val="en-US"/>
        </w:rPr>
      </w:pPr>
    </w:p>
    <w:p w14:paraId="754AF84D" w14:textId="77777777" w:rsidR="00403AB0" w:rsidRPr="00803997" w:rsidRDefault="00403AB0" w:rsidP="00403AB0">
      <w:pPr>
        <w:rPr>
          <w:lang w:val="en-US"/>
        </w:rPr>
      </w:pPr>
      <w:r w:rsidRPr="0002338F">
        <w:rPr>
          <w:lang w:val="en-US"/>
        </w:rPr>
        <w:t>You've reached the end of this area</w:t>
      </w:r>
      <w:r w:rsidR="00B108B5">
        <w:rPr>
          <w:lang w:val="en-US"/>
        </w:rPr>
        <w:t>;</w:t>
      </w:r>
      <w:r w:rsidRPr="0002338F">
        <w:rPr>
          <w:lang w:val="en-US"/>
        </w:rPr>
        <w:t xml:space="preserve"> </w:t>
      </w:r>
      <w:r>
        <w:rPr>
          <w:lang w:val="en-US"/>
        </w:rPr>
        <w:t>g</w:t>
      </w:r>
      <w:r w:rsidRPr="00803997">
        <w:rPr>
          <w:lang w:val="en-US"/>
        </w:rPr>
        <w:t xml:space="preserve">o back to menu </w:t>
      </w:r>
      <w:r>
        <w:rPr>
          <w:lang w:val="en-US"/>
        </w:rPr>
        <w:t>to</w:t>
      </w:r>
      <w:r w:rsidRPr="00803997">
        <w:rPr>
          <w:lang w:val="en-US"/>
        </w:rPr>
        <w:t xml:space="preserve"> choose a new </w:t>
      </w:r>
      <w:r>
        <w:rPr>
          <w:lang w:val="en-US"/>
        </w:rPr>
        <w:t>part of RDQ to explore</w:t>
      </w:r>
      <w:r w:rsidRPr="00803997">
        <w:rPr>
          <w:lang w:val="en-US"/>
        </w:rPr>
        <w:t>.</w:t>
      </w:r>
    </w:p>
    <w:p w14:paraId="5824A2D9" w14:textId="77777777" w:rsidR="00595244" w:rsidRPr="00803997" w:rsidRDefault="00595244" w:rsidP="00595244">
      <w:pPr>
        <w:rPr>
          <w:lang w:val="en-US"/>
        </w:rPr>
      </w:pPr>
    </w:p>
    <w:p w14:paraId="108848DC" w14:textId="77777777" w:rsidR="00595244" w:rsidRPr="007F382B" w:rsidRDefault="00595244" w:rsidP="009D378B">
      <w:pPr>
        <w:rPr>
          <w:b/>
          <w:u w:val="single"/>
          <w:lang w:val="en-US"/>
        </w:rPr>
      </w:pPr>
    </w:p>
    <w:p w14:paraId="575FD439" w14:textId="77777777" w:rsidR="009D378B" w:rsidRPr="00BF0C44" w:rsidRDefault="009D378B" w:rsidP="00D06F8B">
      <w:pPr>
        <w:pStyle w:val="BW-section-head"/>
        <w:rPr>
          <w:lang w:val="en-US"/>
        </w:rPr>
      </w:pPr>
      <w:r w:rsidRPr="001C6AEF">
        <w:rPr>
          <w:lang w:val="en-US"/>
        </w:rPr>
        <w:t xml:space="preserve">PARTIAL TEXT FEEDBACK </w:t>
      </w:r>
      <w:r w:rsidRPr="00BF0C44">
        <w:rPr>
          <w:color w:val="808080"/>
          <w:lang w:val="en-US"/>
        </w:rPr>
        <w:t xml:space="preserve">(50 words max) </w:t>
      </w:r>
    </w:p>
    <w:p w14:paraId="125D604F" w14:textId="77777777" w:rsidR="009D378B" w:rsidRPr="0002338F" w:rsidRDefault="005D1AA0" w:rsidP="009D378B">
      <w:pPr>
        <w:rPr>
          <w:lang w:val="en-US"/>
        </w:rPr>
      </w:pPr>
      <w:r w:rsidRPr="00BF0C44">
        <w:rPr>
          <w:lang w:val="en-US"/>
        </w:rPr>
        <w:t xml:space="preserve">That's nearly right. All these sub-functions, </w:t>
      </w:r>
      <w:r w:rsidR="00403AB0">
        <w:rPr>
          <w:lang w:val="en-US"/>
        </w:rPr>
        <w:t xml:space="preserve">plus </w:t>
      </w:r>
      <w:r w:rsidR="00403AB0" w:rsidRPr="00975F59">
        <w:rPr>
          <w:lang w:val="en-US"/>
        </w:rPr>
        <w:t>Ingredient Research, Analytical Science and Process Development</w:t>
      </w:r>
      <w:r w:rsidRPr="00BF0C44">
        <w:rPr>
          <w:lang w:val="en-US"/>
        </w:rPr>
        <w:t>, playe</w:t>
      </w:r>
      <w:r w:rsidRPr="0002338F">
        <w:rPr>
          <w:lang w:val="en-US"/>
        </w:rPr>
        <w:t>d a part in this exciting project. You can see how important collaboration and teamwork are to RDQ.</w:t>
      </w:r>
    </w:p>
    <w:p w14:paraId="234462C2" w14:textId="77777777" w:rsidR="003B0CC2" w:rsidRPr="009B7557" w:rsidRDefault="003B0CC2" w:rsidP="009D378B">
      <w:pPr>
        <w:rPr>
          <w:lang w:val="en-US"/>
        </w:rPr>
      </w:pPr>
    </w:p>
    <w:p w14:paraId="118D7ED3" w14:textId="77777777" w:rsidR="00595244" w:rsidRPr="009B7557" w:rsidRDefault="00595244" w:rsidP="009D378B">
      <w:pPr>
        <w:rPr>
          <w:lang w:val="en-US"/>
        </w:rPr>
      </w:pPr>
      <w:r w:rsidRPr="009B7557">
        <w:rPr>
          <w:lang w:val="en-US"/>
        </w:rPr>
        <w:t>Select the Home icon to return to the menu.</w:t>
      </w:r>
    </w:p>
    <w:p w14:paraId="7C473007" w14:textId="77777777" w:rsidR="009D378B" w:rsidRPr="009B7557" w:rsidRDefault="009D378B" w:rsidP="009D378B">
      <w:pPr>
        <w:rPr>
          <w:b/>
          <w:lang w:val="en-US"/>
        </w:rPr>
      </w:pPr>
    </w:p>
    <w:p w14:paraId="520A7268" w14:textId="77777777" w:rsidR="004D25A1" w:rsidRPr="00DD7A84" w:rsidRDefault="004D25A1" w:rsidP="000F5910">
      <w:pPr>
        <w:pStyle w:val="Heading1"/>
        <w:rPr>
          <w:lang w:val="en-US"/>
        </w:rPr>
      </w:pPr>
      <w:bookmarkStart w:id="389" w:name="_Toc465417699"/>
      <w:r w:rsidRPr="00DD7A84">
        <w:rPr>
          <w:lang w:val="en-US"/>
        </w:rPr>
        <w:lastRenderedPageBreak/>
        <w:t>Topic</w:t>
      </w:r>
      <w:r w:rsidR="00F22060" w:rsidRPr="00DD7A84">
        <w:rPr>
          <w:lang w:val="en-US"/>
        </w:rPr>
        <w:t xml:space="preserve"> 3</w:t>
      </w:r>
      <w:r w:rsidRPr="00DD7A84">
        <w:rPr>
          <w:lang w:val="en-US"/>
        </w:rPr>
        <w:t>: Seeking Solutions</w:t>
      </w:r>
      <w:bookmarkEnd w:id="389"/>
    </w:p>
    <w:p w14:paraId="75D3CEFA" w14:textId="77777777" w:rsidR="00D06F8B" w:rsidRPr="003B3C7D" w:rsidRDefault="00D06F8B" w:rsidP="00D06F8B">
      <w:pPr>
        <w:rPr>
          <w:lang w:val="en-US"/>
        </w:rPr>
      </w:pPr>
    </w:p>
    <w:p w14:paraId="59B84CCC" w14:textId="0BD74D65" w:rsidR="004D25A1" w:rsidRPr="00F26DBE" w:rsidRDefault="00D06F8B" w:rsidP="00D06F8B">
      <w:pPr>
        <w:pStyle w:val="Heading2"/>
        <w:pageBreakBefore w:val="0"/>
        <w:rPr>
          <w:color w:val="FFFFFF"/>
          <w:szCs w:val="20"/>
          <w:lang w:val="en-US"/>
        </w:rPr>
      </w:pPr>
      <w:bookmarkStart w:id="390" w:name="_Toc465417700"/>
      <w:r w:rsidRPr="003B3C7D">
        <w:rPr>
          <w:lang w:val="en-US"/>
        </w:rPr>
        <w:t xml:space="preserve">SCREEN </w:t>
      </w:r>
      <w:del w:id="391" w:author="Adam Boothroyd" w:date="2016-11-09T09:55:00Z">
        <w:r w:rsidRPr="00F26DBE" w:rsidDel="000C6A3F">
          <w:rPr>
            <w:color w:val="FFFFFF"/>
            <w:lang w:val="en-US"/>
          </w:rPr>
          <w:delText>02_</w:delText>
        </w:r>
      </w:del>
      <w:r w:rsidRPr="00F26DBE">
        <w:rPr>
          <w:color w:val="FFFFFF"/>
          <w:lang w:val="en-US"/>
        </w:rPr>
        <w:t>03_100</w:t>
      </w:r>
      <w:bookmarkEnd w:id="390"/>
    </w:p>
    <w:p w14:paraId="0E67113E" w14:textId="77777777" w:rsidR="004D25A1" w:rsidRPr="00B157CE" w:rsidRDefault="00D06F8B" w:rsidP="00D06F8B">
      <w:pPr>
        <w:pStyle w:val="BW-screentype"/>
        <w:rPr>
          <w:lang w:val="en-US"/>
        </w:rPr>
      </w:pPr>
      <w:r w:rsidRPr="00525D5C">
        <w:rPr>
          <w:lang w:val="en-US"/>
        </w:rPr>
        <w:t>SCREEN TYPE Text and graphic</w:t>
      </w:r>
    </w:p>
    <w:p w14:paraId="230D36EA" w14:textId="77777777" w:rsidR="0093209D" w:rsidRPr="00B157CE" w:rsidRDefault="0093209D" w:rsidP="0093209D">
      <w:pPr>
        <w:rPr>
          <w:b/>
          <w:highlight w:val="yellow"/>
          <w:u w:val="single"/>
          <w:lang w:val="en-US"/>
        </w:rPr>
      </w:pPr>
    </w:p>
    <w:p w14:paraId="4D007C1C" w14:textId="77777777" w:rsidR="0093209D" w:rsidRPr="00B157CE" w:rsidRDefault="0093209D" w:rsidP="00D06F8B">
      <w:pPr>
        <w:pStyle w:val="BW-section-head"/>
        <w:rPr>
          <w:lang w:val="en-US"/>
        </w:rPr>
      </w:pPr>
      <w:r w:rsidRPr="00B157CE">
        <w:rPr>
          <w:lang w:val="en-US"/>
        </w:rPr>
        <w:t>DESCRIPTION</w:t>
      </w:r>
    </w:p>
    <w:p w14:paraId="26A6147E" w14:textId="77777777" w:rsidR="0093209D" w:rsidRPr="00B26381" w:rsidRDefault="0093209D" w:rsidP="0093209D">
      <w:pPr>
        <w:rPr>
          <w:lang w:val="en-US"/>
        </w:rPr>
      </w:pPr>
      <w:r w:rsidRPr="00B157CE">
        <w:rPr>
          <w:lang w:val="en-US"/>
        </w:rPr>
        <w:t>This screen presents information, sometimes with an illustrative graphic/image, and sometimes with typography, s</w:t>
      </w:r>
      <w:r w:rsidRPr="00B26381">
        <w:rPr>
          <w:lang w:val="en-US"/>
        </w:rPr>
        <w:t>uch as a pull-quote. There are no learning instructions or interactions. The layout of text and image will vary based on the requirements of the content.</w:t>
      </w:r>
    </w:p>
    <w:p w14:paraId="4C6CE2D7" w14:textId="77777777" w:rsidR="0093209D" w:rsidRPr="00995F99" w:rsidRDefault="0093209D" w:rsidP="0093209D">
      <w:pPr>
        <w:rPr>
          <w:lang w:val="en-US"/>
        </w:rPr>
      </w:pPr>
    </w:p>
    <w:p w14:paraId="08472D5F" w14:textId="77777777" w:rsidR="0093209D" w:rsidRPr="00DD7A84" w:rsidRDefault="0093209D" w:rsidP="0093209D">
      <w:pPr>
        <w:rPr>
          <w:lang w:val="en-US"/>
        </w:rPr>
      </w:pPr>
      <w:r w:rsidRPr="00DD7A84">
        <w:rPr>
          <w:lang w:val="en-US"/>
        </w:rPr>
        <w:t>Here we'll link back to the conclusion of the previous topic, and explain that even though the best team is working on a challenge, that results aren't always immediate.</w:t>
      </w:r>
    </w:p>
    <w:p w14:paraId="2DA45221" w14:textId="77777777" w:rsidR="0093209D" w:rsidRPr="003B3C7D" w:rsidRDefault="0093209D" w:rsidP="0093209D">
      <w:pPr>
        <w:rPr>
          <w:lang w:val="en-US"/>
        </w:rPr>
      </w:pPr>
      <w:r w:rsidRPr="00DD7A84">
        <w:rPr>
          <w:lang w:val="en-US"/>
        </w:rPr>
        <w:t>In some cases it could be that research takes a number of years before proper results are yielded. However, there are opportunities where a quicker solution can be found.</w:t>
      </w:r>
    </w:p>
    <w:p w14:paraId="13EF93CF" w14:textId="77777777" w:rsidR="0093209D" w:rsidRPr="003B3C7D" w:rsidRDefault="0093209D" w:rsidP="0093209D">
      <w:pPr>
        <w:rPr>
          <w:lang w:val="en-US"/>
        </w:rPr>
      </w:pPr>
    </w:p>
    <w:p w14:paraId="69061B2D" w14:textId="77777777" w:rsidR="0093209D" w:rsidRPr="00525D5C" w:rsidRDefault="0093209D" w:rsidP="0093209D">
      <w:pPr>
        <w:rPr>
          <w:szCs w:val="20"/>
          <w:highlight w:val="green"/>
          <w:lang w:val="en-US"/>
        </w:rPr>
      </w:pPr>
    </w:p>
    <w:p w14:paraId="2A4D8948" w14:textId="77777777" w:rsidR="0093209D" w:rsidRPr="00B157CE" w:rsidRDefault="0093209D" w:rsidP="00D06F8B">
      <w:pPr>
        <w:pStyle w:val="BW-section-head"/>
        <w:rPr>
          <w:lang w:val="en-US"/>
        </w:rPr>
      </w:pPr>
      <w:r w:rsidRPr="00525D5C">
        <w:rPr>
          <w:lang w:val="en-US"/>
        </w:rPr>
        <w:t>PULL-QUOTE TEX</w:t>
      </w:r>
      <w:r w:rsidRPr="00B157CE">
        <w:rPr>
          <w:lang w:val="en-US"/>
        </w:rPr>
        <w:t>T</w:t>
      </w:r>
      <w:r w:rsidRPr="00B157CE">
        <w:rPr>
          <w:color w:val="808080"/>
          <w:lang w:val="en-US"/>
        </w:rPr>
        <w:t xml:space="preserve"> (Max 10 words)</w:t>
      </w:r>
      <w:r w:rsidRPr="00B157CE">
        <w:rPr>
          <w:color w:val="808080"/>
          <w:highlight w:val="green"/>
          <w:lang w:val="en-US"/>
        </w:rPr>
        <w:t xml:space="preserve"> </w:t>
      </w:r>
    </w:p>
    <w:p w14:paraId="7B985343" w14:textId="77777777" w:rsidR="0093209D" w:rsidRPr="003B3C7D" w:rsidRDefault="00D8317F" w:rsidP="00803997">
      <w:pPr>
        <w:rPr>
          <w:lang w:val="en-US"/>
        </w:rPr>
      </w:pPr>
      <w:r w:rsidRPr="00DD7A84">
        <w:rPr>
          <w:shd w:val="clear" w:color="auto" w:fill="FFFFFF"/>
          <w:lang w:val="en-US"/>
        </w:rPr>
        <w:t>Turning great ideas into brilliant brands</w:t>
      </w:r>
    </w:p>
    <w:p w14:paraId="1DBF35D1" w14:textId="77777777" w:rsidR="0093209D" w:rsidRPr="003B3C7D" w:rsidRDefault="0093209D" w:rsidP="0093209D">
      <w:pPr>
        <w:rPr>
          <w:b/>
          <w:szCs w:val="20"/>
          <w:u w:val="single"/>
          <w:lang w:val="en-US"/>
        </w:rPr>
      </w:pPr>
    </w:p>
    <w:p w14:paraId="4B804BCC" w14:textId="77777777" w:rsidR="0093209D" w:rsidRPr="00525D5C" w:rsidRDefault="0093209D" w:rsidP="00D06F8B">
      <w:pPr>
        <w:pStyle w:val="BW-section-head"/>
        <w:rPr>
          <w:lang w:val="en-US"/>
        </w:rPr>
      </w:pPr>
      <w:r w:rsidRPr="00525D5C">
        <w:rPr>
          <w:lang w:val="en-US"/>
        </w:rPr>
        <w:t>BODY TEXT (Max 100 words)</w:t>
      </w:r>
    </w:p>
    <w:p w14:paraId="13E8A5C8" w14:textId="77777777" w:rsidR="0059085F" w:rsidRPr="00DD7A84" w:rsidRDefault="008A55DD" w:rsidP="0093209D">
      <w:pPr>
        <w:rPr>
          <w:rFonts w:cs="Arial"/>
          <w:szCs w:val="20"/>
          <w:shd w:val="clear" w:color="auto" w:fill="FFFFFF"/>
          <w:lang w:val="en-US"/>
        </w:rPr>
      </w:pPr>
      <w:r w:rsidRPr="00525D5C">
        <w:rPr>
          <w:szCs w:val="20"/>
          <w:lang w:val="en-US"/>
        </w:rPr>
        <w:t>Now y</w:t>
      </w:r>
      <w:r w:rsidR="00D8317F" w:rsidRPr="00525D5C">
        <w:rPr>
          <w:szCs w:val="20"/>
          <w:lang w:val="en-US"/>
        </w:rPr>
        <w:t xml:space="preserve">ou've seen how </w:t>
      </w:r>
      <w:r w:rsidR="00D8317F" w:rsidRPr="00DD7A84">
        <w:rPr>
          <w:rFonts w:cs="Arial"/>
          <w:szCs w:val="20"/>
          <w:shd w:val="clear" w:color="auto" w:fill="FFFFFF"/>
          <w:lang w:val="en-US"/>
        </w:rPr>
        <w:t>RDQ</w:t>
      </w:r>
      <w:r w:rsidR="0059085F" w:rsidRPr="00DD7A84">
        <w:rPr>
          <w:rFonts w:cs="Arial"/>
          <w:szCs w:val="20"/>
          <w:shd w:val="clear" w:color="auto" w:fill="FFFFFF"/>
          <w:lang w:val="en-US"/>
        </w:rPr>
        <w:t xml:space="preserve"> creates moments of joy.</w:t>
      </w:r>
    </w:p>
    <w:p w14:paraId="5F2CA6DF" w14:textId="77777777" w:rsidR="00595244" w:rsidRPr="00DD7A84" w:rsidRDefault="00595244" w:rsidP="0093209D">
      <w:pPr>
        <w:rPr>
          <w:rFonts w:cs="Arial"/>
          <w:szCs w:val="20"/>
          <w:shd w:val="clear" w:color="auto" w:fill="FFFFFF"/>
          <w:lang w:val="en-US"/>
        </w:rPr>
      </w:pPr>
    </w:p>
    <w:p w14:paraId="4F0AA236" w14:textId="77777777" w:rsidR="00D8317F" w:rsidRPr="00DD7A84" w:rsidRDefault="0059085F" w:rsidP="0093209D">
      <w:pPr>
        <w:rPr>
          <w:rFonts w:cs="Arial"/>
          <w:szCs w:val="20"/>
          <w:shd w:val="clear" w:color="auto" w:fill="FFFFFF"/>
          <w:lang w:val="en-US"/>
        </w:rPr>
      </w:pPr>
      <w:r w:rsidRPr="00DD7A84">
        <w:rPr>
          <w:rFonts w:cs="Arial"/>
          <w:szCs w:val="20"/>
          <w:shd w:val="clear" w:color="auto" w:fill="FFFFFF"/>
          <w:lang w:val="en-US"/>
        </w:rPr>
        <w:t>They</w:t>
      </w:r>
      <w:r w:rsidR="00D8317F" w:rsidRPr="00DD7A84">
        <w:rPr>
          <w:rFonts w:cs="Arial"/>
          <w:szCs w:val="20"/>
          <w:shd w:val="clear" w:color="auto" w:fill="FFFFFF"/>
          <w:lang w:val="en-US"/>
        </w:rPr>
        <w:t xml:space="preserve"> turn great ideas into products consumers love.</w:t>
      </w:r>
    </w:p>
    <w:p w14:paraId="65FDCC5A" w14:textId="77777777" w:rsidR="00595244" w:rsidRPr="00DD7A84" w:rsidRDefault="00595244" w:rsidP="0093209D">
      <w:pPr>
        <w:rPr>
          <w:rFonts w:cs="Arial"/>
          <w:szCs w:val="20"/>
          <w:shd w:val="clear" w:color="auto" w:fill="FFFFFF"/>
          <w:lang w:val="en-US"/>
        </w:rPr>
      </w:pPr>
    </w:p>
    <w:p w14:paraId="5495979F" w14:textId="77777777" w:rsidR="00D8317F" w:rsidRPr="00DD7A84" w:rsidRDefault="00D8317F" w:rsidP="0093209D">
      <w:pPr>
        <w:rPr>
          <w:rFonts w:cs="Arial"/>
          <w:szCs w:val="20"/>
          <w:shd w:val="clear" w:color="auto" w:fill="FFFFFF"/>
          <w:lang w:val="en-US"/>
        </w:rPr>
      </w:pPr>
      <w:r w:rsidRPr="00DD7A84">
        <w:rPr>
          <w:rFonts w:cs="Arial"/>
          <w:szCs w:val="20"/>
          <w:shd w:val="clear" w:color="auto" w:fill="FFFFFF"/>
          <w:lang w:val="en-US"/>
        </w:rPr>
        <w:t>With our teams of experts working together and collaborating with other functions</w:t>
      </w:r>
      <w:r w:rsidR="00803997">
        <w:rPr>
          <w:rFonts w:cs="Arial"/>
          <w:szCs w:val="20"/>
          <w:shd w:val="clear" w:color="auto" w:fill="FFFFFF"/>
          <w:lang w:val="en-US"/>
        </w:rPr>
        <w:t>,</w:t>
      </w:r>
      <w:r w:rsidRPr="00DD7A84">
        <w:rPr>
          <w:rFonts w:cs="Arial"/>
          <w:szCs w:val="20"/>
          <w:shd w:val="clear" w:color="auto" w:fill="FFFFFF"/>
          <w:lang w:val="en-US"/>
        </w:rPr>
        <w:t xml:space="preserve"> we can find solutions quickly.</w:t>
      </w:r>
    </w:p>
    <w:p w14:paraId="09E6A36E" w14:textId="77777777" w:rsidR="008A55DD" w:rsidRPr="00DD7A84" w:rsidRDefault="008A55DD" w:rsidP="0093209D">
      <w:pPr>
        <w:rPr>
          <w:rFonts w:cs="Arial"/>
          <w:szCs w:val="20"/>
          <w:shd w:val="clear" w:color="auto" w:fill="FFFFFF"/>
          <w:lang w:val="en-US"/>
        </w:rPr>
      </w:pPr>
    </w:p>
    <w:p w14:paraId="70185F51" w14:textId="77777777" w:rsidR="0093209D" w:rsidRPr="003B3C7D" w:rsidRDefault="008A55DD" w:rsidP="0093209D">
      <w:pPr>
        <w:rPr>
          <w:szCs w:val="20"/>
          <w:lang w:val="en-US"/>
        </w:rPr>
      </w:pPr>
      <w:r w:rsidRPr="00DD7A84">
        <w:rPr>
          <w:rFonts w:cs="Arial"/>
          <w:szCs w:val="20"/>
          <w:shd w:val="clear" w:color="auto" w:fill="FFFFFF"/>
          <w:lang w:val="en-US"/>
        </w:rPr>
        <w:t>However, s</w:t>
      </w:r>
      <w:r w:rsidR="00D8317F" w:rsidRPr="00DD7A84">
        <w:rPr>
          <w:rFonts w:cs="Arial"/>
          <w:szCs w:val="20"/>
          <w:shd w:val="clear" w:color="auto" w:fill="FFFFFF"/>
          <w:lang w:val="en-US"/>
        </w:rPr>
        <w:t xml:space="preserve">ometimes results </w:t>
      </w:r>
      <w:r w:rsidR="008D5B2E" w:rsidRPr="00DD7A84">
        <w:rPr>
          <w:rFonts w:cs="Arial"/>
          <w:szCs w:val="20"/>
          <w:shd w:val="clear" w:color="auto" w:fill="FFFFFF"/>
          <w:lang w:val="en-US"/>
        </w:rPr>
        <w:t xml:space="preserve">can </w:t>
      </w:r>
      <w:r w:rsidR="00D8317F" w:rsidRPr="00DD7A84">
        <w:rPr>
          <w:rFonts w:cs="Arial"/>
          <w:szCs w:val="20"/>
          <w:shd w:val="clear" w:color="auto" w:fill="FFFFFF"/>
          <w:lang w:val="en-US"/>
        </w:rPr>
        <w:t xml:space="preserve">take </w:t>
      </w:r>
      <w:r w:rsidRPr="00DD7A84">
        <w:rPr>
          <w:rFonts w:cs="Arial"/>
          <w:szCs w:val="20"/>
          <w:shd w:val="clear" w:color="auto" w:fill="FFFFFF"/>
          <w:lang w:val="en-US"/>
        </w:rPr>
        <w:t xml:space="preserve">a little </w:t>
      </w:r>
      <w:r w:rsidR="00D8317F" w:rsidRPr="00DD7A84">
        <w:rPr>
          <w:rFonts w:cs="Arial"/>
          <w:szCs w:val="20"/>
          <w:shd w:val="clear" w:color="auto" w:fill="FFFFFF"/>
          <w:lang w:val="en-US"/>
        </w:rPr>
        <w:t>longer.</w:t>
      </w:r>
      <w:r w:rsidR="00595244" w:rsidRPr="00DD7A84">
        <w:rPr>
          <w:rFonts w:cs="Arial"/>
          <w:szCs w:val="20"/>
          <w:shd w:val="clear" w:color="auto" w:fill="FFFFFF"/>
          <w:lang w:val="en-US"/>
        </w:rPr>
        <w:t xml:space="preserve"> </w:t>
      </w:r>
      <w:r w:rsidRPr="00DD7A84">
        <w:rPr>
          <w:rFonts w:cs="Arial"/>
          <w:szCs w:val="20"/>
          <w:shd w:val="clear" w:color="auto" w:fill="FFFFFF"/>
          <w:lang w:val="en-US"/>
        </w:rPr>
        <w:t>Large projects and complex challenges can take years before a successful new product reaches the market.</w:t>
      </w:r>
    </w:p>
    <w:p w14:paraId="720D94A4" w14:textId="77777777" w:rsidR="0093209D" w:rsidRPr="00525D5C" w:rsidRDefault="0093209D" w:rsidP="0093209D">
      <w:pPr>
        <w:rPr>
          <w:b/>
          <w:szCs w:val="20"/>
          <w:u w:val="single"/>
          <w:lang w:val="en-US"/>
        </w:rPr>
      </w:pPr>
    </w:p>
    <w:p w14:paraId="0E0C5F47" w14:textId="5DC0CDE4" w:rsidR="00D06F8B" w:rsidRPr="00DD7A84" w:rsidRDefault="00D06F8B" w:rsidP="00D06F8B">
      <w:pPr>
        <w:pStyle w:val="Heading2"/>
        <w:rPr>
          <w:color w:val="FFFFFF"/>
          <w:lang w:val="en-US"/>
        </w:rPr>
      </w:pPr>
      <w:bookmarkStart w:id="392" w:name="_Toc465417701"/>
      <w:r w:rsidRPr="00DD7A84">
        <w:rPr>
          <w:lang w:val="en-US"/>
        </w:rPr>
        <w:lastRenderedPageBreak/>
        <w:t xml:space="preserve">SCREEN </w:t>
      </w:r>
      <w:del w:id="393" w:author="Adam Boothroyd" w:date="2016-11-09T09:55:00Z">
        <w:r w:rsidRPr="00DD7A84" w:rsidDel="000C6A3F">
          <w:rPr>
            <w:color w:val="FFFFFF"/>
            <w:lang w:val="en-US"/>
          </w:rPr>
          <w:delText>02_</w:delText>
        </w:r>
      </w:del>
      <w:r w:rsidRPr="00DD7A84">
        <w:rPr>
          <w:color w:val="FFFFFF"/>
          <w:lang w:val="en-US"/>
        </w:rPr>
        <w:t>03_110</w:t>
      </w:r>
      <w:bookmarkEnd w:id="392"/>
    </w:p>
    <w:p w14:paraId="0BAFD879" w14:textId="77777777" w:rsidR="0093209D" w:rsidRPr="003B3C7D" w:rsidRDefault="00D06F8B" w:rsidP="00D06F8B">
      <w:pPr>
        <w:pStyle w:val="BW-screentype"/>
        <w:rPr>
          <w:lang w:val="en-US"/>
        </w:rPr>
      </w:pPr>
      <w:r w:rsidRPr="003B3C7D">
        <w:rPr>
          <w:lang w:val="en-US"/>
        </w:rPr>
        <w:t xml:space="preserve">SCREEN TYPE: </w:t>
      </w:r>
      <w:proofErr w:type="spellStart"/>
      <w:r w:rsidRPr="003B3C7D">
        <w:rPr>
          <w:lang w:val="en-US"/>
        </w:rPr>
        <w:t>Photostory</w:t>
      </w:r>
      <w:proofErr w:type="spellEnd"/>
    </w:p>
    <w:p w14:paraId="74105DD7" w14:textId="77777777" w:rsidR="00DD131A" w:rsidRPr="00525D5C" w:rsidRDefault="00DD131A" w:rsidP="00DD131A">
      <w:pPr>
        <w:rPr>
          <w:b/>
          <w:lang w:val="en-US"/>
        </w:rPr>
      </w:pPr>
    </w:p>
    <w:p w14:paraId="32ECF0AD" w14:textId="77777777" w:rsidR="00DD131A" w:rsidRPr="00B157CE" w:rsidRDefault="00DD131A" w:rsidP="00D06F8B">
      <w:pPr>
        <w:pStyle w:val="BW-section-head"/>
        <w:rPr>
          <w:lang w:val="en-US"/>
        </w:rPr>
      </w:pPr>
      <w:r w:rsidRPr="00525D5C">
        <w:rPr>
          <w:lang w:val="en-US"/>
        </w:rPr>
        <w:t>DESCRI</w:t>
      </w:r>
      <w:r w:rsidRPr="00B157CE">
        <w:rPr>
          <w:lang w:val="en-US"/>
        </w:rPr>
        <w:t>PTION</w:t>
      </w:r>
    </w:p>
    <w:p w14:paraId="46D9E228" w14:textId="77777777" w:rsidR="00DD131A" w:rsidRPr="00B26381" w:rsidRDefault="00DD131A" w:rsidP="00DD131A">
      <w:pPr>
        <w:rPr>
          <w:lang w:val="en-US"/>
        </w:rPr>
      </w:pPr>
      <w:r w:rsidRPr="00B157CE">
        <w:rPr>
          <w:lang w:val="en-US"/>
        </w:rPr>
        <w:t>A series of images with text that the learner explores in a fixed sequence that provides a linear narrative.</w:t>
      </w:r>
      <w:r w:rsidRPr="00B157CE">
        <w:rPr>
          <w:b/>
          <w:lang w:val="en-US"/>
        </w:rPr>
        <w:t xml:space="preserve"> </w:t>
      </w:r>
      <w:r w:rsidRPr="00B157CE">
        <w:rPr>
          <w:lang w:val="en-US"/>
        </w:rPr>
        <w:t xml:space="preserve">The text in each </w:t>
      </w:r>
    </w:p>
    <w:p w14:paraId="2FC5F30C" w14:textId="77777777" w:rsidR="00CF6CA5" w:rsidRPr="00B26381" w:rsidRDefault="00CF6CA5" w:rsidP="00DD131A">
      <w:pPr>
        <w:rPr>
          <w:lang w:val="en-US"/>
        </w:rPr>
      </w:pPr>
    </w:p>
    <w:p w14:paraId="5809D705" w14:textId="77777777" w:rsidR="00CF6CA5" w:rsidRPr="00DD7A84" w:rsidRDefault="00CF6CA5" w:rsidP="00CF6CA5">
      <w:pPr>
        <w:rPr>
          <w:lang w:val="en-US"/>
        </w:rPr>
      </w:pPr>
      <w:r w:rsidRPr="00DD7A84">
        <w:rPr>
          <w:lang w:val="en-US"/>
        </w:rPr>
        <w:t xml:space="preserve">We'll use this screen to provide a walkthrough of the solution to the Heat </w:t>
      </w:r>
      <w:r w:rsidR="004B0D44" w:rsidRPr="00DD7A84">
        <w:rPr>
          <w:lang w:val="en-US"/>
        </w:rPr>
        <w:t>Resistant C</w:t>
      </w:r>
      <w:r w:rsidRPr="00DD7A84">
        <w:rPr>
          <w:lang w:val="en-US"/>
        </w:rPr>
        <w:t xml:space="preserve">hocolate </w:t>
      </w:r>
      <w:r w:rsidR="00D94212">
        <w:rPr>
          <w:lang w:val="en-US"/>
        </w:rPr>
        <w:t xml:space="preserve">(HRC) </w:t>
      </w:r>
      <w:r w:rsidRPr="00DD7A84">
        <w:rPr>
          <w:lang w:val="en-US"/>
        </w:rPr>
        <w:t xml:space="preserve">challenge set at the start of the course. </w:t>
      </w:r>
    </w:p>
    <w:p w14:paraId="0C8AB57C" w14:textId="77777777" w:rsidR="00595244" w:rsidRPr="00DD7A84" w:rsidRDefault="00595244" w:rsidP="00CF6CA5">
      <w:pPr>
        <w:rPr>
          <w:lang w:val="en-US"/>
        </w:rPr>
      </w:pPr>
    </w:p>
    <w:p w14:paraId="40610148" w14:textId="77777777" w:rsidR="00CF6CA5" w:rsidRPr="00DD7A84" w:rsidRDefault="00CF6CA5" w:rsidP="00CF6CA5">
      <w:pPr>
        <w:rPr>
          <w:lang w:val="en-US"/>
        </w:rPr>
      </w:pPr>
      <w:r w:rsidRPr="00DD7A84">
        <w:rPr>
          <w:lang w:val="en-US"/>
        </w:rPr>
        <w:t>We'll give an overview of the teams that were involved in the process, and the work that was done.</w:t>
      </w:r>
    </w:p>
    <w:p w14:paraId="647AF993" w14:textId="77777777" w:rsidR="00CF6CA5" w:rsidRPr="003B3C7D" w:rsidRDefault="00CF6CA5" w:rsidP="00CF6CA5">
      <w:pPr>
        <w:rPr>
          <w:lang w:val="en-US"/>
        </w:rPr>
      </w:pPr>
      <w:r w:rsidRPr="00DD7A84">
        <w:rPr>
          <w:lang w:val="en-US"/>
        </w:rPr>
        <w:t>Each stage will have a different visual representation. For example, when talking about process development involving consumer feedback, we could use an image of a blind taste-test situation.</w:t>
      </w:r>
    </w:p>
    <w:p w14:paraId="5CC5751C" w14:textId="77777777" w:rsidR="00DD131A" w:rsidRPr="003B3C7D" w:rsidRDefault="00DD131A" w:rsidP="00DD131A">
      <w:pPr>
        <w:rPr>
          <w:lang w:val="en-US"/>
        </w:rPr>
      </w:pPr>
    </w:p>
    <w:p w14:paraId="1E2AA4EA" w14:textId="77777777" w:rsidR="00DD131A" w:rsidRPr="00525D5C" w:rsidRDefault="00DD131A" w:rsidP="00DD131A">
      <w:pPr>
        <w:rPr>
          <w:b/>
          <w:u w:val="single"/>
          <w:lang w:val="en-US"/>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DD131A" w:rsidRPr="00DD7A84" w14:paraId="0C1A01DC" w14:textId="77777777" w:rsidTr="00E304FB">
        <w:tc>
          <w:tcPr>
            <w:tcW w:w="1101" w:type="dxa"/>
            <w:shd w:val="clear" w:color="auto" w:fill="36424A"/>
          </w:tcPr>
          <w:p w14:paraId="65057481" w14:textId="77777777" w:rsidR="00DD131A" w:rsidRPr="00525D5C" w:rsidRDefault="00DD131A" w:rsidP="00E304FB">
            <w:pPr>
              <w:jc w:val="center"/>
              <w:rPr>
                <w:b/>
                <w:color w:val="B1B94B"/>
                <w:sz w:val="22"/>
                <w:szCs w:val="22"/>
                <w:lang w:val="en-US"/>
              </w:rPr>
            </w:pPr>
            <w:r w:rsidRPr="00525D5C">
              <w:rPr>
                <w:b/>
                <w:color w:val="B1B94B"/>
                <w:sz w:val="22"/>
                <w:szCs w:val="22"/>
                <w:lang w:val="en-US"/>
              </w:rPr>
              <w:t>Frame</w:t>
            </w:r>
          </w:p>
        </w:tc>
        <w:tc>
          <w:tcPr>
            <w:tcW w:w="3118" w:type="dxa"/>
            <w:shd w:val="clear" w:color="auto" w:fill="36424A"/>
          </w:tcPr>
          <w:p w14:paraId="1D536E5A" w14:textId="77777777" w:rsidR="00DD131A" w:rsidRPr="00B157CE" w:rsidRDefault="00DD131A" w:rsidP="00E304FB">
            <w:pPr>
              <w:jc w:val="center"/>
              <w:rPr>
                <w:b/>
                <w:color w:val="B1B94B"/>
                <w:sz w:val="22"/>
                <w:szCs w:val="22"/>
                <w:lang w:val="en-US"/>
              </w:rPr>
            </w:pPr>
            <w:r w:rsidRPr="00B157CE">
              <w:rPr>
                <w:b/>
                <w:color w:val="B1B94B"/>
                <w:sz w:val="22"/>
                <w:szCs w:val="22"/>
                <w:lang w:val="en-US"/>
              </w:rPr>
              <w:t>Picture</w:t>
            </w:r>
          </w:p>
        </w:tc>
        <w:tc>
          <w:tcPr>
            <w:tcW w:w="5670" w:type="dxa"/>
            <w:shd w:val="clear" w:color="auto" w:fill="36424A"/>
          </w:tcPr>
          <w:p w14:paraId="24BD4558" w14:textId="77777777" w:rsidR="00DD131A" w:rsidRPr="00B157CE" w:rsidRDefault="00DD131A" w:rsidP="00E304FB">
            <w:pPr>
              <w:jc w:val="center"/>
              <w:rPr>
                <w:b/>
                <w:color w:val="B1B94B"/>
                <w:sz w:val="22"/>
                <w:szCs w:val="22"/>
                <w:lang w:val="en-US"/>
              </w:rPr>
            </w:pPr>
            <w:r w:rsidRPr="00B157CE">
              <w:rPr>
                <w:b/>
                <w:color w:val="B1B94B"/>
                <w:sz w:val="22"/>
                <w:szCs w:val="22"/>
                <w:lang w:val="en-US"/>
              </w:rPr>
              <w:t>Text (Max 15 words per speech/caption)</w:t>
            </w:r>
          </w:p>
        </w:tc>
      </w:tr>
      <w:tr w:rsidR="00DD131A" w:rsidRPr="00DD7A84" w14:paraId="2E0325C7" w14:textId="77777777" w:rsidTr="00E304FB">
        <w:tc>
          <w:tcPr>
            <w:tcW w:w="1101" w:type="dxa"/>
            <w:shd w:val="clear" w:color="auto" w:fill="36424A"/>
          </w:tcPr>
          <w:p w14:paraId="5CC613EF" w14:textId="77777777" w:rsidR="00DD131A" w:rsidRPr="00DD7A84" w:rsidRDefault="00DD131A" w:rsidP="00E304FB">
            <w:pPr>
              <w:jc w:val="center"/>
              <w:rPr>
                <w:b/>
                <w:color w:val="F2F2F2"/>
                <w:lang w:val="en-US"/>
              </w:rPr>
            </w:pPr>
            <w:r w:rsidRPr="00DD7A84">
              <w:rPr>
                <w:b/>
                <w:color w:val="F2F2F2"/>
                <w:lang w:val="en-US"/>
              </w:rPr>
              <w:t>1</w:t>
            </w:r>
          </w:p>
        </w:tc>
        <w:tc>
          <w:tcPr>
            <w:tcW w:w="3118" w:type="dxa"/>
          </w:tcPr>
          <w:p w14:paraId="35F7AED0" w14:textId="77777777" w:rsidR="00DD131A" w:rsidRPr="00DD7A84" w:rsidRDefault="00B329B6" w:rsidP="00E304FB">
            <w:pPr>
              <w:rPr>
                <w:lang w:val="en-US"/>
              </w:rPr>
            </w:pPr>
            <w:r w:rsidRPr="00DD7A84">
              <w:rPr>
                <w:lang w:val="en-US"/>
              </w:rPr>
              <w:t>Envelope with a</w:t>
            </w:r>
          </w:p>
          <w:p w14:paraId="79FA261E" w14:textId="77777777" w:rsidR="00B329B6" w:rsidRPr="00803997" w:rsidRDefault="00803997" w:rsidP="00E304FB">
            <w:pPr>
              <w:rPr>
                <w:lang w:val="en-US"/>
              </w:rPr>
            </w:pPr>
            <w:r>
              <w:rPr>
                <w:lang w:val="en-US"/>
              </w:rPr>
              <w:t>"</w:t>
            </w:r>
            <w:r w:rsidR="00B329B6" w:rsidRPr="00803997">
              <w:rPr>
                <w:lang w:val="en-US"/>
              </w:rPr>
              <w:t>Mission Impossible</w:t>
            </w:r>
            <w:r>
              <w:rPr>
                <w:lang w:val="en-US"/>
              </w:rPr>
              <w:t>"</w:t>
            </w:r>
            <w:r w:rsidR="00595244" w:rsidRPr="00803997">
              <w:rPr>
                <w:lang w:val="en-US"/>
              </w:rPr>
              <w:t xml:space="preserve"> stamp.</w:t>
            </w:r>
          </w:p>
        </w:tc>
        <w:tc>
          <w:tcPr>
            <w:tcW w:w="5670" w:type="dxa"/>
          </w:tcPr>
          <w:p w14:paraId="3B930F22" w14:textId="77777777" w:rsidR="00EE6FAE" w:rsidRDefault="00DD131A" w:rsidP="00E304FB">
            <w:pPr>
              <w:rPr>
                <w:ins w:id="394" w:author="Adam Boothroyd" w:date="2016-11-11T08:50:00Z"/>
                <w:b/>
                <w:lang w:val="en-US"/>
              </w:rPr>
            </w:pPr>
            <w:del w:id="395" w:author="Adam Boothroyd" w:date="2016-11-11T08:50:00Z">
              <w:r w:rsidRPr="007F382B" w:rsidDel="00EE6FAE">
                <w:rPr>
                  <w:b/>
                  <w:lang w:val="en-US"/>
                </w:rPr>
                <w:delText>Caption</w:delText>
              </w:r>
              <w:r w:rsidRPr="001C6AEF" w:rsidDel="00EE6FAE">
                <w:rPr>
                  <w:lang w:val="en-US"/>
                </w:rPr>
                <w:delText>:</w:delText>
              </w:r>
            </w:del>
            <w:ins w:id="396" w:author="Adam Boothroyd" w:date="2016-11-11T08:50:00Z">
              <w:r w:rsidR="00EE6FAE">
                <w:rPr>
                  <w:b/>
                  <w:lang w:val="en-US"/>
                </w:rPr>
                <w:t>TEXT</w:t>
              </w:r>
            </w:ins>
          </w:p>
          <w:p w14:paraId="0C9554D2" w14:textId="26FC63F2" w:rsidR="00F63EA9" w:rsidRPr="009B7557" w:rsidRDefault="00DD131A" w:rsidP="00E304FB">
            <w:pPr>
              <w:rPr>
                <w:lang w:val="en-US"/>
              </w:rPr>
            </w:pPr>
            <w:r w:rsidRPr="001C6AEF">
              <w:rPr>
                <w:lang w:val="en-US"/>
              </w:rPr>
              <w:t xml:space="preserve"> </w:t>
            </w:r>
            <w:r w:rsidR="0060711F">
              <w:rPr>
                <w:lang w:val="en-US"/>
              </w:rPr>
              <w:t>Over 10</w:t>
            </w:r>
            <w:r w:rsidR="00A21CF0" w:rsidRPr="00BF0C44">
              <w:rPr>
                <w:lang w:val="en-US"/>
              </w:rPr>
              <w:t xml:space="preserve"> years ago a c</w:t>
            </w:r>
            <w:r w:rsidR="00F63EA9" w:rsidRPr="00BF0C44">
              <w:rPr>
                <w:lang w:val="en-US"/>
              </w:rPr>
              <w:t>hallenge</w:t>
            </w:r>
            <w:r w:rsidR="00A21CF0" w:rsidRPr="0002338F">
              <w:rPr>
                <w:lang w:val="en-US"/>
              </w:rPr>
              <w:t xml:space="preserve"> </w:t>
            </w:r>
            <w:r w:rsidR="00B329B6" w:rsidRPr="0002338F">
              <w:rPr>
                <w:lang w:val="en-US"/>
              </w:rPr>
              <w:t>was delivered to</w:t>
            </w:r>
            <w:r w:rsidR="00A21CF0" w:rsidRPr="009B7557">
              <w:rPr>
                <w:lang w:val="en-US"/>
              </w:rPr>
              <w:t xml:space="preserve"> RDQ</w:t>
            </w:r>
            <w:r w:rsidR="00595244" w:rsidRPr="009B7557">
              <w:rPr>
                <w:lang w:val="en-US"/>
              </w:rPr>
              <w:t>.</w:t>
            </w:r>
          </w:p>
          <w:p w14:paraId="57E3C2F2" w14:textId="77777777" w:rsidR="00DD131A" w:rsidRPr="009B7557" w:rsidRDefault="00DD131A" w:rsidP="00E304FB">
            <w:pPr>
              <w:rPr>
                <w:lang w:val="en-US"/>
              </w:rPr>
            </w:pPr>
          </w:p>
          <w:p w14:paraId="57BAA2C4" w14:textId="77777777" w:rsidR="00DD131A" w:rsidRPr="009B7557" w:rsidRDefault="00DD131A" w:rsidP="00E304FB">
            <w:pPr>
              <w:rPr>
                <w:lang w:val="en-US"/>
              </w:rPr>
            </w:pPr>
            <w:r w:rsidRPr="009B7557">
              <w:rPr>
                <w:b/>
                <w:lang w:val="en-US"/>
              </w:rPr>
              <w:t>Prompt</w:t>
            </w:r>
            <w:r w:rsidRPr="009B7557">
              <w:rPr>
                <w:lang w:val="en-US"/>
              </w:rPr>
              <w:t xml:space="preserve">: </w:t>
            </w:r>
            <w:r w:rsidR="00595244" w:rsidRPr="009B7557">
              <w:rPr>
                <w:lang w:val="en-US"/>
              </w:rPr>
              <w:t xml:space="preserve">Select the arrow on the right </w:t>
            </w:r>
            <w:r w:rsidRPr="009B7557">
              <w:rPr>
                <w:lang w:val="en-US"/>
              </w:rPr>
              <w:t>to find out more.</w:t>
            </w:r>
          </w:p>
        </w:tc>
      </w:tr>
      <w:tr w:rsidR="00DD131A" w:rsidRPr="00DD7A84" w14:paraId="288800CD" w14:textId="77777777" w:rsidTr="00E304FB">
        <w:tc>
          <w:tcPr>
            <w:tcW w:w="1101" w:type="dxa"/>
            <w:shd w:val="clear" w:color="auto" w:fill="36424A"/>
          </w:tcPr>
          <w:p w14:paraId="49CCFE56" w14:textId="13B86B7D" w:rsidR="00DD131A" w:rsidRPr="00DD7A84" w:rsidRDefault="00DD131A" w:rsidP="00E304FB">
            <w:pPr>
              <w:jc w:val="center"/>
              <w:rPr>
                <w:b/>
                <w:color w:val="F2F2F2"/>
                <w:lang w:val="en-US"/>
              </w:rPr>
            </w:pPr>
            <w:r w:rsidRPr="00DD7A84">
              <w:rPr>
                <w:b/>
                <w:color w:val="F2F2F2"/>
                <w:lang w:val="en-US"/>
              </w:rPr>
              <w:t>2</w:t>
            </w:r>
          </w:p>
        </w:tc>
        <w:tc>
          <w:tcPr>
            <w:tcW w:w="3118" w:type="dxa"/>
          </w:tcPr>
          <w:p w14:paraId="5846082D" w14:textId="77777777" w:rsidR="00DD131A" w:rsidRDefault="00B329B6" w:rsidP="00E304FB">
            <w:pPr>
              <w:rPr>
                <w:lang w:val="en-US"/>
              </w:rPr>
            </w:pPr>
            <w:r w:rsidRPr="00DD7A84">
              <w:rPr>
                <w:lang w:val="en-US"/>
              </w:rPr>
              <w:t>Melting, sticky chocolate bar</w:t>
            </w:r>
          </w:p>
          <w:p w14:paraId="11B48582" w14:textId="77777777" w:rsidR="005B7AB2" w:rsidRPr="00DD7A84" w:rsidRDefault="00470E5F" w:rsidP="00E304FB">
            <w:pPr>
              <w:rPr>
                <w:lang w:val="en-US"/>
              </w:rPr>
            </w:pPr>
            <w:r>
              <w:rPr>
                <w:noProof/>
                <w:lang w:eastAsia="en-GB"/>
              </w:rPr>
              <w:pict w14:anchorId="4C80C541">
                <v:shape id="Picture 22" o:spid="_x0000_i1050" type="#_x0000_t75" style="width:144.9pt;height:54.25pt;visibility:visible">
                  <v:imagedata r:id="rId62" o:title=""/>
                </v:shape>
              </w:pict>
            </w:r>
          </w:p>
        </w:tc>
        <w:tc>
          <w:tcPr>
            <w:tcW w:w="5670" w:type="dxa"/>
          </w:tcPr>
          <w:p w14:paraId="6275121E" w14:textId="77777777" w:rsidR="00EE6FAE" w:rsidRDefault="00EE6FAE" w:rsidP="00EE6FAE">
            <w:pPr>
              <w:rPr>
                <w:ins w:id="397" w:author="Adam Boothroyd" w:date="2016-11-11T08:50:00Z"/>
                <w:b/>
                <w:lang w:val="en-US"/>
              </w:rPr>
            </w:pPr>
            <w:ins w:id="398" w:author="Adam Boothroyd" w:date="2016-11-11T08:50:00Z">
              <w:r>
                <w:rPr>
                  <w:b/>
                  <w:lang w:val="en-US"/>
                </w:rPr>
                <w:t>TEXT</w:t>
              </w:r>
            </w:ins>
          </w:p>
          <w:p w14:paraId="557299ED" w14:textId="4044E62F" w:rsidR="00DD131A" w:rsidRPr="00DD7A84" w:rsidRDefault="00DD131A">
            <w:pPr>
              <w:rPr>
                <w:lang w:val="en-US"/>
              </w:rPr>
            </w:pPr>
            <w:del w:id="399" w:author="Adam Boothroyd" w:date="2016-11-11T08:50:00Z">
              <w:r w:rsidRPr="00DD7A84" w:rsidDel="00EE6FAE">
                <w:rPr>
                  <w:b/>
                  <w:lang w:val="en-US"/>
                </w:rPr>
                <w:delText>Caption</w:delText>
              </w:r>
              <w:r w:rsidRPr="00DD7A84" w:rsidDel="00EE6FAE">
                <w:rPr>
                  <w:lang w:val="en-US"/>
                </w:rPr>
                <w:delText xml:space="preserve">: </w:delText>
              </w:r>
            </w:del>
            <w:r w:rsidR="00A21CF0" w:rsidRPr="00DD7A84">
              <w:rPr>
                <w:lang w:val="en-US"/>
              </w:rPr>
              <w:t xml:space="preserve">How can consumers in hot climates enjoy </w:t>
            </w:r>
            <w:r w:rsidR="00B329B6" w:rsidRPr="00DD7A84">
              <w:rPr>
                <w:lang w:val="en-US"/>
              </w:rPr>
              <w:t xml:space="preserve">our </w:t>
            </w:r>
            <w:r w:rsidR="00A21CF0" w:rsidRPr="00DD7A84">
              <w:rPr>
                <w:lang w:val="en-US"/>
              </w:rPr>
              <w:t>chocolate when temperatures rise and there's no refrigeration?</w:t>
            </w:r>
          </w:p>
        </w:tc>
      </w:tr>
      <w:tr w:rsidR="00DD131A" w:rsidRPr="00DD7A84" w14:paraId="41171E09" w14:textId="77777777" w:rsidTr="00E304FB">
        <w:tc>
          <w:tcPr>
            <w:tcW w:w="1101" w:type="dxa"/>
            <w:shd w:val="clear" w:color="auto" w:fill="36424A"/>
          </w:tcPr>
          <w:p w14:paraId="04937AF0" w14:textId="77777777" w:rsidR="00DD131A" w:rsidRPr="00DD7A84" w:rsidRDefault="00DD131A" w:rsidP="00E304FB">
            <w:pPr>
              <w:jc w:val="center"/>
              <w:rPr>
                <w:b/>
                <w:color w:val="F2F2F2"/>
                <w:lang w:val="en-US"/>
              </w:rPr>
            </w:pPr>
          </w:p>
        </w:tc>
        <w:tc>
          <w:tcPr>
            <w:tcW w:w="3118" w:type="dxa"/>
          </w:tcPr>
          <w:p w14:paraId="28E00116" w14:textId="77777777" w:rsidR="00DD131A" w:rsidRPr="00DD7A84" w:rsidRDefault="0060711F" w:rsidP="0060711F">
            <w:pPr>
              <w:rPr>
                <w:lang w:val="en-US"/>
              </w:rPr>
            </w:pPr>
            <w:r>
              <w:rPr>
                <w:lang w:val="en-US"/>
              </w:rPr>
              <w:t xml:space="preserve">Technology </w:t>
            </w:r>
            <w:r w:rsidR="00470E5F">
              <w:rPr>
                <w:noProof/>
                <w:lang w:eastAsia="en-GB"/>
              </w:rPr>
              <w:pict w14:anchorId="031C3472">
                <v:shape id="Picture 23" o:spid="_x0000_i1051" type="#_x0000_t75" style="width:144.9pt;height:82.05pt;visibility:visible">
                  <v:imagedata r:id="rId63" o:title="" cropbottom="18351f"/>
                </v:shape>
              </w:pict>
            </w:r>
          </w:p>
        </w:tc>
        <w:tc>
          <w:tcPr>
            <w:tcW w:w="5670" w:type="dxa"/>
          </w:tcPr>
          <w:p w14:paraId="34966FCD" w14:textId="2E3F7862" w:rsidR="00D27EC6" w:rsidDel="00EE6FAE" w:rsidRDefault="00D27EC6" w:rsidP="00B329B6">
            <w:pPr>
              <w:rPr>
                <w:del w:id="400" w:author="Adam Boothroyd" w:date="2016-11-11T08:50:00Z"/>
                <w:lang w:val="en-US"/>
              </w:rPr>
            </w:pPr>
          </w:p>
          <w:p w14:paraId="0A4BD7E7" w14:textId="53FA233D" w:rsidR="00D27EC6" w:rsidDel="00EE6FAE" w:rsidRDefault="00D27EC6" w:rsidP="00B329B6">
            <w:pPr>
              <w:rPr>
                <w:del w:id="401" w:author="Adam Boothroyd" w:date="2016-11-11T08:50:00Z"/>
                <w:lang w:val="en-US"/>
              </w:rPr>
            </w:pPr>
          </w:p>
          <w:p w14:paraId="0F7AAFAD" w14:textId="10132024" w:rsidR="00EE6FAE" w:rsidRDefault="00D27EC6" w:rsidP="00EE6FAE">
            <w:pPr>
              <w:rPr>
                <w:ins w:id="402" w:author="Adam Boothroyd" w:date="2016-11-11T08:50:00Z"/>
                <w:b/>
                <w:lang w:val="en-US"/>
              </w:rPr>
            </w:pPr>
            <w:del w:id="403" w:author="Adam Boothroyd" w:date="2016-11-11T08:50:00Z">
              <w:r w:rsidRPr="00313F91" w:rsidDel="00EE6FAE">
                <w:rPr>
                  <w:b/>
                  <w:lang w:val="en-US"/>
                </w:rPr>
                <w:delText>Caption:</w:delText>
              </w:r>
            </w:del>
            <w:ins w:id="404" w:author="Adam Boothroyd" w:date="2016-11-11T08:50:00Z">
              <w:r w:rsidR="00EE6FAE">
                <w:rPr>
                  <w:b/>
                  <w:lang w:val="en-US"/>
                </w:rPr>
                <w:t>TEXT</w:t>
              </w:r>
            </w:ins>
          </w:p>
          <w:p w14:paraId="1AA676E3" w14:textId="01E02C60" w:rsidR="00D27EC6" w:rsidRDefault="00D27EC6" w:rsidP="00B329B6">
            <w:pPr>
              <w:rPr>
                <w:lang w:val="en-US"/>
              </w:rPr>
            </w:pPr>
            <w:del w:id="405" w:author="Adam Boothroyd" w:date="2016-11-11T08:50:00Z">
              <w:r w:rsidDel="00EE6FAE">
                <w:rPr>
                  <w:lang w:val="en-US"/>
                </w:rPr>
                <w:delText xml:space="preserve"> </w:delText>
              </w:r>
            </w:del>
            <w:r w:rsidRPr="00B84AAB">
              <w:rPr>
                <w:b/>
                <w:lang w:val="en-US"/>
              </w:rPr>
              <w:t>Ingredient Research</w:t>
            </w:r>
            <w:r>
              <w:rPr>
                <w:lang w:val="en-US"/>
              </w:rPr>
              <w:t xml:space="preserve"> developed a patented technology </w:t>
            </w:r>
            <w:r w:rsidR="0072481D">
              <w:rPr>
                <w:lang w:val="en-US"/>
              </w:rPr>
              <w:t>so</w:t>
            </w:r>
            <w:r>
              <w:rPr>
                <w:lang w:val="en-US"/>
              </w:rPr>
              <w:t xml:space="preserve"> chocolate </w:t>
            </w:r>
            <w:r w:rsidR="0072481D">
              <w:rPr>
                <w:lang w:val="en-US"/>
              </w:rPr>
              <w:t>stays</w:t>
            </w:r>
            <w:r>
              <w:rPr>
                <w:lang w:val="en-US"/>
              </w:rPr>
              <w:t xml:space="preserve"> solid, even at high temperatures</w:t>
            </w:r>
          </w:p>
          <w:p w14:paraId="7F2B9E41" w14:textId="77777777" w:rsidR="00D27EC6" w:rsidRDefault="00D27EC6" w:rsidP="00B329B6">
            <w:pPr>
              <w:rPr>
                <w:lang w:val="en-US"/>
              </w:rPr>
            </w:pPr>
          </w:p>
          <w:p w14:paraId="476321DE" w14:textId="77777777" w:rsidR="00DD131A" w:rsidRPr="003B3C7D" w:rsidRDefault="00DD131A" w:rsidP="00B329B6">
            <w:pPr>
              <w:rPr>
                <w:lang w:val="en-US"/>
              </w:rPr>
            </w:pPr>
          </w:p>
        </w:tc>
      </w:tr>
      <w:tr w:rsidR="00DD131A" w:rsidRPr="00DD7A84" w14:paraId="0A1CCCB5" w14:textId="77777777" w:rsidTr="00E304FB">
        <w:tc>
          <w:tcPr>
            <w:tcW w:w="1101" w:type="dxa"/>
            <w:shd w:val="clear" w:color="auto" w:fill="36424A"/>
          </w:tcPr>
          <w:p w14:paraId="2EE817B0" w14:textId="77777777" w:rsidR="00DD131A" w:rsidRPr="00DD7A84" w:rsidRDefault="00DD131A" w:rsidP="00E304FB">
            <w:pPr>
              <w:jc w:val="center"/>
              <w:rPr>
                <w:b/>
                <w:color w:val="F2F2F2"/>
                <w:lang w:val="en-US"/>
              </w:rPr>
            </w:pPr>
            <w:r w:rsidRPr="00DD7A84">
              <w:rPr>
                <w:b/>
                <w:color w:val="F2F2F2"/>
                <w:lang w:val="en-US"/>
              </w:rPr>
              <w:t>4</w:t>
            </w:r>
          </w:p>
        </w:tc>
        <w:tc>
          <w:tcPr>
            <w:tcW w:w="3118" w:type="dxa"/>
          </w:tcPr>
          <w:p w14:paraId="18E17B4E" w14:textId="77777777" w:rsidR="00DD131A" w:rsidRPr="00DD7A84" w:rsidRDefault="008F4016" w:rsidP="008F4016">
            <w:pPr>
              <w:rPr>
                <w:lang w:val="en-US"/>
              </w:rPr>
            </w:pPr>
            <w:r w:rsidRPr="00DD7A84">
              <w:rPr>
                <w:lang w:val="en-US"/>
              </w:rPr>
              <w:t>Manufacturing chocolate, cooking, ingredients…</w:t>
            </w:r>
          </w:p>
        </w:tc>
        <w:tc>
          <w:tcPr>
            <w:tcW w:w="5670" w:type="dxa"/>
          </w:tcPr>
          <w:p w14:paraId="56944881" w14:textId="77777777" w:rsidR="00EE6FAE" w:rsidRDefault="00DD131A" w:rsidP="00EE6FAE">
            <w:pPr>
              <w:rPr>
                <w:ins w:id="406" w:author="Adam Boothroyd" w:date="2016-11-11T08:50:00Z"/>
                <w:b/>
                <w:lang w:val="en-US"/>
              </w:rPr>
            </w:pPr>
            <w:del w:id="407" w:author="Adam Boothroyd" w:date="2016-11-11T08:50:00Z">
              <w:r w:rsidRPr="00DD7A84" w:rsidDel="00EE6FAE">
                <w:rPr>
                  <w:b/>
                  <w:lang w:val="en-US"/>
                </w:rPr>
                <w:delText>Caption</w:delText>
              </w:r>
              <w:r w:rsidRPr="00DD7A84" w:rsidDel="00EE6FAE">
                <w:rPr>
                  <w:lang w:val="en-US"/>
                </w:rPr>
                <w:delText xml:space="preserve">: </w:delText>
              </w:r>
            </w:del>
            <w:ins w:id="408" w:author="Adam Boothroyd" w:date="2016-11-11T08:50:00Z">
              <w:r w:rsidR="00EE6FAE">
                <w:rPr>
                  <w:b/>
                  <w:lang w:val="en-US"/>
                </w:rPr>
                <w:t>TEXT</w:t>
              </w:r>
            </w:ins>
          </w:p>
          <w:p w14:paraId="1D4413F0" w14:textId="475D04F7" w:rsidR="00F03984" w:rsidRDefault="00B329B6" w:rsidP="00D27EC6">
            <w:pPr>
              <w:rPr>
                <w:lang w:val="en-US"/>
              </w:rPr>
            </w:pPr>
            <w:r w:rsidRPr="00F03984">
              <w:rPr>
                <w:b/>
                <w:lang w:val="en-US"/>
              </w:rPr>
              <w:t>Product Development</w:t>
            </w:r>
            <w:r w:rsidRPr="00DD7A84">
              <w:rPr>
                <w:lang w:val="en-US"/>
              </w:rPr>
              <w:t xml:space="preserve"> </w:t>
            </w:r>
            <w:r w:rsidR="00D27EC6">
              <w:rPr>
                <w:lang w:val="en-US"/>
              </w:rPr>
              <w:t xml:space="preserve">created a recipe </w:t>
            </w:r>
            <w:r w:rsidR="0060711F">
              <w:rPr>
                <w:lang w:val="en-US"/>
              </w:rPr>
              <w:t>with</w:t>
            </w:r>
            <w:r w:rsidR="00D27EC6">
              <w:rPr>
                <w:lang w:val="en-US"/>
              </w:rPr>
              <w:t xml:space="preserve"> a Cadbury </w:t>
            </w:r>
            <w:r w:rsidR="0060711F">
              <w:rPr>
                <w:lang w:val="en-US"/>
              </w:rPr>
              <w:t>taste</w:t>
            </w:r>
            <w:r w:rsidR="00F03984">
              <w:rPr>
                <w:lang w:val="en-US"/>
              </w:rPr>
              <w:t>.</w:t>
            </w:r>
          </w:p>
          <w:p w14:paraId="57BDA54B" w14:textId="77777777" w:rsidR="00F03984" w:rsidRDefault="00D27EC6" w:rsidP="00F03984">
            <w:pPr>
              <w:rPr>
                <w:lang w:val="en-US"/>
              </w:rPr>
            </w:pPr>
            <w:del w:id="409" w:author="Adam Boothroyd" w:date="2016-11-11T08:50:00Z">
              <w:r w:rsidDel="00EE6FAE">
                <w:rPr>
                  <w:lang w:val="en-US"/>
                </w:rPr>
                <w:delText xml:space="preserve"> </w:delText>
              </w:r>
            </w:del>
            <w:r w:rsidR="00F03984" w:rsidRPr="00F03984">
              <w:rPr>
                <w:b/>
                <w:lang w:val="en-US"/>
              </w:rPr>
              <w:t>Packaging</w:t>
            </w:r>
            <w:r w:rsidR="00F03984">
              <w:rPr>
                <w:lang w:val="en-US"/>
              </w:rPr>
              <w:t xml:space="preserve"> protects the tablet and looks great.</w:t>
            </w:r>
          </w:p>
          <w:p w14:paraId="217B168C" w14:textId="77777777" w:rsidR="00D27EC6" w:rsidRPr="00DD7A84" w:rsidRDefault="00D27EC6" w:rsidP="00D27EC6">
            <w:pPr>
              <w:rPr>
                <w:lang w:val="en-US"/>
              </w:rPr>
            </w:pPr>
          </w:p>
        </w:tc>
      </w:tr>
      <w:tr w:rsidR="00C45C07" w:rsidRPr="00DD7A84" w14:paraId="3857FF5F" w14:textId="77777777" w:rsidTr="00D94212">
        <w:trPr>
          <w:trHeight w:val="1078"/>
        </w:trPr>
        <w:tc>
          <w:tcPr>
            <w:tcW w:w="1101" w:type="dxa"/>
            <w:shd w:val="clear" w:color="auto" w:fill="36424A"/>
          </w:tcPr>
          <w:p w14:paraId="0DE5F90C" w14:textId="77777777" w:rsidR="00C45C07" w:rsidRPr="00DD7A84" w:rsidRDefault="00C45C07" w:rsidP="00E304FB">
            <w:pPr>
              <w:jc w:val="center"/>
              <w:rPr>
                <w:b/>
                <w:color w:val="F2F2F2"/>
                <w:lang w:val="en-US"/>
              </w:rPr>
            </w:pPr>
          </w:p>
        </w:tc>
        <w:tc>
          <w:tcPr>
            <w:tcW w:w="3118" w:type="dxa"/>
          </w:tcPr>
          <w:p w14:paraId="4A900B2A" w14:textId="77777777" w:rsidR="00C45C07" w:rsidRDefault="0060711F" w:rsidP="00E304FB">
            <w:pPr>
              <w:rPr>
                <w:noProof/>
                <w:lang w:val="en-US"/>
              </w:rPr>
            </w:pPr>
            <w:r>
              <w:rPr>
                <w:noProof/>
                <w:lang w:val="en-US"/>
              </w:rPr>
              <w:t>Cons</w:t>
            </w:r>
            <w:r w:rsidR="00F03984">
              <w:rPr>
                <w:noProof/>
                <w:lang w:val="en-US"/>
              </w:rPr>
              <w:t>umer</w:t>
            </w:r>
            <w:r>
              <w:rPr>
                <w:noProof/>
                <w:lang w:val="en-US"/>
              </w:rPr>
              <w:t xml:space="preserve"> Sci</w:t>
            </w:r>
            <w:r w:rsidR="00F03984">
              <w:rPr>
                <w:noProof/>
                <w:lang w:val="en-US"/>
              </w:rPr>
              <w:t>ence</w:t>
            </w:r>
            <w:r>
              <w:rPr>
                <w:noProof/>
                <w:lang w:val="en-US"/>
              </w:rPr>
              <w:t xml:space="preserve"> Panel &amp; analytical lab</w:t>
            </w:r>
          </w:p>
          <w:p w14:paraId="130920E1" w14:textId="77777777" w:rsidR="00F03984" w:rsidRPr="003B3C7D" w:rsidRDefault="00F03984" w:rsidP="00E304FB">
            <w:pPr>
              <w:rPr>
                <w:noProof/>
                <w:lang w:val="en-US"/>
              </w:rPr>
            </w:pPr>
            <w:r w:rsidRPr="004C6B46">
              <w:rPr>
                <w:noProof/>
                <w:highlight w:val="yellow"/>
                <w:lang w:val="en-US"/>
                <w:rPrChange w:id="410" w:author="Elizabeth Hughes" w:date="2016-11-01T13:06:00Z">
                  <w:rPr>
                    <w:noProof/>
                    <w:lang w:val="en-US"/>
                  </w:rPr>
                </w:rPrChange>
              </w:rPr>
              <w:t>? From MDLZ library?</w:t>
            </w:r>
          </w:p>
        </w:tc>
        <w:tc>
          <w:tcPr>
            <w:tcW w:w="5670" w:type="dxa"/>
          </w:tcPr>
          <w:p w14:paraId="0576D940" w14:textId="77777777" w:rsidR="00EE6FAE" w:rsidRDefault="00C45C07" w:rsidP="00EE6FAE">
            <w:pPr>
              <w:rPr>
                <w:ins w:id="411" w:author="Adam Boothroyd" w:date="2016-11-11T08:50:00Z"/>
                <w:b/>
                <w:lang w:val="en-US"/>
              </w:rPr>
            </w:pPr>
            <w:del w:id="412" w:author="Adam Boothroyd" w:date="2016-11-11T08:50:00Z">
              <w:r w:rsidDel="00EE6FAE">
                <w:rPr>
                  <w:b/>
                  <w:lang w:val="en-US"/>
                </w:rPr>
                <w:delText xml:space="preserve">Caption: </w:delText>
              </w:r>
            </w:del>
            <w:ins w:id="413" w:author="Adam Boothroyd" w:date="2016-11-11T08:50:00Z">
              <w:r w:rsidR="00EE6FAE">
                <w:rPr>
                  <w:b/>
                  <w:lang w:val="en-US"/>
                </w:rPr>
                <w:t>TEXT</w:t>
              </w:r>
            </w:ins>
          </w:p>
          <w:p w14:paraId="603F0A50" w14:textId="6B10FAEA" w:rsidR="00C45C07" w:rsidRDefault="00C45C07" w:rsidP="00B329B6">
            <w:pPr>
              <w:rPr>
                <w:lang w:val="en-US"/>
              </w:rPr>
            </w:pPr>
            <w:r>
              <w:rPr>
                <w:b/>
                <w:lang w:val="en-US"/>
              </w:rPr>
              <w:t>Consumer Science</w:t>
            </w:r>
            <w:r w:rsidR="00E46246">
              <w:rPr>
                <w:b/>
                <w:lang w:val="en-US"/>
              </w:rPr>
              <w:t xml:space="preserve"> </w:t>
            </w:r>
            <w:r w:rsidR="00E46246" w:rsidRPr="00E46246">
              <w:rPr>
                <w:lang w:val="en-US"/>
              </w:rPr>
              <w:t>helped understand consumer needs</w:t>
            </w:r>
            <w:r w:rsidRPr="00E46246">
              <w:rPr>
                <w:lang w:val="en-US"/>
              </w:rPr>
              <w:t xml:space="preserve"> and</w:t>
            </w:r>
            <w:r>
              <w:rPr>
                <w:b/>
                <w:lang w:val="en-US"/>
              </w:rPr>
              <w:t xml:space="preserve"> Analytical </w:t>
            </w:r>
            <w:r w:rsidRPr="00F03984">
              <w:rPr>
                <w:lang w:val="en-US"/>
              </w:rPr>
              <w:t xml:space="preserve">developed measurement methods </w:t>
            </w:r>
            <w:r w:rsidR="00E46246">
              <w:rPr>
                <w:lang w:val="en-US"/>
              </w:rPr>
              <w:t>so</w:t>
            </w:r>
            <w:r w:rsidRPr="00F03984">
              <w:rPr>
                <w:lang w:val="en-US"/>
              </w:rPr>
              <w:t xml:space="preserve"> </w:t>
            </w:r>
            <w:r w:rsidR="00E46246">
              <w:rPr>
                <w:lang w:val="en-US"/>
              </w:rPr>
              <w:t>the product met those needs</w:t>
            </w:r>
            <w:r w:rsidR="00F03984">
              <w:rPr>
                <w:lang w:val="en-US"/>
              </w:rPr>
              <w:t>.</w:t>
            </w:r>
          </w:p>
          <w:p w14:paraId="6D7B9034" w14:textId="77777777" w:rsidR="00F03984" w:rsidRPr="00525D5C" w:rsidRDefault="00F03984" w:rsidP="00B329B6">
            <w:pPr>
              <w:rPr>
                <w:b/>
                <w:lang w:val="en-US"/>
              </w:rPr>
            </w:pPr>
          </w:p>
        </w:tc>
      </w:tr>
      <w:tr w:rsidR="00DD131A" w:rsidRPr="00DD7A84" w14:paraId="4898213D" w14:textId="77777777" w:rsidTr="00D94212">
        <w:trPr>
          <w:trHeight w:val="2445"/>
        </w:trPr>
        <w:tc>
          <w:tcPr>
            <w:tcW w:w="1101" w:type="dxa"/>
            <w:shd w:val="clear" w:color="auto" w:fill="36424A"/>
          </w:tcPr>
          <w:p w14:paraId="22ECA951" w14:textId="77777777" w:rsidR="00DD131A" w:rsidRPr="00DD7A84" w:rsidRDefault="00DD131A" w:rsidP="00E304FB">
            <w:pPr>
              <w:jc w:val="center"/>
              <w:rPr>
                <w:b/>
                <w:color w:val="F2F2F2"/>
                <w:lang w:val="en-US"/>
              </w:rPr>
            </w:pPr>
            <w:r w:rsidRPr="00DD7A84">
              <w:rPr>
                <w:b/>
                <w:color w:val="F2F2F2"/>
                <w:lang w:val="en-US"/>
              </w:rPr>
              <w:t>5</w:t>
            </w:r>
          </w:p>
        </w:tc>
        <w:tc>
          <w:tcPr>
            <w:tcW w:w="3118" w:type="dxa"/>
          </w:tcPr>
          <w:p w14:paraId="6C285F0A" w14:textId="77777777" w:rsidR="00DD131A" w:rsidRDefault="00407A03" w:rsidP="00E304FB">
            <w:pPr>
              <w:rPr>
                <w:lang w:val="en-US"/>
              </w:rPr>
            </w:pPr>
            <w:r w:rsidRPr="00525D5C">
              <w:rPr>
                <w:lang w:val="en-US"/>
              </w:rPr>
              <w:t>Chocolate factory photo.</w:t>
            </w:r>
            <w:r w:rsidR="00D94212">
              <w:rPr>
                <w:lang w:val="en-US"/>
              </w:rPr>
              <w:t xml:space="preserve"> </w:t>
            </w:r>
          </w:p>
          <w:p w14:paraId="63D301EF" w14:textId="77777777" w:rsidR="00D94212" w:rsidRPr="00525D5C" w:rsidRDefault="00470E5F" w:rsidP="00E304FB">
            <w:pPr>
              <w:rPr>
                <w:lang w:val="en-US"/>
              </w:rPr>
            </w:pPr>
            <w:r>
              <w:rPr>
                <w:noProof/>
                <w:lang w:eastAsia="en-GB"/>
              </w:rPr>
              <w:pict w14:anchorId="6C14A71E">
                <v:shape id="Picture 19" o:spid="_x0000_i1052" type="#_x0000_t75" style="width:110.3pt;height:97.05pt;visibility:visible">
                  <v:imagedata r:id="rId64" o:title=""/>
                </v:shape>
              </w:pict>
            </w:r>
          </w:p>
        </w:tc>
        <w:tc>
          <w:tcPr>
            <w:tcW w:w="5670" w:type="dxa"/>
          </w:tcPr>
          <w:p w14:paraId="466B0478" w14:textId="501CE22D" w:rsidR="00EE6FAE" w:rsidRDefault="00DD131A" w:rsidP="00EE6FAE">
            <w:pPr>
              <w:rPr>
                <w:ins w:id="414" w:author="Adam Boothroyd" w:date="2016-11-11T08:50:00Z"/>
                <w:b/>
                <w:lang w:val="en-US"/>
              </w:rPr>
            </w:pPr>
            <w:del w:id="415" w:author="Adam Boothroyd" w:date="2016-11-11T08:50:00Z">
              <w:r w:rsidRPr="00525D5C" w:rsidDel="00EE6FAE">
                <w:rPr>
                  <w:b/>
                  <w:lang w:val="en-US"/>
                </w:rPr>
                <w:delText>Caption</w:delText>
              </w:r>
              <w:r w:rsidRPr="00B157CE" w:rsidDel="00EE6FAE">
                <w:rPr>
                  <w:lang w:val="en-US"/>
                </w:rPr>
                <w:delText>:</w:delText>
              </w:r>
            </w:del>
            <w:ins w:id="416" w:author="Adam Boothroyd" w:date="2016-11-11T08:50:00Z">
              <w:r w:rsidR="00EE6FAE">
                <w:rPr>
                  <w:b/>
                  <w:lang w:val="en-US"/>
                </w:rPr>
                <w:t>TEXT</w:t>
              </w:r>
            </w:ins>
          </w:p>
          <w:p w14:paraId="30FE1F0B" w14:textId="7F1DC9C9" w:rsidR="00DD131A" w:rsidRDefault="00DD131A" w:rsidP="00B329B6">
            <w:pPr>
              <w:rPr>
                <w:lang w:val="en-US"/>
              </w:rPr>
            </w:pPr>
            <w:del w:id="417" w:author="Adam Boothroyd" w:date="2016-11-11T08:51:00Z">
              <w:r w:rsidRPr="00B157CE" w:rsidDel="00EE6FAE">
                <w:rPr>
                  <w:lang w:val="en-US"/>
                </w:rPr>
                <w:delText xml:space="preserve"> </w:delText>
              </w:r>
            </w:del>
            <w:r w:rsidR="00B329B6" w:rsidRPr="00D94212">
              <w:rPr>
                <w:b/>
                <w:lang w:val="en-US"/>
              </w:rPr>
              <w:t>Process Development</w:t>
            </w:r>
            <w:r w:rsidR="00B329B6" w:rsidRPr="00B157CE">
              <w:rPr>
                <w:lang w:val="en-US"/>
              </w:rPr>
              <w:t xml:space="preserve"> found ways to make the new HRC</w:t>
            </w:r>
            <w:r w:rsidR="00C45C07">
              <w:rPr>
                <w:lang w:val="en-US"/>
              </w:rPr>
              <w:t xml:space="preserve"> </w:t>
            </w:r>
            <w:r w:rsidR="00D94212">
              <w:rPr>
                <w:lang w:val="en-US"/>
              </w:rPr>
              <w:t>on a large</w:t>
            </w:r>
            <w:r w:rsidR="00C45C07">
              <w:rPr>
                <w:lang w:val="en-US"/>
              </w:rPr>
              <w:t xml:space="preserve"> scale</w:t>
            </w:r>
            <w:r w:rsidR="00D94212">
              <w:rPr>
                <w:lang w:val="en-US"/>
              </w:rPr>
              <w:t>.</w:t>
            </w:r>
          </w:p>
          <w:p w14:paraId="1FF9AE15" w14:textId="77777777" w:rsidR="00BB6D2D" w:rsidRPr="00B157CE" w:rsidRDefault="00BB6D2D" w:rsidP="00B329B6">
            <w:pPr>
              <w:rPr>
                <w:lang w:val="en-US"/>
              </w:rPr>
            </w:pPr>
          </w:p>
        </w:tc>
      </w:tr>
      <w:tr w:rsidR="00DD131A" w:rsidRPr="00DD7A84" w14:paraId="4C8607E9" w14:textId="77777777" w:rsidTr="00E304FB">
        <w:tc>
          <w:tcPr>
            <w:tcW w:w="1101" w:type="dxa"/>
            <w:shd w:val="clear" w:color="auto" w:fill="36424A"/>
          </w:tcPr>
          <w:p w14:paraId="0F3FF130" w14:textId="77777777" w:rsidR="00DD131A" w:rsidRPr="00DD7A84" w:rsidRDefault="00DD131A" w:rsidP="00E304FB">
            <w:pPr>
              <w:jc w:val="center"/>
              <w:rPr>
                <w:b/>
                <w:color w:val="F2F2F2"/>
                <w:lang w:val="en-US"/>
              </w:rPr>
            </w:pPr>
            <w:r w:rsidRPr="00DD7A84">
              <w:rPr>
                <w:b/>
                <w:color w:val="F2F2F2"/>
                <w:lang w:val="en-US"/>
              </w:rPr>
              <w:t>6</w:t>
            </w:r>
          </w:p>
        </w:tc>
        <w:tc>
          <w:tcPr>
            <w:tcW w:w="3118" w:type="dxa"/>
          </w:tcPr>
          <w:p w14:paraId="2314719E" w14:textId="77777777" w:rsidR="00DD131A" w:rsidRDefault="007E33CF" w:rsidP="00E304FB">
            <w:pPr>
              <w:rPr>
                <w:lang w:val="en-US"/>
              </w:rPr>
            </w:pPr>
            <w:r w:rsidRPr="00DD7A84">
              <w:rPr>
                <w:lang w:val="en-US"/>
              </w:rPr>
              <w:t>Pic of wrapper showing ingredients list &amp; nutritional info.</w:t>
            </w:r>
          </w:p>
          <w:p w14:paraId="62577032" w14:textId="77777777" w:rsidR="007827A8" w:rsidRDefault="007827A8" w:rsidP="00E304FB">
            <w:pPr>
              <w:rPr>
                <w:noProof/>
                <w:lang w:val="en-US"/>
              </w:rPr>
            </w:pPr>
            <w:r w:rsidRPr="004C6B46">
              <w:rPr>
                <w:noProof/>
                <w:highlight w:val="yellow"/>
                <w:lang w:val="en-US"/>
                <w:rPrChange w:id="418" w:author="Elizabeth Hughes" w:date="2016-11-01T13:06:00Z">
                  <w:rPr>
                    <w:noProof/>
                    <w:lang w:val="en-US"/>
                  </w:rPr>
                </w:rPrChange>
              </w:rPr>
              <w:t>? From MDLZ library?</w:t>
            </w:r>
          </w:p>
          <w:p w14:paraId="4F78180A" w14:textId="77777777" w:rsidR="007827A8" w:rsidRDefault="007827A8" w:rsidP="00E304FB">
            <w:pPr>
              <w:rPr>
                <w:noProof/>
                <w:lang w:val="en-US"/>
              </w:rPr>
            </w:pPr>
            <w:r>
              <w:rPr>
                <w:noProof/>
                <w:lang w:val="en-US"/>
              </w:rPr>
              <w:t>Or this pic</w:t>
            </w:r>
          </w:p>
          <w:p w14:paraId="4D3F045C" w14:textId="77777777" w:rsidR="007827A8" w:rsidRDefault="00470E5F" w:rsidP="00E304FB">
            <w:pPr>
              <w:rPr>
                <w:noProof/>
                <w:lang w:val="en-US"/>
              </w:rPr>
            </w:pPr>
            <w:r>
              <w:rPr>
                <w:noProof/>
                <w:lang w:eastAsia="en-GB"/>
              </w:rPr>
              <w:lastRenderedPageBreak/>
              <w:pict w14:anchorId="6F5C2275">
                <v:shape id="Picture 25" o:spid="_x0000_i1053" type="#_x0000_t75" style="width:97.95pt;height:79.75pt;visibility:visible">
                  <v:imagedata r:id="rId65" o:title="" cropbottom="-150f" cropleft="5088f"/>
                </v:shape>
              </w:pict>
            </w:r>
          </w:p>
          <w:p w14:paraId="05971744" w14:textId="77777777" w:rsidR="007827A8" w:rsidRPr="00DD7A84" w:rsidRDefault="007827A8" w:rsidP="00E304FB">
            <w:pPr>
              <w:rPr>
                <w:lang w:val="en-US"/>
              </w:rPr>
            </w:pPr>
          </w:p>
        </w:tc>
        <w:tc>
          <w:tcPr>
            <w:tcW w:w="5670" w:type="dxa"/>
          </w:tcPr>
          <w:p w14:paraId="4E738302" w14:textId="5E0CA507" w:rsidR="00EE6FAE" w:rsidRPr="00EE6FAE" w:rsidRDefault="00EE6FAE" w:rsidP="00E304FB">
            <w:pPr>
              <w:rPr>
                <w:ins w:id="419" w:author="Adam Boothroyd" w:date="2016-11-11T08:51:00Z"/>
                <w:b/>
                <w:lang w:val="en-US"/>
                <w:rPrChange w:id="420" w:author="Adam Boothroyd" w:date="2016-11-11T08:51:00Z">
                  <w:rPr>
                    <w:ins w:id="421" w:author="Adam Boothroyd" w:date="2016-11-11T08:51:00Z"/>
                    <w:lang w:val="en-US"/>
                  </w:rPr>
                </w:rPrChange>
              </w:rPr>
            </w:pPr>
            <w:ins w:id="422" w:author="Adam Boothroyd" w:date="2016-11-11T08:51:00Z">
              <w:r>
                <w:rPr>
                  <w:b/>
                  <w:lang w:val="en-US"/>
                </w:rPr>
                <w:lastRenderedPageBreak/>
                <w:t>TEXT</w:t>
              </w:r>
            </w:ins>
            <w:del w:id="423" w:author="Adam Boothroyd" w:date="2016-11-11T08:51:00Z">
              <w:r w:rsidR="00DD131A" w:rsidRPr="00DD7A84" w:rsidDel="00EE6FAE">
                <w:rPr>
                  <w:b/>
                  <w:lang w:val="en-US"/>
                </w:rPr>
                <w:delText>Caption</w:delText>
              </w:r>
              <w:r w:rsidR="00DD131A" w:rsidRPr="00DD7A84" w:rsidDel="00EE6FAE">
                <w:rPr>
                  <w:lang w:val="en-US"/>
                </w:rPr>
                <w:delText xml:space="preserve">: </w:delText>
              </w:r>
            </w:del>
          </w:p>
          <w:p w14:paraId="10643704" w14:textId="4075CF2D" w:rsidR="00DD131A" w:rsidRPr="00DD7A84" w:rsidRDefault="00C45C07" w:rsidP="00E304FB">
            <w:pPr>
              <w:rPr>
                <w:lang w:val="en-US"/>
              </w:rPr>
            </w:pPr>
            <w:r w:rsidRPr="00B84AAB">
              <w:rPr>
                <w:b/>
                <w:lang w:val="en-US"/>
              </w:rPr>
              <w:t>SARA</w:t>
            </w:r>
            <w:r w:rsidRPr="00DD7A84">
              <w:rPr>
                <w:lang w:val="en-US"/>
              </w:rPr>
              <w:t xml:space="preserve"> </w:t>
            </w:r>
            <w:r>
              <w:rPr>
                <w:lang w:val="en-US"/>
              </w:rPr>
              <w:t xml:space="preserve">supported the approval of the chocolate in new markets, </w:t>
            </w:r>
            <w:r w:rsidR="0088101C">
              <w:rPr>
                <w:lang w:val="en-US"/>
              </w:rPr>
              <w:t>collaborated</w:t>
            </w:r>
            <w:r>
              <w:rPr>
                <w:lang w:val="en-US"/>
              </w:rPr>
              <w:t xml:space="preserve"> with </w:t>
            </w:r>
            <w:r w:rsidR="007827A8">
              <w:rPr>
                <w:lang w:val="en-US"/>
              </w:rPr>
              <w:t>L</w:t>
            </w:r>
            <w:r>
              <w:rPr>
                <w:lang w:val="en-US"/>
              </w:rPr>
              <w:t>egal</w:t>
            </w:r>
            <w:r w:rsidR="007827A8">
              <w:rPr>
                <w:lang w:val="en-US"/>
              </w:rPr>
              <w:t xml:space="preserve"> and helped develop artwork.</w:t>
            </w:r>
          </w:p>
          <w:p w14:paraId="6F9F477A" w14:textId="77777777" w:rsidR="00DD131A" w:rsidRPr="00DD7A84" w:rsidRDefault="00DD131A" w:rsidP="00E304FB">
            <w:pPr>
              <w:rPr>
                <w:lang w:val="en-US"/>
              </w:rPr>
            </w:pPr>
          </w:p>
        </w:tc>
      </w:tr>
      <w:tr w:rsidR="00BB6D2D" w:rsidRPr="00DD7A84" w14:paraId="3EFF7DA9" w14:textId="77777777" w:rsidTr="00E304FB">
        <w:tc>
          <w:tcPr>
            <w:tcW w:w="1101" w:type="dxa"/>
            <w:shd w:val="clear" w:color="auto" w:fill="36424A"/>
          </w:tcPr>
          <w:p w14:paraId="4CEA4166" w14:textId="77777777" w:rsidR="00BB6D2D" w:rsidRPr="00DD7A84" w:rsidRDefault="00BB6D2D" w:rsidP="00E304FB">
            <w:pPr>
              <w:jc w:val="center"/>
              <w:rPr>
                <w:b/>
                <w:color w:val="F2F2F2"/>
                <w:lang w:val="en-US"/>
              </w:rPr>
            </w:pPr>
            <w:r>
              <w:rPr>
                <w:b/>
                <w:color w:val="F2F2F2"/>
                <w:lang w:val="en-US"/>
              </w:rPr>
              <w:t>7</w:t>
            </w:r>
          </w:p>
        </w:tc>
        <w:tc>
          <w:tcPr>
            <w:tcW w:w="3118" w:type="dxa"/>
          </w:tcPr>
          <w:p w14:paraId="51DBB208" w14:textId="77777777" w:rsidR="00602AEF" w:rsidRDefault="00602AEF" w:rsidP="00A53C8C">
            <w:pPr>
              <w:rPr>
                <w:noProof/>
                <w:lang w:val="en-US"/>
              </w:rPr>
            </w:pPr>
          </w:p>
          <w:p w14:paraId="7449BDC9" w14:textId="77777777" w:rsidR="00602AEF" w:rsidRDefault="00602AEF" w:rsidP="00A53C8C">
            <w:pPr>
              <w:rPr>
                <w:noProof/>
                <w:lang w:val="en-US"/>
              </w:rPr>
            </w:pPr>
            <w:r>
              <w:rPr>
                <w:noProof/>
                <w:lang w:val="en-US"/>
              </w:rPr>
              <w:t xml:space="preserve">Or this Shutterstock image shows couple in green &amp; white; </w:t>
            </w:r>
            <w:r w:rsidR="00313F91">
              <w:rPr>
                <w:noProof/>
                <w:lang w:val="en-US"/>
              </w:rPr>
              <w:t xml:space="preserve">the </w:t>
            </w:r>
            <w:r>
              <w:rPr>
                <w:noProof/>
                <w:lang w:val="en-US"/>
              </w:rPr>
              <w:t>colors of</w:t>
            </w:r>
            <w:r w:rsidR="00313F91">
              <w:rPr>
                <w:noProof/>
                <w:lang w:val="en-US"/>
              </w:rPr>
              <w:t xml:space="preserve"> the</w:t>
            </w:r>
            <w:r>
              <w:rPr>
                <w:noProof/>
                <w:lang w:val="en-US"/>
              </w:rPr>
              <w:t xml:space="preserve"> Nigerian flag.</w:t>
            </w:r>
          </w:p>
          <w:p w14:paraId="4C02C2E7" w14:textId="77777777" w:rsidR="002F2F31" w:rsidRDefault="002F2F31" w:rsidP="00A53C8C">
            <w:pPr>
              <w:rPr>
                <w:noProof/>
                <w:lang w:val="en-US"/>
              </w:rPr>
            </w:pPr>
          </w:p>
          <w:p w14:paraId="20FBED90" w14:textId="77777777" w:rsidR="002F2F31" w:rsidRDefault="002F2F31" w:rsidP="00A53C8C">
            <w:pPr>
              <w:rPr>
                <w:noProof/>
                <w:lang w:val="en-US"/>
              </w:rPr>
            </w:pPr>
          </w:p>
          <w:p w14:paraId="7BD57863" w14:textId="77777777" w:rsidR="00A53C8C" w:rsidRDefault="00A53C8C" w:rsidP="00E304FB">
            <w:pPr>
              <w:rPr>
                <w:lang w:val="en-US"/>
              </w:rPr>
            </w:pPr>
          </w:p>
          <w:p w14:paraId="47786E51" w14:textId="77777777" w:rsidR="00BB6D2D" w:rsidRPr="00DD7A84" w:rsidRDefault="002F2F31" w:rsidP="00E304FB">
            <w:pPr>
              <w:rPr>
                <w:lang w:val="en-US"/>
              </w:rPr>
            </w:pPr>
            <w:ins w:id="424" w:author="Elizabeth Hughes" w:date="2016-10-27T12:15:00Z">
              <w:r>
                <w:fldChar w:fldCharType="begin"/>
              </w:r>
              <w:r>
                <w:instrText xml:space="preserve"> INCLUDEPICTURE "http://image.shutterstock.com/z/stock-photo-african-american-couple-showing-thumb-in-the-city-402548521.jpg" \* MERGEFORMATINET </w:instrText>
              </w:r>
              <w:r>
                <w:fldChar w:fldCharType="separate"/>
              </w:r>
              <w:r w:rsidR="00E04FD9">
                <w:fldChar w:fldCharType="begin"/>
              </w:r>
              <w:r w:rsidR="00E04FD9">
                <w:instrText xml:space="preserve"> INCLUDEPICTURE  "http://image.shutterstock.com/z/stock-photo-african-american-couple-showing-thumb-in-the-city-402548521.jpg" \* MERGEFORMATINET </w:instrText>
              </w:r>
              <w:r w:rsidR="00E04FD9">
                <w:fldChar w:fldCharType="separate"/>
              </w:r>
              <w:r w:rsidR="00494AE9">
                <w:fldChar w:fldCharType="begin"/>
              </w:r>
              <w:r w:rsidR="00494AE9">
                <w:instrText xml:space="preserve"> INCLUDEPICTURE  "http://image.shutterstock.com/z/stock-photo-african-american-couple-showing-thumb-in-the-city-402548521.jpg" \* MERGEFORMATINET </w:instrText>
              </w:r>
              <w:r w:rsidR="00494AE9">
                <w:fldChar w:fldCharType="separate"/>
              </w:r>
              <w:r w:rsidR="007B17C2">
                <w:fldChar w:fldCharType="begin"/>
              </w:r>
              <w:r w:rsidR="007B17C2">
                <w:instrText xml:space="preserve"> INCLUDEPICTURE  "http://image.shutterstock.com/z/stock-photo-african-american-couple-showing-thumb-in-the-city-402548521.jpg" \* MERGEFORMATINET </w:instrText>
              </w:r>
              <w:r w:rsidR="007B17C2">
                <w:fldChar w:fldCharType="separate"/>
              </w:r>
              <w:r w:rsidR="00AC178F">
                <w:fldChar w:fldCharType="begin"/>
              </w:r>
              <w:r w:rsidR="00AC178F">
                <w:instrText xml:space="preserve"> INCLUDEPICTURE  "http://image.shutterstock.com/z/stock-photo-african-american-couple-showing-thumb-in-the-city-402548521.jpg" \* MERGEFORMATINET </w:instrText>
              </w:r>
              <w:r w:rsidR="00AC178F">
                <w:fldChar w:fldCharType="separate"/>
              </w:r>
              <w:r w:rsidR="009E4FA1">
                <w:fldChar w:fldCharType="begin"/>
              </w:r>
              <w:r w:rsidR="009E4FA1">
                <w:instrText xml:space="preserve"> INCLUDEPICTURE  "http://image.shutterstock.com/z/stock-photo-african-american-couple-showing-thumb-in-the-city-402548521.jpg" \* MERGEFORMATINET </w:instrText>
              </w:r>
              <w:r w:rsidR="009E4FA1">
                <w:fldChar w:fldCharType="separate"/>
              </w:r>
              <w:r w:rsidR="00E53017">
                <w:fldChar w:fldCharType="begin"/>
              </w:r>
              <w:r w:rsidR="00E53017">
                <w:instrText xml:space="preserve"> INCLUDEPICTURE  "http://image.shutterstock.com/z/stock-photo-african-american-couple-showing-thumb-in-the-city-402548521.jpg" \* MERGEFORMATINET </w:instrText>
              </w:r>
              <w:r w:rsidR="00E53017">
                <w:fldChar w:fldCharType="separate"/>
              </w:r>
              <w:r w:rsidR="003A1ADC">
                <w:fldChar w:fldCharType="begin"/>
              </w:r>
              <w:r w:rsidR="003A1ADC">
                <w:instrText xml:space="preserve"> </w:instrText>
              </w:r>
              <w:r w:rsidR="003A1ADC">
                <w:instrText>IN</w:instrText>
              </w:r>
              <w:r w:rsidR="003A1ADC">
                <w:instrText>CLUDEPICTURE  "http://image.shutterstock.com/z/stock-photo-african-american-couple-showing-thumb-in-the-city-402548521.jpg" \* MERGEFORMATINET</w:instrText>
              </w:r>
              <w:r w:rsidR="003A1ADC">
                <w:instrText xml:space="preserve"> </w:instrText>
              </w:r>
              <w:r w:rsidR="003A1ADC">
                <w:fldChar w:fldCharType="separate"/>
              </w:r>
              <w:r w:rsidR="00470E5F">
                <w:pict w14:anchorId="3CA2DD50">
                  <v:shape id="_x0000_i1054" type="#_x0000_t75" style="width:169.95pt;height:136.25pt">
                    <v:imagedata r:id="rId66" r:href="rId67"/>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ins>
          </w:p>
        </w:tc>
        <w:tc>
          <w:tcPr>
            <w:tcW w:w="5670" w:type="dxa"/>
          </w:tcPr>
          <w:p w14:paraId="642ABC23" w14:textId="77777777" w:rsidR="00EE6FAE" w:rsidRDefault="00EE6FAE" w:rsidP="00EE6FAE">
            <w:pPr>
              <w:rPr>
                <w:ins w:id="425" w:author="Adam Boothroyd" w:date="2016-11-11T08:51:00Z"/>
                <w:b/>
                <w:lang w:val="en-US"/>
              </w:rPr>
            </w:pPr>
            <w:ins w:id="426" w:author="Adam Boothroyd" w:date="2016-11-11T08:51:00Z">
              <w:r>
                <w:rPr>
                  <w:b/>
                  <w:lang w:val="en-US"/>
                </w:rPr>
                <w:t>TEXT</w:t>
              </w:r>
            </w:ins>
          </w:p>
          <w:p w14:paraId="722CF91B" w14:textId="2472D38E" w:rsidR="001B1137" w:rsidRPr="00E7519C" w:rsidDel="00EE6FAE" w:rsidRDefault="00E7519C" w:rsidP="00BB6D2D">
            <w:pPr>
              <w:rPr>
                <w:del w:id="427" w:author="Adam Boothroyd" w:date="2016-11-11T08:51:00Z"/>
                <w:b/>
                <w:lang w:val="en-US"/>
                <w:rPrChange w:id="428" w:author="Elizabeth Hughes" w:date="2016-11-02T13:14:00Z">
                  <w:rPr>
                    <w:del w:id="429" w:author="Adam Boothroyd" w:date="2016-11-11T08:51:00Z"/>
                    <w:color w:val="FF0000"/>
                    <w:lang w:val="en-US"/>
                  </w:rPr>
                </w:rPrChange>
              </w:rPr>
            </w:pPr>
            <w:del w:id="430" w:author="Adam Boothroyd" w:date="2016-11-11T08:51:00Z">
              <w:r w:rsidRPr="00E7519C" w:rsidDel="00EE6FAE">
                <w:rPr>
                  <w:b/>
                  <w:lang w:val="en-US"/>
                </w:rPr>
                <w:delText>&lt;</w:delText>
              </w:r>
              <w:r w:rsidRPr="00E7519C" w:rsidDel="00EE6FAE">
                <w:rPr>
                  <w:b/>
                  <w:lang w:val="en-US"/>
                  <w:rPrChange w:id="431" w:author="Elizabeth Hughes" w:date="2016-11-02T13:14:00Z">
                    <w:rPr>
                      <w:color w:val="FF0000"/>
                      <w:lang w:val="en-US"/>
                    </w:rPr>
                  </w:rPrChange>
                </w:rPr>
                <w:delText>Caption&gt;</w:delText>
              </w:r>
            </w:del>
          </w:p>
          <w:p w14:paraId="425D7F4A" w14:textId="77777777" w:rsidR="00BB6D2D" w:rsidRPr="00E7519C" w:rsidRDefault="00A53C8C" w:rsidP="00BB6D2D">
            <w:pPr>
              <w:rPr>
                <w:lang w:val="en-US"/>
              </w:rPr>
            </w:pPr>
            <w:r w:rsidRPr="00E7519C">
              <w:rPr>
                <w:lang w:val="en-US"/>
              </w:rPr>
              <w:t xml:space="preserve">In tests, </w:t>
            </w:r>
            <w:r w:rsidR="00BB6D2D" w:rsidRPr="00E7519C">
              <w:rPr>
                <w:lang w:val="en-US"/>
              </w:rPr>
              <w:t xml:space="preserve">100% of consumers </w:t>
            </w:r>
            <w:r w:rsidRPr="00E7519C">
              <w:rPr>
                <w:lang w:val="en-US"/>
              </w:rPr>
              <w:t xml:space="preserve">in Nigeria </w:t>
            </w:r>
            <w:r w:rsidR="00BB6D2D" w:rsidRPr="00E7519C">
              <w:rPr>
                <w:lang w:val="en-US"/>
              </w:rPr>
              <w:t>said that they would definitely or probably buy it!</w:t>
            </w:r>
          </w:p>
          <w:p w14:paraId="17E904BD" w14:textId="77777777" w:rsidR="00A53C8C" w:rsidRPr="00E7519C" w:rsidRDefault="00A53C8C" w:rsidP="00BB6D2D">
            <w:pPr>
              <w:rPr>
                <w:lang w:val="en-US"/>
              </w:rPr>
            </w:pPr>
          </w:p>
          <w:p w14:paraId="61678BBE" w14:textId="77777777" w:rsidR="00BB6D2D" w:rsidRPr="00E7519C" w:rsidRDefault="00BB6D2D" w:rsidP="00BB6D2D">
            <w:pPr>
              <w:rPr>
                <w:lang w:val="en-US"/>
              </w:rPr>
            </w:pPr>
            <w:r w:rsidRPr="00E7519C">
              <w:rPr>
                <w:lang w:val="en-US"/>
              </w:rPr>
              <w:t>We plan to roll heat resistant chocolate out around the world, bringing chocolate to millions of new consumers</w:t>
            </w:r>
            <w:ins w:id="432" w:author="Andy Power" w:date="2016-10-27T16:43:00Z">
              <w:r w:rsidR="001B1137" w:rsidRPr="00E7519C">
                <w:rPr>
                  <w:lang w:val="en-US"/>
                </w:rPr>
                <w:t>.</w:t>
              </w:r>
            </w:ins>
          </w:p>
          <w:p w14:paraId="5C68E3FE" w14:textId="77777777" w:rsidR="00BB6D2D" w:rsidRPr="00DD7A84" w:rsidRDefault="00BB6D2D" w:rsidP="00BB6D2D">
            <w:pPr>
              <w:rPr>
                <w:b/>
                <w:lang w:val="en-US"/>
              </w:rPr>
            </w:pPr>
          </w:p>
        </w:tc>
      </w:tr>
    </w:tbl>
    <w:p w14:paraId="6A8495EE" w14:textId="48A7987E" w:rsidR="00C57B9C" w:rsidRPr="00DD7A84" w:rsidRDefault="00D06F8B" w:rsidP="00D06F8B">
      <w:pPr>
        <w:pStyle w:val="Heading2"/>
        <w:rPr>
          <w:color w:val="FFFFFF"/>
          <w:lang w:val="en-US"/>
        </w:rPr>
      </w:pPr>
      <w:bookmarkStart w:id="433" w:name="_Toc465417702"/>
      <w:r w:rsidRPr="00DD7A84">
        <w:rPr>
          <w:lang w:val="en-US"/>
        </w:rPr>
        <w:lastRenderedPageBreak/>
        <w:t xml:space="preserve">SCREEN </w:t>
      </w:r>
      <w:del w:id="434" w:author="Adam Boothroyd" w:date="2016-11-09T09:55:00Z">
        <w:r w:rsidRPr="00DD7A84" w:rsidDel="000C6A3F">
          <w:rPr>
            <w:color w:val="FFFFFF"/>
            <w:lang w:val="en-US"/>
          </w:rPr>
          <w:delText>02_</w:delText>
        </w:r>
      </w:del>
      <w:r w:rsidRPr="00DD7A84">
        <w:rPr>
          <w:color w:val="FFFFFF"/>
          <w:lang w:val="en-US"/>
        </w:rPr>
        <w:t>03_120</w:t>
      </w:r>
      <w:bookmarkEnd w:id="433"/>
    </w:p>
    <w:p w14:paraId="7B78CDFC" w14:textId="77777777" w:rsidR="00D06F8B" w:rsidRPr="00DD7A84" w:rsidRDefault="00D06F8B" w:rsidP="00D06F8B">
      <w:pPr>
        <w:pStyle w:val="BW-screentype"/>
        <w:rPr>
          <w:lang w:val="en-US"/>
        </w:rPr>
      </w:pPr>
      <w:r w:rsidRPr="00DD7A84">
        <w:rPr>
          <w:lang w:val="en-US"/>
        </w:rPr>
        <w:t>SCREEN TYPE Text reveal</w:t>
      </w:r>
    </w:p>
    <w:p w14:paraId="6483266B" w14:textId="77777777" w:rsidR="00AA647C" w:rsidRPr="00DD7A84" w:rsidRDefault="00AA647C" w:rsidP="00AA647C">
      <w:pPr>
        <w:rPr>
          <w:b/>
          <w:u w:val="single"/>
          <w:lang w:val="en-US"/>
        </w:rPr>
      </w:pPr>
    </w:p>
    <w:p w14:paraId="1665CA0A" w14:textId="77777777" w:rsidR="00AA647C" w:rsidRPr="00DD7A84" w:rsidRDefault="00AA647C" w:rsidP="00867721">
      <w:pPr>
        <w:pStyle w:val="BW-section-head"/>
        <w:rPr>
          <w:lang w:val="en-US"/>
        </w:rPr>
      </w:pPr>
      <w:r w:rsidRPr="00DD7A84">
        <w:rPr>
          <w:lang w:val="en-US"/>
        </w:rPr>
        <w:t>DESCRIPTION</w:t>
      </w:r>
    </w:p>
    <w:p w14:paraId="5A049C13" w14:textId="77777777" w:rsidR="00AA647C" w:rsidRPr="00DD7A84" w:rsidRDefault="00AA647C" w:rsidP="00AA647C">
      <w:pPr>
        <w:rPr>
          <w:lang w:val="en-US"/>
        </w:rPr>
      </w:pPr>
      <w:r w:rsidRPr="00DD7A84">
        <w:rPr>
          <w:lang w:val="en-US"/>
        </w:rPr>
        <w:t>The learner selects text headings to reveal further information, images or media.</w:t>
      </w:r>
    </w:p>
    <w:p w14:paraId="7DE478D0" w14:textId="77777777" w:rsidR="009D23B6" w:rsidRPr="00DD7A84" w:rsidRDefault="009D23B6" w:rsidP="00AA647C">
      <w:pPr>
        <w:rPr>
          <w:lang w:val="en-US"/>
        </w:rPr>
      </w:pPr>
    </w:p>
    <w:p w14:paraId="40FBC3B1" w14:textId="77777777" w:rsidR="009D23B6" w:rsidRPr="00DD7A84" w:rsidRDefault="009D23B6" w:rsidP="009D23B6">
      <w:pPr>
        <w:rPr>
          <w:lang w:val="en-US"/>
        </w:rPr>
      </w:pPr>
      <w:r w:rsidRPr="00DD7A84">
        <w:rPr>
          <w:lang w:val="en-US"/>
        </w:rPr>
        <w:t xml:space="preserve">On this screen we'll go into more detail about the outcomes and the benefits of the work that went into the HRC project. </w:t>
      </w:r>
    </w:p>
    <w:p w14:paraId="158F2828" w14:textId="77777777" w:rsidR="009D23B6" w:rsidRPr="003B3C7D" w:rsidRDefault="009D23B6" w:rsidP="009D23B6">
      <w:pPr>
        <w:rPr>
          <w:lang w:val="en-US"/>
        </w:rPr>
      </w:pPr>
      <w:r w:rsidRPr="00DD7A84">
        <w:rPr>
          <w:lang w:val="en-US"/>
        </w:rPr>
        <w:t xml:space="preserve">We'll split the information up into two headings. The first will focus on what the benefit was to the consumer, and how the results led to a surge in popularity of the product. The second will focus on the benefits for the company, </w:t>
      </w:r>
      <w:r w:rsidR="00A375A4">
        <w:rPr>
          <w:lang w:val="en-US"/>
        </w:rPr>
        <w:t>t</w:t>
      </w:r>
      <w:r w:rsidR="002C098C">
        <w:rPr>
          <w:lang w:val="en-US"/>
        </w:rPr>
        <w:t>his has growth rather than margin/cost benefits</w:t>
      </w:r>
    </w:p>
    <w:p w14:paraId="30044B9E" w14:textId="77777777" w:rsidR="00AA647C" w:rsidRPr="003B3C7D" w:rsidRDefault="00AA647C" w:rsidP="00AA647C">
      <w:pPr>
        <w:rPr>
          <w:lang w:val="en-US"/>
        </w:rPr>
      </w:pPr>
    </w:p>
    <w:p w14:paraId="2FD5B202" w14:textId="77777777" w:rsidR="00AA647C" w:rsidRPr="00525D5C" w:rsidRDefault="00AA647C" w:rsidP="00AA647C">
      <w:pPr>
        <w:rPr>
          <w:b/>
          <w:u w:val="single"/>
          <w:lang w:val="en-US"/>
        </w:rPr>
      </w:pPr>
    </w:p>
    <w:p w14:paraId="341AC6C0" w14:textId="77777777" w:rsidR="00AA647C" w:rsidRPr="00B157CE" w:rsidRDefault="00AA647C" w:rsidP="00867721">
      <w:pPr>
        <w:pStyle w:val="BW-section-head"/>
        <w:rPr>
          <w:lang w:val="en-US"/>
        </w:rPr>
      </w:pPr>
      <w:r w:rsidRPr="00525D5C">
        <w:rPr>
          <w:lang w:val="en-US"/>
        </w:rPr>
        <w:t xml:space="preserve">OPENING TEXT </w:t>
      </w:r>
      <w:r w:rsidRPr="00B157CE">
        <w:rPr>
          <w:color w:val="808080"/>
          <w:lang w:val="en-US"/>
        </w:rPr>
        <w:t>(30 words max)</w:t>
      </w:r>
    </w:p>
    <w:p w14:paraId="02478D4B" w14:textId="77777777" w:rsidR="00AA647C" w:rsidRPr="003B3C7D" w:rsidRDefault="00B30530" w:rsidP="00AA647C">
      <w:pPr>
        <w:rPr>
          <w:lang w:val="en-US"/>
        </w:rPr>
      </w:pPr>
      <w:r w:rsidRPr="00B157CE">
        <w:rPr>
          <w:lang w:val="en-US"/>
        </w:rPr>
        <w:t xml:space="preserve">Our </w:t>
      </w:r>
      <w:r w:rsidR="00766C5D" w:rsidRPr="00B157CE">
        <w:rPr>
          <w:lang w:val="en-US"/>
        </w:rPr>
        <w:t>H</w:t>
      </w:r>
      <w:r w:rsidRPr="00B26381">
        <w:rPr>
          <w:lang w:val="en-US"/>
        </w:rPr>
        <w:t xml:space="preserve">eat </w:t>
      </w:r>
      <w:r w:rsidR="00766C5D" w:rsidRPr="00B26381">
        <w:rPr>
          <w:lang w:val="en-US"/>
        </w:rPr>
        <w:t>R</w:t>
      </w:r>
      <w:r w:rsidRPr="00995F99">
        <w:rPr>
          <w:lang w:val="en-US"/>
        </w:rPr>
        <w:t xml:space="preserve">esistant </w:t>
      </w:r>
      <w:r w:rsidR="00766C5D" w:rsidRPr="00995F99">
        <w:rPr>
          <w:lang w:val="en-US"/>
        </w:rPr>
        <w:t>C</w:t>
      </w:r>
      <w:r w:rsidRPr="00995F99">
        <w:rPr>
          <w:lang w:val="en-US"/>
        </w:rPr>
        <w:t xml:space="preserve">hocolate is </w:t>
      </w:r>
      <w:r w:rsidR="00DD7A84">
        <w:rPr>
          <w:lang w:val="en-US"/>
        </w:rPr>
        <w:t xml:space="preserve">a very recent </w:t>
      </w:r>
      <w:r w:rsidR="003C1E7F">
        <w:rPr>
          <w:lang w:val="en-US"/>
        </w:rPr>
        <w:t>technology breakthrough</w:t>
      </w:r>
      <w:r w:rsidR="00DD7A84">
        <w:rPr>
          <w:lang w:val="en-US"/>
        </w:rPr>
        <w:t xml:space="preserve"> </w:t>
      </w:r>
      <w:r w:rsidR="003C1E7F">
        <w:rPr>
          <w:lang w:val="en-US"/>
        </w:rPr>
        <w:t>and</w:t>
      </w:r>
      <w:r w:rsidRPr="00A54701">
        <w:rPr>
          <w:lang w:val="en-US"/>
        </w:rPr>
        <w:t xml:space="preserve"> we're expecting lots of benefits for customers, consumers and us</w:t>
      </w:r>
      <w:r w:rsidRPr="003B3C7D">
        <w:rPr>
          <w:lang w:val="en-US"/>
        </w:rPr>
        <w:t>.</w:t>
      </w:r>
    </w:p>
    <w:p w14:paraId="0E042C0C" w14:textId="77777777" w:rsidR="00AA647C" w:rsidRPr="00525D5C" w:rsidRDefault="00AA647C" w:rsidP="00AA647C">
      <w:pPr>
        <w:rPr>
          <w:lang w:val="en-US"/>
        </w:rPr>
      </w:pPr>
    </w:p>
    <w:p w14:paraId="511A8BDF" w14:textId="77777777" w:rsidR="00AA647C" w:rsidRPr="00525D5C" w:rsidRDefault="00AA647C" w:rsidP="00867721">
      <w:pPr>
        <w:pStyle w:val="BW-section-head"/>
        <w:rPr>
          <w:lang w:val="en-US"/>
        </w:rPr>
      </w:pPr>
      <w:r w:rsidRPr="00525D5C">
        <w:rPr>
          <w:lang w:val="en-US"/>
        </w:rPr>
        <w:t>PROMPT</w:t>
      </w:r>
    </w:p>
    <w:p w14:paraId="0274CDBF" w14:textId="77777777" w:rsidR="00AA647C" w:rsidRPr="00B157CE" w:rsidRDefault="00AA647C" w:rsidP="00AA647C">
      <w:pPr>
        <w:rPr>
          <w:lang w:val="en-US"/>
        </w:rPr>
      </w:pPr>
      <w:r w:rsidRPr="00B157CE">
        <w:rPr>
          <w:lang w:val="en-US"/>
        </w:rPr>
        <w:t>Select each heading to find out more.</w:t>
      </w:r>
    </w:p>
    <w:p w14:paraId="5605C2CC" w14:textId="77777777" w:rsidR="00AA647C" w:rsidRPr="00B157CE" w:rsidRDefault="00AA647C" w:rsidP="00AA647C">
      <w:pPr>
        <w:rPr>
          <w:b/>
          <w:u w:val="single"/>
          <w:lang w:val="en-US"/>
        </w:rPr>
      </w:pPr>
    </w:p>
    <w:p w14:paraId="360EDE9C" w14:textId="77777777" w:rsidR="00AA647C" w:rsidRPr="00B26381" w:rsidRDefault="00AA647C" w:rsidP="00867721">
      <w:pPr>
        <w:pStyle w:val="BW-section-head"/>
        <w:rPr>
          <w:lang w:val="en-US"/>
        </w:rPr>
      </w:pPr>
      <w:r w:rsidRPr="00B157CE">
        <w:rPr>
          <w:lang w:val="en-US"/>
        </w:rPr>
        <w:t xml:space="preserve">HEADING 1 TEXT </w:t>
      </w:r>
      <w:r w:rsidRPr="00B157CE">
        <w:rPr>
          <w:color w:val="808080"/>
          <w:lang w:val="en-US"/>
        </w:rPr>
        <w:t>(5 words max)</w:t>
      </w:r>
    </w:p>
    <w:p w14:paraId="737ED0A0" w14:textId="77777777" w:rsidR="00AA647C" w:rsidRPr="00995F99" w:rsidRDefault="00B30530" w:rsidP="00AA647C">
      <w:pPr>
        <w:rPr>
          <w:b/>
          <w:u w:val="single"/>
          <w:lang w:val="en-US"/>
        </w:rPr>
      </w:pPr>
      <w:r w:rsidRPr="00B26381">
        <w:rPr>
          <w:lang w:val="en-US"/>
        </w:rPr>
        <w:t>Customer and consumer benefits</w:t>
      </w:r>
    </w:p>
    <w:p w14:paraId="63166EAD" w14:textId="77777777" w:rsidR="00AA647C" w:rsidRPr="00995F99" w:rsidRDefault="00AA647C" w:rsidP="00AA647C">
      <w:pPr>
        <w:rPr>
          <w:b/>
          <w:u w:val="single"/>
          <w:lang w:val="en-US"/>
        </w:rPr>
      </w:pPr>
    </w:p>
    <w:p w14:paraId="6EA0DA0E" w14:textId="77777777" w:rsidR="00AA647C" w:rsidRPr="003A2DF4" w:rsidRDefault="00AA647C" w:rsidP="00867721">
      <w:pPr>
        <w:pStyle w:val="BW-section-head"/>
        <w:rPr>
          <w:color w:val="808080"/>
          <w:lang w:val="en-US"/>
        </w:rPr>
      </w:pPr>
      <w:r w:rsidRPr="00995F99">
        <w:rPr>
          <w:lang w:val="en-US"/>
        </w:rPr>
        <w:t xml:space="preserve">TEXT FOR HEADING 1 </w:t>
      </w:r>
      <w:r w:rsidRPr="003A2DF4">
        <w:rPr>
          <w:color w:val="808080"/>
          <w:lang w:val="en-US"/>
        </w:rPr>
        <w:t>(50 words max)</w:t>
      </w:r>
    </w:p>
    <w:p w14:paraId="2BDA4AEA" w14:textId="77777777" w:rsidR="00DD7A84" w:rsidRDefault="00B30530" w:rsidP="00DD7A84">
      <w:pPr>
        <w:pStyle w:val="BrightwaveBullet"/>
        <w:rPr>
          <w:lang w:val="en-US"/>
        </w:rPr>
      </w:pPr>
      <w:r w:rsidRPr="003A2DF4">
        <w:rPr>
          <w:lang w:val="en-US"/>
        </w:rPr>
        <w:t xml:space="preserve">Easy for our retail customers, distributors and wholesalers to store and transport. </w:t>
      </w:r>
    </w:p>
    <w:p w14:paraId="7078C859" w14:textId="77777777" w:rsidR="00B30530" w:rsidRPr="003A2DF4" w:rsidRDefault="00B30530" w:rsidP="00DD7A84">
      <w:pPr>
        <w:pStyle w:val="BrightwaveBullet"/>
        <w:rPr>
          <w:lang w:val="en-US"/>
        </w:rPr>
      </w:pPr>
      <w:r w:rsidRPr="003A2DF4">
        <w:rPr>
          <w:lang w:val="en-US"/>
        </w:rPr>
        <w:t>It won't melt, even if warehouses and vans aren't refrigerated.</w:t>
      </w:r>
    </w:p>
    <w:p w14:paraId="64AAFA43" w14:textId="77777777" w:rsidR="00B30530" w:rsidRPr="00A20683" w:rsidRDefault="00B30530" w:rsidP="00DD7A84">
      <w:pPr>
        <w:pStyle w:val="BrightwaveBullet"/>
        <w:rPr>
          <w:lang w:val="en-US"/>
        </w:rPr>
      </w:pPr>
      <w:r w:rsidRPr="00A20683">
        <w:rPr>
          <w:lang w:val="en-US"/>
        </w:rPr>
        <w:t xml:space="preserve">Delicious </w:t>
      </w:r>
      <w:r w:rsidR="000C36CF" w:rsidRPr="00A20683">
        <w:rPr>
          <w:lang w:val="en-US"/>
        </w:rPr>
        <w:t xml:space="preserve">chocolate </w:t>
      </w:r>
      <w:r w:rsidRPr="00A20683">
        <w:rPr>
          <w:lang w:val="en-US"/>
        </w:rPr>
        <w:t>treats for consumers in hot countries.</w:t>
      </w:r>
    </w:p>
    <w:p w14:paraId="0E4FC6F7" w14:textId="77777777" w:rsidR="00AA647C" w:rsidRPr="00A37A2B" w:rsidRDefault="00B30530" w:rsidP="00DD7A84">
      <w:pPr>
        <w:pStyle w:val="BrightwaveBullet"/>
        <w:rPr>
          <w:lang w:val="en-US"/>
        </w:rPr>
      </w:pPr>
      <w:r w:rsidRPr="00A37A2B">
        <w:rPr>
          <w:lang w:val="en-US"/>
        </w:rPr>
        <w:t>Melts in the mouth, not in the wrapper.</w:t>
      </w:r>
    </w:p>
    <w:p w14:paraId="2590B76A" w14:textId="77777777" w:rsidR="00AA647C" w:rsidRPr="00A37A2B" w:rsidRDefault="00AA647C" w:rsidP="00AA647C">
      <w:pPr>
        <w:rPr>
          <w:u w:val="single"/>
          <w:lang w:val="en-US"/>
        </w:rPr>
      </w:pPr>
    </w:p>
    <w:p w14:paraId="3BD93480" w14:textId="77777777" w:rsidR="00AA647C" w:rsidRPr="00A37A2B" w:rsidRDefault="00AA647C" w:rsidP="00867721">
      <w:pPr>
        <w:pStyle w:val="BW-section-head"/>
        <w:rPr>
          <w:lang w:val="en-US"/>
        </w:rPr>
      </w:pPr>
      <w:r w:rsidRPr="00A37A2B">
        <w:rPr>
          <w:lang w:val="en-US"/>
        </w:rPr>
        <w:t xml:space="preserve">HEADING 2 TEXT </w:t>
      </w:r>
      <w:r w:rsidRPr="00A37A2B">
        <w:rPr>
          <w:color w:val="808080"/>
          <w:lang w:val="en-US"/>
        </w:rPr>
        <w:t>(5 words max)</w:t>
      </w:r>
    </w:p>
    <w:p w14:paraId="16BFE7EC" w14:textId="77777777" w:rsidR="00AA647C" w:rsidRPr="00A86DE6" w:rsidRDefault="009B3646" w:rsidP="00AA647C">
      <w:pPr>
        <w:rPr>
          <w:b/>
          <w:u w:val="single"/>
          <w:lang w:val="en-US"/>
        </w:rPr>
      </w:pPr>
      <w:r w:rsidRPr="00A86DE6">
        <w:rPr>
          <w:lang w:val="en-US"/>
        </w:rPr>
        <w:t>Benefits for us</w:t>
      </w:r>
    </w:p>
    <w:p w14:paraId="5B30FEE8" w14:textId="77777777" w:rsidR="00AA647C" w:rsidRPr="00803997" w:rsidRDefault="00AA647C" w:rsidP="00AA647C">
      <w:pPr>
        <w:rPr>
          <w:b/>
          <w:u w:val="single"/>
          <w:lang w:val="en-US"/>
        </w:rPr>
      </w:pPr>
    </w:p>
    <w:p w14:paraId="01AFF0A3" w14:textId="77777777" w:rsidR="00AA647C" w:rsidRPr="00803997" w:rsidRDefault="00AA647C" w:rsidP="00867721">
      <w:pPr>
        <w:pStyle w:val="BW-section-head"/>
        <w:rPr>
          <w:color w:val="808080"/>
          <w:lang w:val="en-US"/>
        </w:rPr>
      </w:pPr>
      <w:r w:rsidRPr="00803997">
        <w:rPr>
          <w:lang w:val="en-US"/>
        </w:rPr>
        <w:t xml:space="preserve">TEXT FOR HEADING 2 </w:t>
      </w:r>
      <w:r w:rsidRPr="00803997">
        <w:rPr>
          <w:color w:val="808080"/>
          <w:lang w:val="en-US"/>
        </w:rPr>
        <w:t>(50 words max)</w:t>
      </w:r>
    </w:p>
    <w:p w14:paraId="55AF5556" w14:textId="77777777" w:rsidR="009B3646" w:rsidRPr="00803997" w:rsidRDefault="009B3646" w:rsidP="00DD7A84">
      <w:pPr>
        <w:pStyle w:val="BrightwaveBullet"/>
        <w:rPr>
          <w:lang w:val="en-US"/>
        </w:rPr>
      </w:pPr>
      <w:r w:rsidRPr="00803997">
        <w:rPr>
          <w:lang w:val="en-US"/>
        </w:rPr>
        <w:t>An exciting new product generating interest and positive press coverage</w:t>
      </w:r>
    </w:p>
    <w:p w14:paraId="42699FF5" w14:textId="77777777" w:rsidR="009B3646" w:rsidRPr="007F382B" w:rsidRDefault="00C45C07" w:rsidP="00DD7A84">
      <w:pPr>
        <w:pStyle w:val="BrightwaveBullet"/>
        <w:rPr>
          <w:lang w:val="en-US"/>
        </w:rPr>
      </w:pPr>
      <w:r>
        <w:rPr>
          <w:lang w:val="en-US"/>
        </w:rPr>
        <w:t xml:space="preserve">Opens up opportunities in huge markets in Africa and south east Asia where chocolate has not previously been available </w:t>
      </w:r>
    </w:p>
    <w:p w14:paraId="692A5112" w14:textId="77777777" w:rsidR="00AA647C" w:rsidRPr="00803997" w:rsidRDefault="009B3646" w:rsidP="00DD7A84">
      <w:pPr>
        <w:pStyle w:val="BrightwaveBullet"/>
        <w:rPr>
          <w:lang w:val="en-US"/>
        </w:rPr>
      </w:pPr>
      <w:r w:rsidRPr="007F382B">
        <w:rPr>
          <w:lang w:val="en-US"/>
        </w:rPr>
        <w:t>New technologies and expertise to h</w:t>
      </w:r>
      <w:r w:rsidRPr="001C6AEF">
        <w:rPr>
          <w:lang w:val="en-US"/>
        </w:rPr>
        <w:t>elp with future inventions.</w:t>
      </w:r>
    </w:p>
    <w:p w14:paraId="1774FBEE" w14:textId="77777777" w:rsidR="00B93170" w:rsidRPr="007F382B" w:rsidRDefault="00B93170" w:rsidP="00867721">
      <w:pPr>
        <w:rPr>
          <w:lang w:val="en-US"/>
        </w:rPr>
      </w:pPr>
    </w:p>
    <w:p w14:paraId="7DF18B82" w14:textId="6091EC7E" w:rsidR="00867721" w:rsidRPr="001C6AEF" w:rsidRDefault="00867721" w:rsidP="00867721">
      <w:pPr>
        <w:pStyle w:val="Heading2"/>
        <w:rPr>
          <w:color w:val="FFFFFF"/>
          <w:lang w:val="en-US"/>
        </w:rPr>
      </w:pPr>
      <w:bookmarkStart w:id="435" w:name="_Toc465417703"/>
      <w:r w:rsidRPr="007F382B">
        <w:rPr>
          <w:lang w:val="en-US"/>
        </w:rPr>
        <w:lastRenderedPageBreak/>
        <w:t xml:space="preserve">SCREEN </w:t>
      </w:r>
      <w:del w:id="436" w:author="Adam Boothroyd" w:date="2016-11-09T09:55:00Z">
        <w:r w:rsidRPr="001C6AEF" w:rsidDel="000C6A3F">
          <w:rPr>
            <w:color w:val="FFFFFF"/>
            <w:lang w:val="en-US"/>
          </w:rPr>
          <w:delText>02_</w:delText>
        </w:r>
      </w:del>
      <w:r w:rsidRPr="001C6AEF">
        <w:rPr>
          <w:color w:val="FFFFFF"/>
          <w:lang w:val="en-US"/>
        </w:rPr>
        <w:t>03_130</w:t>
      </w:r>
      <w:bookmarkEnd w:id="435"/>
    </w:p>
    <w:p w14:paraId="36820751" w14:textId="77777777" w:rsidR="00867721" w:rsidRPr="00BF0C44" w:rsidRDefault="00867721" w:rsidP="00867721">
      <w:pPr>
        <w:pStyle w:val="BW-screentype"/>
        <w:rPr>
          <w:lang w:val="en-US"/>
        </w:rPr>
      </w:pPr>
      <w:r w:rsidRPr="00BF0C44">
        <w:rPr>
          <w:lang w:val="en-US"/>
        </w:rPr>
        <w:t>SCREEN TYPE Hotspot reveal</w:t>
      </w:r>
    </w:p>
    <w:p w14:paraId="355F8977" w14:textId="77777777" w:rsidR="00B93170" w:rsidRDefault="00854D24" w:rsidP="00B93170">
      <w:pPr>
        <w:rPr>
          <w:b/>
          <w:u w:val="single"/>
          <w:lang w:val="en-US"/>
        </w:rPr>
      </w:pPr>
      <w:r>
        <w:rPr>
          <w:b/>
          <w:u w:val="single"/>
          <w:lang w:val="en-US"/>
        </w:rPr>
        <w:t>Title: Hall of Fame</w:t>
      </w:r>
    </w:p>
    <w:p w14:paraId="2D29684F" w14:textId="77777777" w:rsidR="00854D24" w:rsidRPr="00BF0C44" w:rsidRDefault="00854D24" w:rsidP="00B93170">
      <w:pPr>
        <w:rPr>
          <w:b/>
          <w:u w:val="single"/>
          <w:lang w:val="en-US"/>
        </w:rPr>
      </w:pPr>
    </w:p>
    <w:p w14:paraId="28935C84" w14:textId="77777777" w:rsidR="00B93170" w:rsidRPr="00BF0C44" w:rsidRDefault="00B93170" w:rsidP="00867721">
      <w:pPr>
        <w:pStyle w:val="BW-section-head"/>
        <w:rPr>
          <w:lang w:val="en-US"/>
        </w:rPr>
      </w:pPr>
      <w:r w:rsidRPr="00BF0C44">
        <w:rPr>
          <w:lang w:val="en-US"/>
        </w:rPr>
        <w:t>DESCRIPTION</w:t>
      </w:r>
    </w:p>
    <w:p w14:paraId="3851082C" w14:textId="77777777" w:rsidR="00B93170" w:rsidRPr="0002338F" w:rsidRDefault="00B93170" w:rsidP="00B93170">
      <w:pPr>
        <w:rPr>
          <w:lang w:val="en-US"/>
        </w:rPr>
      </w:pPr>
      <w:r w:rsidRPr="0002338F">
        <w:rPr>
          <w:lang w:val="en-US"/>
        </w:rPr>
        <w:t>The learner selects icons on an image to reveal further information, images or media.</w:t>
      </w:r>
    </w:p>
    <w:p w14:paraId="17B3601F" w14:textId="77777777" w:rsidR="00C752FB" w:rsidRPr="009B7557" w:rsidRDefault="00C752FB" w:rsidP="00B93170">
      <w:pPr>
        <w:rPr>
          <w:lang w:val="en-US"/>
        </w:rPr>
      </w:pPr>
    </w:p>
    <w:p w14:paraId="577B3A76" w14:textId="77777777" w:rsidR="00B93170" w:rsidRPr="009B7557" w:rsidRDefault="00B93170" w:rsidP="00B93170">
      <w:pPr>
        <w:rPr>
          <w:lang w:val="en-US"/>
        </w:rPr>
      </w:pPr>
    </w:p>
    <w:p w14:paraId="2D7E995C" w14:textId="77777777" w:rsidR="007939A8" w:rsidRPr="00DD7A84" w:rsidRDefault="007939A8" w:rsidP="007939A8">
      <w:pPr>
        <w:rPr>
          <w:lang w:val="en-US"/>
        </w:rPr>
      </w:pPr>
      <w:r w:rsidRPr="00DD7A84">
        <w:rPr>
          <w:lang w:val="en-US"/>
        </w:rPr>
        <w:t xml:space="preserve">We'll present this screen as a mini hall of fame the presents the success stories from RDQ. </w:t>
      </w:r>
    </w:p>
    <w:p w14:paraId="6CCE25C0" w14:textId="77777777" w:rsidR="007939A8" w:rsidRPr="003B3C7D" w:rsidRDefault="007939A8" w:rsidP="007939A8">
      <w:pPr>
        <w:rPr>
          <w:lang w:val="en-US"/>
        </w:rPr>
      </w:pPr>
      <w:r w:rsidRPr="00DD7A84">
        <w:rPr>
          <w:lang w:val="en-US"/>
        </w:rPr>
        <w:t>In each case, when the learner clicks an image, we'll provide an overview of the challenge or aim, and then what happened as a result.</w:t>
      </w:r>
    </w:p>
    <w:p w14:paraId="3B8B33F5" w14:textId="77777777" w:rsidR="007939A8" w:rsidRPr="003B3C7D" w:rsidRDefault="007939A8" w:rsidP="00B93170">
      <w:pPr>
        <w:rPr>
          <w:lang w:val="en-US"/>
        </w:rPr>
      </w:pPr>
    </w:p>
    <w:p w14:paraId="6655058F" w14:textId="77777777" w:rsidR="00B93170" w:rsidRPr="00525D5C" w:rsidRDefault="00B93170" w:rsidP="00B93170">
      <w:pPr>
        <w:rPr>
          <w:b/>
          <w:u w:val="single"/>
          <w:lang w:val="en-US"/>
        </w:rPr>
      </w:pPr>
    </w:p>
    <w:p w14:paraId="66C32AB2" w14:textId="77777777" w:rsidR="00B93170" w:rsidRPr="00525D5C" w:rsidRDefault="00B93170" w:rsidP="00867721">
      <w:pPr>
        <w:pStyle w:val="BW-section-head"/>
        <w:rPr>
          <w:lang w:val="en-US"/>
        </w:rPr>
      </w:pPr>
      <w:r w:rsidRPr="00525D5C">
        <w:rPr>
          <w:lang w:val="en-US"/>
        </w:rPr>
        <w:t>MAIN IMAGE</w:t>
      </w:r>
    </w:p>
    <w:p w14:paraId="6849D025" w14:textId="77777777" w:rsidR="00B80FF7" w:rsidRDefault="00B80FF7" w:rsidP="00B93170">
      <w:pPr>
        <w:rPr>
          <w:lang w:val="en-US"/>
        </w:rPr>
      </w:pPr>
      <w:r w:rsidRPr="00B157CE">
        <w:rPr>
          <w:lang w:val="en-US"/>
        </w:rPr>
        <w:t xml:space="preserve">A </w:t>
      </w:r>
      <w:r w:rsidR="00AD256F" w:rsidRPr="00B157CE">
        <w:rPr>
          <w:lang w:val="en-US"/>
        </w:rPr>
        <w:t xml:space="preserve">trophy case with the featured </w:t>
      </w:r>
      <w:r w:rsidR="00854D24">
        <w:rPr>
          <w:lang w:val="en-US"/>
        </w:rPr>
        <w:t>product image</w:t>
      </w:r>
      <w:r w:rsidR="00FE3B6E">
        <w:rPr>
          <w:lang w:val="en-US"/>
        </w:rPr>
        <w:t>s</w:t>
      </w:r>
      <w:r w:rsidR="00AD256F" w:rsidRPr="00B157CE">
        <w:rPr>
          <w:lang w:val="en-US"/>
        </w:rPr>
        <w:t xml:space="preserve"> on </w:t>
      </w:r>
      <w:r w:rsidR="00854D24">
        <w:rPr>
          <w:lang w:val="en-US"/>
        </w:rPr>
        <w:t xml:space="preserve">the </w:t>
      </w:r>
      <w:r w:rsidR="007862AB">
        <w:rPr>
          <w:lang w:val="en-US"/>
        </w:rPr>
        <w:t xml:space="preserve">5 </w:t>
      </w:r>
      <w:r w:rsidR="00854D24">
        <w:rPr>
          <w:lang w:val="en-US"/>
        </w:rPr>
        <w:t>trophies</w:t>
      </w:r>
      <w:r w:rsidR="00AD256F" w:rsidRPr="00B157CE">
        <w:rPr>
          <w:lang w:val="en-US"/>
        </w:rPr>
        <w:t>.</w:t>
      </w:r>
    </w:p>
    <w:p w14:paraId="72C30157" w14:textId="77777777" w:rsidR="007862AB" w:rsidRPr="00B157CE" w:rsidRDefault="007862AB" w:rsidP="00B93170">
      <w:pPr>
        <w:rPr>
          <w:lang w:val="en-US"/>
        </w:rPr>
      </w:pPr>
      <w:r>
        <w:rPr>
          <w:lang w:val="en-US"/>
        </w:rPr>
        <w:t xml:space="preserve">e.g. </w:t>
      </w:r>
      <w:r>
        <w:fldChar w:fldCharType="begin"/>
      </w:r>
      <w:r>
        <w:instrText xml:space="preserve"> INCLUDEPICTURE "http://image.shutterstock.com/z/stock-photo-photos-collection-of-stars-awards-and-trophy-cups-259068476.jpg" \* MERGEFORMATINET </w:instrText>
      </w:r>
      <w:r>
        <w:fldChar w:fldCharType="separate"/>
      </w:r>
      <w:r w:rsidR="00E04FD9">
        <w:fldChar w:fldCharType="begin"/>
      </w:r>
      <w:r w:rsidR="00E04FD9">
        <w:instrText xml:space="preserve"> INCLUDEPICTURE  "http://image.shutterstock.com/z/stock-photo-photos-collection-of-stars-awards-and-trophy-cups-259068476.jpg" \* MERGEFORMATINET </w:instrText>
      </w:r>
      <w:r w:rsidR="00E04FD9">
        <w:fldChar w:fldCharType="separate"/>
      </w:r>
      <w:r w:rsidR="00494AE9">
        <w:fldChar w:fldCharType="begin"/>
      </w:r>
      <w:r w:rsidR="00494AE9">
        <w:instrText xml:space="preserve"> INCLUDEPICTURE  "http://image.shutterstock.com/z/stock-photo-photos-collection-of-stars-awards-and-trophy-cups-259068476.jpg" \* MERGEFORMATINET </w:instrText>
      </w:r>
      <w:r w:rsidR="00494AE9">
        <w:fldChar w:fldCharType="separate"/>
      </w:r>
      <w:r w:rsidR="007B17C2">
        <w:fldChar w:fldCharType="begin"/>
      </w:r>
      <w:r w:rsidR="007B17C2">
        <w:instrText xml:space="preserve"> INCLUDEPICTURE  "http://image.shutterstock.com/z/stock-photo-photos-collection-of-stars-awards-and-trophy-cups-259068476.jpg" \* MERGEFORMATINET </w:instrText>
      </w:r>
      <w:r w:rsidR="007B17C2">
        <w:fldChar w:fldCharType="separate"/>
      </w:r>
      <w:r w:rsidR="00AC178F">
        <w:fldChar w:fldCharType="begin"/>
      </w:r>
      <w:r w:rsidR="00AC178F">
        <w:instrText xml:space="preserve"> INCLUDEPICTURE  "http://image.shutterstock.com/z/stock-photo-photos-collection-of-stars-awards-and-trophy-cups-259068476.jpg" \* MERGEFORMATINET </w:instrText>
      </w:r>
      <w:r w:rsidR="00AC178F">
        <w:fldChar w:fldCharType="separate"/>
      </w:r>
      <w:r w:rsidR="009E4FA1">
        <w:fldChar w:fldCharType="begin"/>
      </w:r>
      <w:r w:rsidR="009E4FA1">
        <w:instrText xml:space="preserve"> INCLUDEPICTURE  "http://image.shutterstock.com/z/stock-photo-photos-collection-of-stars-awards-and-trophy-cups-259068476.jpg" \* MERGEFORMATINET </w:instrText>
      </w:r>
      <w:r w:rsidR="009E4FA1">
        <w:fldChar w:fldCharType="separate"/>
      </w:r>
      <w:r w:rsidR="00E53017">
        <w:fldChar w:fldCharType="begin"/>
      </w:r>
      <w:r w:rsidR="00E53017">
        <w:instrText xml:space="preserve"> INCLUDEPICTURE  "http://image.shutterstock.com/z/stock-photo-photos-collection-of-stars-awards-and-trophy-cups-259068476.jpg" \* MERGEFORMATINET </w:instrText>
      </w:r>
      <w:r w:rsidR="00E53017">
        <w:fldChar w:fldCharType="separate"/>
      </w:r>
      <w:r w:rsidR="003A1ADC">
        <w:fldChar w:fldCharType="begin"/>
      </w:r>
      <w:r w:rsidR="003A1ADC">
        <w:instrText xml:space="preserve"> </w:instrText>
      </w:r>
      <w:r w:rsidR="003A1ADC">
        <w:instrText>IN</w:instrText>
      </w:r>
      <w:r w:rsidR="003A1ADC">
        <w:instrText>CLUDEPICTURE  "http://image.shutterstock.com/z/stock-photo-photos-collection-of-stars-awards-and-trophy-cups-259068476.jpg" \* MERGEFORMATINET</w:instrText>
      </w:r>
      <w:r w:rsidR="003A1ADC">
        <w:instrText xml:space="preserve"> </w:instrText>
      </w:r>
      <w:r w:rsidR="003A1ADC">
        <w:fldChar w:fldCharType="separate"/>
      </w:r>
      <w:r w:rsidR="00470E5F">
        <w:pict w14:anchorId="4F1114D0">
          <v:shape id="_x0000_i1055" type="#_x0000_t75" style="width:301.2pt;height:226.95pt">
            <v:imagedata r:id="rId68" r:href="rId69"/>
          </v:shape>
        </w:pict>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E176802" w14:textId="77777777" w:rsidR="00B93170" w:rsidRPr="00B157CE" w:rsidRDefault="00B93170" w:rsidP="00B93170">
      <w:pPr>
        <w:rPr>
          <w:b/>
          <w:u w:val="single"/>
          <w:lang w:val="en-US"/>
        </w:rPr>
      </w:pPr>
    </w:p>
    <w:p w14:paraId="22FDE2E1" w14:textId="77777777" w:rsidR="00B93170" w:rsidRPr="00995F99" w:rsidRDefault="00B93170" w:rsidP="00867721">
      <w:pPr>
        <w:pStyle w:val="BW-section-head"/>
        <w:rPr>
          <w:lang w:val="en-US"/>
        </w:rPr>
      </w:pPr>
      <w:r w:rsidRPr="00B26381">
        <w:rPr>
          <w:lang w:val="en-US"/>
        </w:rPr>
        <w:t xml:space="preserve">OPENING TEXT </w:t>
      </w:r>
      <w:r w:rsidRPr="00B26381">
        <w:rPr>
          <w:color w:val="808080"/>
          <w:lang w:val="en-US"/>
        </w:rPr>
        <w:t>(30 words max)</w:t>
      </w:r>
    </w:p>
    <w:p w14:paraId="00F59687" w14:textId="77777777" w:rsidR="00B93170" w:rsidRPr="003A2DF4" w:rsidRDefault="00BD36EA" w:rsidP="00B93170">
      <w:pPr>
        <w:rPr>
          <w:lang w:val="en-US"/>
        </w:rPr>
      </w:pPr>
      <w:r w:rsidRPr="00995F99">
        <w:rPr>
          <w:lang w:val="en-US"/>
        </w:rPr>
        <w:t xml:space="preserve">Heat </w:t>
      </w:r>
      <w:r w:rsidR="00803997">
        <w:rPr>
          <w:lang w:val="en-US"/>
        </w:rPr>
        <w:t>R</w:t>
      </w:r>
      <w:r w:rsidRPr="00995F99">
        <w:rPr>
          <w:lang w:val="en-US"/>
        </w:rPr>
        <w:t xml:space="preserve">esistant </w:t>
      </w:r>
      <w:r w:rsidR="00803997">
        <w:rPr>
          <w:lang w:val="en-US"/>
        </w:rPr>
        <w:t>C</w:t>
      </w:r>
      <w:r w:rsidRPr="00995F99">
        <w:rPr>
          <w:lang w:val="en-US"/>
        </w:rPr>
        <w:t>hocolate is just one example of a recent achievement. Here are some of our other success stories.</w:t>
      </w:r>
    </w:p>
    <w:p w14:paraId="689C62C7" w14:textId="77777777" w:rsidR="00B93170" w:rsidRPr="003A2DF4" w:rsidRDefault="00B93170" w:rsidP="00B93170">
      <w:pPr>
        <w:rPr>
          <w:lang w:val="en-US"/>
        </w:rPr>
      </w:pPr>
    </w:p>
    <w:p w14:paraId="52864CCD" w14:textId="77777777" w:rsidR="00B93170" w:rsidRPr="003A2DF4" w:rsidRDefault="00B93170" w:rsidP="00867721">
      <w:pPr>
        <w:pStyle w:val="BW-section-head"/>
        <w:rPr>
          <w:lang w:val="en-US"/>
        </w:rPr>
      </w:pPr>
      <w:r w:rsidRPr="003A2DF4">
        <w:rPr>
          <w:lang w:val="en-US"/>
        </w:rPr>
        <w:t>PROMPT</w:t>
      </w:r>
    </w:p>
    <w:p w14:paraId="053D37FB" w14:textId="77777777" w:rsidR="00B93170" w:rsidRDefault="00B93170" w:rsidP="00B93170">
      <w:pPr>
        <w:rPr>
          <w:lang w:val="en-US"/>
        </w:rPr>
      </w:pPr>
      <w:r w:rsidRPr="00A54701">
        <w:rPr>
          <w:lang w:val="en-US"/>
        </w:rPr>
        <w:t xml:space="preserve">Select each </w:t>
      </w:r>
      <w:r w:rsidR="00854D24">
        <w:rPr>
          <w:lang w:val="en-US"/>
        </w:rPr>
        <w:t>trophy</w:t>
      </w:r>
      <w:r w:rsidR="00854D24" w:rsidRPr="00A20683">
        <w:rPr>
          <w:lang w:val="en-US"/>
        </w:rPr>
        <w:t xml:space="preserve"> </w:t>
      </w:r>
      <w:r w:rsidRPr="00A20683">
        <w:rPr>
          <w:lang w:val="en-US"/>
        </w:rPr>
        <w:t>to find out more.</w:t>
      </w:r>
    </w:p>
    <w:p w14:paraId="1899540E" w14:textId="77777777" w:rsidR="007862AB" w:rsidRDefault="007862AB" w:rsidP="00B93170">
      <w:pPr>
        <w:rPr>
          <w:lang w:val="en-US"/>
        </w:rPr>
      </w:pPr>
    </w:p>
    <w:p w14:paraId="4D3A5595" w14:textId="77777777" w:rsidR="007862AB" w:rsidRPr="00525D5C" w:rsidRDefault="007862AB" w:rsidP="007862AB">
      <w:pPr>
        <w:pStyle w:val="BW-section-head"/>
        <w:rPr>
          <w:lang w:val="en-US"/>
        </w:rPr>
      </w:pPr>
      <w:r>
        <w:rPr>
          <w:lang w:val="en-US"/>
        </w:rPr>
        <w:t>REVEAL 1</w:t>
      </w:r>
      <w:r w:rsidRPr="00525D5C">
        <w:rPr>
          <w:lang w:val="en-US"/>
        </w:rPr>
        <w:t xml:space="preserve"> ICON PLACEMENT</w:t>
      </w:r>
    </w:p>
    <w:p w14:paraId="51F20D52" w14:textId="77777777" w:rsidR="007862AB" w:rsidRPr="00525D5C" w:rsidRDefault="007862AB" w:rsidP="007862AB">
      <w:pPr>
        <w:rPr>
          <w:lang w:val="en-US"/>
        </w:rPr>
      </w:pPr>
      <w:r w:rsidRPr="00525D5C">
        <w:rPr>
          <w:lang w:val="en-US"/>
        </w:rPr>
        <w:t xml:space="preserve">5 </w:t>
      </w:r>
      <w:r w:rsidR="002C7B6E" w:rsidRPr="00525D5C">
        <w:rPr>
          <w:lang w:val="en-US"/>
        </w:rPr>
        <w:t>STAR</w:t>
      </w:r>
      <w:r w:rsidRPr="00525D5C">
        <w:rPr>
          <w:lang w:val="en-US"/>
        </w:rPr>
        <w:t xml:space="preserve"> chocolate bar</w:t>
      </w:r>
      <w:r w:rsidR="002C7B6E">
        <w:rPr>
          <w:lang w:val="en-US"/>
        </w:rPr>
        <w:t xml:space="preserve"> trophy</w:t>
      </w:r>
    </w:p>
    <w:p w14:paraId="4DF5D49C" w14:textId="77777777" w:rsidR="007862AB" w:rsidRPr="00525D5C" w:rsidRDefault="007862AB" w:rsidP="007862AB">
      <w:pPr>
        <w:rPr>
          <w:b/>
          <w:u w:val="single"/>
          <w:lang w:val="en-US"/>
        </w:rPr>
      </w:pPr>
    </w:p>
    <w:p w14:paraId="6AEA4BFF" w14:textId="77777777" w:rsidR="007862AB" w:rsidRPr="00B157CE" w:rsidRDefault="007862AB" w:rsidP="007862AB">
      <w:pPr>
        <w:pStyle w:val="BW-section-head"/>
        <w:rPr>
          <w:lang w:val="en-US"/>
        </w:rPr>
      </w:pPr>
      <w:r>
        <w:rPr>
          <w:lang w:val="en-US"/>
        </w:rPr>
        <w:t>REVEAL 1</w:t>
      </w:r>
      <w:r w:rsidRPr="00B157CE">
        <w:rPr>
          <w:lang w:val="en-US"/>
        </w:rPr>
        <w:t xml:space="preserve"> TEXT (50 words max)</w:t>
      </w:r>
    </w:p>
    <w:p w14:paraId="397261FC" w14:textId="77777777" w:rsidR="007862AB" w:rsidRPr="00B157CE" w:rsidRDefault="007862AB" w:rsidP="007862AB">
      <w:pPr>
        <w:rPr>
          <w:lang w:val="en-US"/>
        </w:rPr>
      </w:pPr>
      <w:r w:rsidRPr="00B157CE">
        <w:rPr>
          <w:lang w:val="en-US"/>
        </w:rPr>
        <w:t>Brazil goes nuts for 5 Star chocolate bars.</w:t>
      </w:r>
    </w:p>
    <w:p w14:paraId="7425CD32" w14:textId="77777777" w:rsidR="007862AB" w:rsidRPr="00B26381" w:rsidRDefault="007862AB" w:rsidP="007862AB">
      <w:pPr>
        <w:rPr>
          <w:lang w:val="en-US"/>
        </w:rPr>
      </w:pPr>
    </w:p>
    <w:p w14:paraId="693DF065" w14:textId="77777777" w:rsidR="007862AB" w:rsidRPr="003B3C7D" w:rsidRDefault="007862AB" w:rsidP="007862AB">
      <w:pPr>
        <w:rPr>
          <w:lang w:val="en-US"/>
        </w:rPr>
      </w:pPr>
      <w:r w:rsidRPr="00B26381">
        <w:rPr>
          <w:lang w:val="en-US"/>
        </w:rPr>
        <w:t xml:space="preserve">When consumer insights showed </w:t>
      </w:r>
      <w:r w:rsidRPr="00995F99">
        <w:rPr>
          <w:lang w:val="en-US"/>
        </w:rPr>
        <w:t xml:space="preserve">that Latin America wanted smaller individual bars, rather than large chocolate blocks, we saw a way to get into the must-win Brazilian market. </w:t>
      </w:r>
      <w:r w:rsidRPr="00DD7A84">
        <w:rPr>
          <w:iCs/>
          <w:lang w:val="en-US"/>
        </w:rPr>
        <w:t>Our product and process teams in India, UK, Brazil, Australia and Ireland worked together to adapt our winning BOOST bar. The project introduced new processes and technology to the Brazilian Curitiba Plant. They made and launched the product, branded as "5 STAR".</w:t>
      </w:r>
    </w:p>
    <w:p w14:paraId="083C4F00" w14:textId="77777777" w:rsidR="007862AB" w:rsidRPr="003B3C7D" w:rsidRDefault="007862AB" w:rsidP="007862AB">
      <w:pPr>
        <w:rPr>
          <w:u w:val="single"/>
          <w:lang w:val="en-US"/>
        </w:rPr>
      </w:pPr>
    </w:p>
    <w:p w14:paraId="0CAF7397" w14:textId="77777777" w:rsidR="007862AB" w:rsidRPr="00525D5C" w:rsidRDefault="007862AB" w:rsidP="007862AB">
      <w:pPr>
        <w:pStyle w:val="BW-section-head"/>
        <w:rPr>
          <w:color w:val="808080"/>
          <w:lang w:val="en-US"/>
        </w:rPr>
      </w:pPr>
      <w:r>
        <w:rPr>
          <w:lang w:val="en-US"/>
        </w:rPr>
        <w:t>REVEAL 1</w:t>
      </w:r>
      <w:r w:rsidRPr="00525D5C">
        <w:rPr>
          <w:lang w:val="en-US"/>
        </w:rPr>
        <w:t xml:space="preserve"> IMAGE</w:t>
      </w:r>
      <w:r w:rsidRPr="00525D5C">
        <w:rPr>
          <w:highlight w:val="green"/>
          <w:lang w:val="en-US"/>
        </w:rPr>
        <w:t xml:space="preserve"> </w:t>
      </w:r>
    </w:p>
    <w:p w14:paraId="41F2315C" w14:textId="77777777" w:rsidR="007862AB" w:rsidRPr="003B3C7D" w:rsidRDefault="007862AB" w:rsidP="007862AB">
      <w:pPr>
        <w:rPr>
          <w:lang w:val="en-US"/>
        </w:rPr>
      </w:pPr>
      <w:r w:rsidRPr="00B157CE">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12</w:t>
      </w:r>
    </w:p>
    <w:p w14:paraId="035C7788" w14:textId="77777777" w:rsidR="007862AB" w:rsidRPr="003B3C7D" w:rsidRDefault="00470E5F" w:rsidP="007862AB">
      <w:pPr>
        <w:rPr>
          <w:lang w:val="en-US"/>
        </w:rPr>
      </w:pPr>
      <w:r>
        <w:rPr>
          <w:lang w:val="en-US"/>
        </w:rPr>
        <w:lastRenderedPageBreak/>
        <w:pict w14:anchorId="5D5845BB">
          <v:shape id="_x0000_i1056" type="#_x0000_t75" style="width:138.1pt;height:72.9pt;visibility:visible" fillcolor="#4f81bd">
            <v:imagedata r:id="rId70" o:title=""/>
          </v:shape>
        </w:pict>
      </w:r>
    </w:p>
    <w:p w14:paraId="0D625F78" w14:textId="77777777" w:rsidR="007862AB" w:rsidRPr="003B3C7D" w:rsidRDefault="007862AB" w:rsidP="007862AB">
      <w:pPr>
        <w:rPr>
          <w:lang w:val="en-US"/>
        </w:rPr>
      </w:pPr>
    </w:p>
    <w:p w14:paraId="11F547E0" w14:textId="77777777" w:rsidR="007862AB" w:rsidRPr="003B3C7D" w:rsidRDefault="007862AB" w:rsidP="007862AB">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20</w:t>
      </w:r>
    </w:p>
    <w:p w14:paraId="09D32895" w14:textId="77777777" w:rsidR="007862AB" w:rsidRPr="00525D5C" w:rsidRDefault="007862AB" w:rsidP="007862AB">
      <w:pPr>
        <w:rPr>
          <w:lang w:val="en-US"/>
        </w:rPr>
      </w:pPr>
    </w:p>
    <w:p w14:paraId="04C88532" w14:textId="77777777" w:rsidR="004C6B46" w:rsidRDefault="00470E5F" w:rsidP="007862AB">
      <w:pPr>
        <w:rPr>
          <w:lang w:val="en-US"/>
        </w:rPr>
      </w:pPr>
      <w:r>
        <w:rPr>
          <w:lang w:val="en-US"/>
        </w:rPr>
        <w:pict w14:anchorId="1E77EC6E">
          <v:shape id="_x0000_i1057" type="#_x0000_t75" style="width:134.9pt;height:75.2pt;visibility:visible">
            <v:imagedata r:id="rId71" o:title=""/>
          </v:shape>
        </w:pict>
      </w:r>
      <w:r w:rsidR="007862AB" w:rsidRPr="003B3C7D">
        <w:rPr>
          <w:lang w:val="en-US"/>
        </w:rPr>
        <w:t xml:space="preserve">   </w:t>
      </w:r>
    </w:p>
    <w:p w14:paraId="1BAA70F6" w14:textId="77777777" w:rsidR="004C6B46" w:rsidRDefault="004C6B46" w:rsidP="007862AB">
      <w:pPr>
        <w:rPr>
          <w:lang w:val="en-US"/>
        </w:rPr>
      </w:pPr>
    </w:p>
    <w:p w14:paraId="74BC3DC5" w14:textId="77777777" w:rsidR="007862AB" w:rsidRPr="003B3C7D" w:rsidRDefault="007862AB" w:rsidP="007862AB">
      <w:pPr>
        <w:rPr>
          <w:lang w:val="en-US"/>
        </w:rPr>
      </w:pPr>
      <w:r w:rsidRPr="003B3C7D">
        <w:rPr>
          <w:lang w:val="en-US"/>
        </w:rPr>
        <w:t xml:space="preserve">  </w:t>
      </w:r>
      <w:r w:rsidR="00470E5F">
        <w:rPr>
          <w:lang w:val="en-US"/>
        </w:rPr>
        <w:pict w14:anchorId="79B5F519">
          <v:shape id="_x0000_i1058" type="#_x0000_t75" style="width:142.2pt;height:78.85pt;visibility:visible" fillcolor="#4f81bd">
            <v:imagedata r:id="rId72" o:title="" croptop="16197f" cropleft="-1f" cropright="-1074f"/>
          </v:shape>
        </w:pict>
      </w:r>
    </w:p>
    <w:p w14:paraId="749A9571" w14:textId="77777777" w:rsidR="007862AB" w:rsidRPr="00A20683" w:rsidRDefault="004C6B46" w:rsidP="00B93170">
      <w:pPr>
        <w:rPr>
          <w:lang w:val="en-US"/>
        </w:rPr>
      </w:pPr>
      <w:r w:rsidRPr="00623DD0">
        <w:rPr>
          <w:color w:val="FF0000"/>
          <w:lang w:val="en-US"/>
        </w:rPr>
        <w:t>&lt;CAPTION&gt;</w:t>
      </w:r>
      <w:r>
        <w:rPr>
          <w:lang w:val="en-US"/>
        </w:rPr>
        <w:t xml:space="preserve"> Colleagues in </w:t>
      </w:r>
      <w:r>
        <w:t xml:space="preserve">Curitiba give </w:t>
      </w:r>
      <w:r w:rsidRPr="00F5515F">
        <w:rPr>
          <w:b/>
          <w:highlight w:val="yellow"/>
          <w:rPrChange w:id="437" w:author="Elizabeth Hughes" w:date="2016-11-02T13:23:00Z">
            <w:rPr/>
          </w:rPrChange>
        </w:rPr>
        <w:t xml:space="preserve">Claudio </w:t>
      </w:r>
      <w:proofErr w:type="spellStart"/>
      <w:r w:rsidRPr="00F5515F">
        <w:rPr>
          <w:b/>
          <w:highlight w:val="yellow"/>
          <w:rPrChange w:id="438" w:author="Elizabeth Hughes" w:date="2016-11-02T13:23:00Z">
            <w:rPr/>
          </w:rPrChange>
        </w:rPr>
        <w:t>Parrotta</w:t>
      </w:r>
      <w:proofErr w:type="spellEnd"/>
      <w:r>
        <w:t>, ISC VP, a 5 STAR T-shirt after the first production run.</w:t>
      </w:r>
    </w:p>
    <w:p w14:paraId="6963F906" w14:textId="77777777" w:rsidR="00B93170" w:rsidRPr="00A20683" w:rsidRDefault="00B93170" w:rsidP="00B93170">
      <w:pPr>
        <w:rPr>
          <w:b/>
          <w:u w:val="single"/>
          <w:lang w:val="en-US"/>
        </w:rPr>
      </w:pPr>
    </w:p>
    <w:p w14:paraId="3B554774" w14:textId="77777777" w:rsidR="00B93170" w:rsidRPr="00BF0C44" w:rsidRDefault="00B93170" w:rsidP="00B93170">
      <w:pPr>
        <w:rPr>
          <w:u w:val="single"/>
          <w:lang w:val="en-US"/>
        </w:rPr>
      </w:pPr>
    </w:p>
    <w:p w14:paraId="51A2F2AC" w14:textId="77777777" w:rsidR="00B93170" w:rsidRPr="00BF0C44" w:rsidRDefault="00B93170" w:rsidP="00867721">
      <w:pPr>
        <w:pStyle w:val="BW-section-head"/>
        <w:rPr>
          <w:lang w:val="en-US"/>
        </w:rPr>
      </w:pPr>
      <w:r w:rsidRPr="00BF0C44">
        <w:rPr>
          <w:lang w:val="en-US"/>
        </w:rPr>
        <w:t>REVEAL 2 ICON PLACEMENT</w:t>
      </w:r>
    </w:p>
    <w:p w14:paraId="73449FE6" w14:textId="77777777" w:rsidR="00B93170" w:rsidRPr="0002338F" w:rsidRDefault="00AD256F" w:rsidP="00B93170">
      <w:pPr>
        <w:rPr>
          <w:lang w:val="en-US"/>
        </w:rPr>
      </w:pPr>
      <w:r w:rsidRPr="00BF0C44">
        <w:rPr>
          <w:lang w:val="en-US"/>
        </w:rPr>
        <w:t>Philadelphia pot</w:t>
      </w:r>
      <w:r w:rsidR="00254FC7">
        <w:rPr>
          <w:lang w:val="en-US"/>
        </w:rPr>
        <w:t xml:space="preserve"> / logo trophy</w:t>
      </w:r>
    </w:p>
    <w:p w14:paraId="2AB73E94" w14:textId="77777777" w:rsidR="00B93170" w:rsidRPr="0002338F" w:rsidRDefault="00B93170" w:rsidP="00B93170">
      <w:pPr>
        <w:rPr>
          <w:b/>
          <w:u w:val="single"/>
          <w:lang w:val="en-US"/>
        </w:rPr>
      </w:pPr>
    </w:p>
    <w:p w14:paraId="52E88FB4" w14:textId="77777777" w:rsidR="00B93170" w:rsidRPr="009B7557" w:rsidRDefault="00B93170" w:rsidP="00867721">
      <w:pPr>
        <w:pStyle w:val="BW-section-head"/>
        <w:rPr>
          <w:lang w:val="en-US"/>
        </w:rPr>
      </w:pPr>
      <w:r w:rsidRPr="009B7557">
        <w:rPr>
          <w:lang w:val="en-US"/>
        </w:rPr>
        <w:t>REVEAL 2 TEXT (50 words max)</w:t>
      </w:r>
    </w:p>
    <w:p w14:paraId="3EDDC15C" w14:textId="77777777" w:rsidR="00B93170" w:rsidRPr="00DD7A84" w:rsidRDefault="00214612" w:rsidP="00214612">
      <w:pPr>
        <w:rPr>
          <w:lang w:val="en-US"/>
        </w:rPr>
      </w:pPr>
      <w:r w:rsidRPr="00DD7A84">
        <w:rPr>
          <w:lang w:val="en-US"/>
        </w:rPr>
        <w:t xml:space="preserve">To </w:t>
      </w:r>
      <w:r w:rsidR="00F309D0" w:rsidRPr="00DD7A84">
        <w:rPr>
          <w:lang w:val="en-US"/>
        </w:rPr>
        <w:t>be</w:t>
      </w:r>
      <w:r w:rsidRPr="00DD7A84">
        <w:rPr>
          <w:lang w:val="en-US"/>
        </w:rPr>
        <w:t xml:space="preserve"> competitive in the cheese and dairy marketplace, we needed to reduce the cost of ingredients and process</w:t>
      </w:r>
      <w:r w:rsidR="00F309D0" w:rsidRPr="00DD7A84">
        <w:rPr>
          <w:lang w:val="en-US"/>
        </w:rPr>
        <w:t>ing</w:t>
      </w:r>
      <w:r w:rsidRPr="00DD7A84">
        <w:rPr>
          <w:lang w:val="en-US"/>
        </w:rPr>
        <w:t>.</w:t>
      </w:r>
    </w:p>
    <w:p w14:paraId="5C4FBF83" w14:textId="77777777" w:rsidR="00AD256F" w:rsidRPr="00DD7A84" w:rsidRDefault="00AD256F" w:rsidP="00214612">
      <w:pPr>
        <w:rPr>
          <w:lang w:val="en-US"/>
        </w:rPr>
      </w:pPr>
    </w:p>
    <w:p w14:paraId="7A72DD4D" w14:textId="77777777" w:rsidR="00F309D0" w:rsidRPr="003B3C7D" w:rsidRDefault="00F309D0" w:rsidP="00214612">
      <w:pPr>
        <w:rPr>
          <w:lang w:val="en-US"/>
        </w:rPr>
      </w:pPr>
      <w:r w:rsidRPr="00DD7A84">
        <w:rPr>
          <w:lang w:val="en-US"/>
        </w:rPr>
        <w:t xml:space="preserve">Seven years ago the </w:t>
      </w:r>
      <w:r w:rsidRPr="00DD7A84">
        <w:rPr>
          <w:bCs/>
          <w:lang w:val="en-US"/>
        </w:rPr>
        <w:t>Dairy Research</w:t>
      </w:r>
      <w:r w:rsidRPr="00DD7A84">
        <w:rPr>
          <w:b/>
          <w:bCs/>
          <w:lang w:val="en-US"/>
        </w:rPr>
        <w:t xml:space="preserve"> </w:t>
      </w:r>
      <w:r w:rsidRPr="00DD7A84">
        <w:rPr>
          <w:lang w:val="en-US"/>
        </w:rPr>
        <w:t>team in Munich, developed a technology t</w:t>
      </w:r>
      <w:r w:rsidR="00573953">
        <w:rPr>
          <w:lang w:val="en-US"/>
        </w:rPr>
        <w:t>hat</w:t>
      </w:r>
      <w:r w:rsidRPr="00DD7A84">
        <w:rPr>
          <w:lang w:val="en-US"/>
        </w:rPr>
        <w:t xml:space="preserve"> enhance</w:t>
      </w:r>
      <w:r w:rsidR="00573953">
        <w:rPr>
          <w:lang w:val="en-US"/>
        </w:rPr>
        <w:t>d</w:t>
      </w:r>
      <w:r w:rsidRPr="00DD7A84">
        <w:rPr>
          <w:lang w:val="en-US"/>
        </w:rPr>
        <w:t xml:space="preserve"> the creamy texture of our </w:t>
      </w:r>
      <w:r w:rsidR="002B5B58" w:rsidRPr="00DD7A84">
        <w:rPr>
          <w:lang w:val="en-US"/>
        </w:rPr>
        <w:t>PHILADELPHIA</w:t>
      </w:r>
      <w:r w:rsidRPr="00DD7A84">
        <w:rPr>
          <w:lang w:val="en-US"/>
        </w:rPr>
        <w:t xml:space="preserve"> products.</w:t>
      </w:r>
      <w:r w:rsidR="00DA032A" w:rsidRPr="00DD7A84">
        <w:rPr>
          <w:lang w:val="en-US"/>
        </w:rPr>
        <w:t xml:space="preserve"> This saved millions of</w:t>
      </w:r>
      <w:r w:rsidR="00DA032A" w:rsidRPr="00DD7A84">
        <w:rPr>
          <w:rFonts w:cs="Arial"/>
          <w:lang w:val="en-US"/>
        </w:rPr>
        <w:t xml:space="preserve"> </w:t>
      </w:r>
      <w:r w:rsidR="00DA032A" w:rsidRPr="00DD7A84">
        <w:rPr>
          <w:lang w:val="en-US"/>
        </w:rPr>
        <w:t xml:space="preserve">Euros by reducing the amount of cream we used. This meant the fat content dropped by 10%, delighting consumers and </w:t>
      </w:r>
      <w:r w:rsidR="00C53B6D" w:rsidRPr="00DD7A84">
        <w:rPr>
          <w:lang w:val="en-US"/>
        </w:rPr>
        <w:t xml:space="preserve">putting </w:t>
      </w:r>
      <w:r w:rsidR="00DA032A" w:rsidRPr="00DD7A84">
        <w:rPr>
          <w:lang w:val="en-US"/>
        </w:rPr>
        <w:t xml:space="preserve">a big, fat tick against our </w:t>
      </w:r>
      <w:r w:rsidR="00B23700" w:rsidRPr="00DD7A84">
        <w:rPr>
          <w:lang w:val="en-US"/>
        </w:rPr>
        <w:t xml:space="preserve">corporate </w:t>
      </w:r>
      <w:r w:rsidR="00DA032A" w:rsidRPr="00DD7A84">
        <w:rPr>
          <w:lang w:val="en-US"/>
        </w:rPr>
        <w:t>Well</w:t>
      </w:r>
      <w:r w:rsidR="004521DD">
        <w:rPr>
          <w:lang w:val="en-US"/>
        </w:rPr>
        <w:t>-</w:t>
      </w:r>
      <w:r w:rsidR="00DA032A" w:rsidRPr="00DD7A84">
        <w:rPr>
          <w:lang w:val="en-US"/>
        </w:rPr>
        <w:t>being goals.</w:t>
      </w:r>
    </w:p>
    <w:p w14:paraId="23A0D593" w14:textId="77777777" w:rsidR="00B93170" w:rsidRPr="003B3C7D" w:rsidRDefault="00B93170" w:rsidP="00B93170">
      <w:pPr>
        <w:rPr>
          <w:u w:val="single"/>
          <w:lang w:val="en-US"/>
        </w:rPr>
      </w:pPr>
    </w:p>
    <w:p w14:paraId="6C2E32F4" w14:textId="77777777" w:rsidR="00B93170" w:rsidRPr="00525D5C" w:rsidRDefault="00B93170" w:rsidP="00867721">
      <w:pPr>
        <w:pStyle w:val="BW-section-head"/>
        <w:rPr>
          <w:color w:val="808080"/>
          <w:lang w:val="en-US"/>
        </w:rPr>
      </w:pPr>
      <w:r w:rsidRPr="00525D5C">
        <w:rPr>
          <w:lang w:val="en-US"/>
        </w:rPr>
        <w:t xml:space="preserve">REVEAL 2 IMAGE/VIDEO </w:t>
      </w:r>
    </w:p>
    <w:p w14:paraId="4365B094" w14:textId="77777777" w:rsidR="00B93170" w:rsidRPr="003B3C7D" w:rsidRDefault="0096577A" w:rsidP="00B93170">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commentRangeStart w:id="439"/>
      <w:r w:rsidRPr="003B3C7D">
        <w:rPr>
          <w:lang w:val="en-US"/>
        </w:rPr>
        <w:t>. Slide 30</w:t>
      </w:r>
      <w:commentRangeEnd w:id="439"/>
      <w:r w:rsidR="00A66A27" w:rsidRPr="00DD7A84">
        <w:rPr>
          <w:rStyle w:val="CommentReference"/>
          <w:lang w:val="en-US"/>
        </w:rPr>
        <w:commentReference w:id="439"/>
      </w:r>
    </w:p>
    <w:p w14:paraId="2F33F402" w14:textId="77777777" w:rsidR="0096577A" w:rsidRPr="003B3C7D" w:rsidRDefault="00470E5F" w:rsidP="00B93170">
      <w:pPr>
        <w:rPr>
          <w:lang w:val="en-US"/>
        </w:rPr>
      </w:pPr>
      <w:r>
        <w:rPr>
          <w:lang w:val="en-US"/>
        </w:rPr>
        <w:pict w14:anchorId="5488C8AD">
          <v:shape id="Image 1" o:spid="_x0000_i1059" type="#_x0000_t75" alt="131003_POL_CORE_NEWDESIGN_2-04.jpg" style="width:136.25pt;height:102.1pt;visibility:visible">
            <v:imagedata r:id="rId73" o:title="131003_POL_CORE_NEWDESIGN_2-04" croptop="19834f" cropbottom="22807f" cropleft="10579f" cropright="10320f"/>
          </v:shape>
        </w:pict>
      </w:r>
    </w:p>
    <w:p w14:paraId="7724CD2F" w14:textId="77777777" w:rsidR="00B93170" w:rsidRDefault="00B93170" w:rsidP="00B93170">
      <w:pPr>
        <w:rPr>
          <w:u w:val="single"/>
          <w:lang w:val="en-US"/>
        </w:rPr>
      </w:pPr>
    </w:p>
    <w:p w14:paraId="59E089D2" w14:textId="77777777" w:rsidR="001B1137" w:rsidRPr="003B3C7D" w:rsidRDefault="001B1137" w:rsidP="00B93170">
      <w:pPr>
        <w:rPr>
          <w:u w:val="single"/>
          <w:lang w:val="en-US"/>
        </w:rPr>
      </w:pPr>
    </w:p>
    <w:p w14:paraId="16141FF9" w14:textId="77777777" w:rsidR="009648CF" w:rsidRPr="003B3C7D" w:rsidRDefault="009648CF" w:rsidP="00B93170">
      <w:pPr>
        <w:rPr>
          <w:lang w:val="en-US"/>
        </w:rPr>
      </w:pPr>
    </w:p>
    <w:p w14:paraId="1D1B4F67" w14:textId="77777777" w:rsidR="009648CF" w:rsidRPr="00B157CE" w:rsidRDefault="009648CF" w:rsidP="00867721">
      <w:pPr>
        <w:pStyle w:val="BW-section-head"/>
        <w:rPr>
          <w:lang w:val="en-US"/>
        </w:rPr>
      </w:pPr>
      <w:r w:rsidRPr="00525D5C">
        <w:rPr>
          <w:lang w:val="en-US"/>
        </w:rPr>
        <w:t xml:space="preserve">REVEAL </w:t>
      </w:r>
      <w:r w:rsidR="00F1475D">
        <w:rPr>
          <w:lang w:val="en-US"/>
        </w:rPr>
        <w:t>3</w:t>
      </w:r>
      <w:r w:rsidR="00F1475D" w:rsidRPr="00525D5C">
        <w:rPr>
          <w:lang w:val="en-US"/>
        </w:rPr>
        <w:t xml:space="preserve"> </w:t>
      </w:r>
      <w:r w:rsidRPr="00525D5C">
        <w:rPr>
          <w:lang w:val="en-US"/>
        </w:rPr>
        <w:t xml:space="preserve">ICON </w:t>
      </w:r>
      <w:r w:rsidRPr="00B157CE">
        <w:rPr>
          <w:lang w:val="en-US"/>
        </w:rPr>
        <w:t>PLACEMENT</w:t>
      </w:r>
    </w:p>
    <w:p w14:paraId="3BC1E1E2" w14:textId="77777777" w:rsidR="009648CF" w:rsidRPr="00B157CE" w:rsidRDefault="00AD256F" w:rsidP="009648CF">
      <w:pPr>
        <w:rPr>
          <w:lang w:val="en-US"/>
        </w:rPr>
      </w:pPr>
      <w:r w:rsidRPr="00B157CE">
        <w:rPr>
          <w:lang w:val="en-US"/>
        </w:rPr>
        <w:t>Ear of wheat</w:t>
      </w:r>
      <w:r w:rsidR="002C7B6E">
        <w:rPr>
          <w:lang w:val="en-US"/>
        </w:rPr>
        <w:t xml:space="preserve"> trophy</w:t>
      </w:r>
    </w:p>
    <w:p w14:paraId="18036F2D" w14:textId="77777777" w:rsidR="009648CF" w:rsidRPr="00B157CE" w:rsidRDefault="009648CF" w:rsidP="009648CF">
      <w:pPr>
        <w:rPr>
          <w:b/>
          <w:u w:val="single"/>
          <w:lang w:val="en-US"/>
        </w:rPr>
      </w:pPr>
    </w:p>
    <w:p w14:paraId="56CCBD2E" w14:textId="77777777" w:rsidR="009648CF" w:rsidRPr="00995F99" w:rsidRDefault="009648CF" w:rsidP="00867721">
      <w:pPr>
        <w:pStyle w:val="BW-section-head"/>
        <w:rPr>
          <w:lang w:val="en-US"/>
        </w:rPr>
      </w:pPr>
      <w:r w:rsidRPr="00B26381">
        <w:rPr>
          <w:lang w:val="en-US"/>
        </w:rPr>
        <w:t xml:space="preserve">REVEAL </w:t>
      </w:r>
      <w:r w:rsidR="00F1475D">
        <w:rPr>
          <w:lang w:val="en-US"/>
        </w:rPr>
        <w:t>3</w:t>
      </w:r>
      <w:r w:rsidR="00F1475D" w:rsidRPr="00995F99">
        <w:rPr>
          <w:lang w:val="en-US"/>
        </w:rPr>
        <w:t xml:space="preserve"> </w:t>
      </w:r>
      <w:r w:rsidRPr="00995F99">
        <w:rPr>
          <w:lang w:val="en-US"/>
        </w:rPr>
        <w:t>TEXT (50 words max)</w:t>
      </w:r>
    </w:p>
    <w:p w14:paraId="07827185" w14:textId="77777777" w:rsidR="00B17109" w:rsidRPr="003A2DF4" w:rsidRDefault="00B17109" w:rsidP="00B17109">
      <w:pPr>
        <w:rPr>
          <w:iCs/>
          <w:lang w:val="en-US"/>
        </w:rPr>
      </w:pPr>
      <w:r w:rsidRPr="00995F99">
        <w:rPr>
          <w:iCs/>
          <w:lang w:val="en-US"/>
        </w:rPr>
        <w:t xml:space="preserve">Most wheat grown across the world is hard wheat, great for bread, not good for cookies. Soft Wheat flour absorbs less water and takes less energy to bake (so it's more environmentally friendly). </w:t>
      </w:r>
      <w:r w:rsidR="00425643" w:rsidRPr="00995F99">
        <w:rPr>
          <w:iCs/>
          <w:lang w:val="en-US"/>
        </w:rPr>
        <w:t xml:space="preserve">It also </w:t>
      </w:r>
      <w:r w:rsidRPr="003A2DF4">
        <w:rPr>
          <w:iCs/>
          <w:lang w:val="en-US"/>
        </w:rPr>
        <w:t>makes a softer biscuit</w:t>
      </w:r>
      <w:r w:rsidR="004521DD">
        <w:rPr>
          <w:iCs/>
          <w:lang w:val="en-US"/>
        </w:rPr>
        <w:t>, which</w:t>
      </w:r>
      <w:r w:rsidRPr="003A2DF4">
        <w:rPr>
          <w:iCs/>
          <w:lang w:val="en-US"/>
        </w:rPr>
        <w:t xml:space="preserve"> consumers prefer. </w:t>
      </w:r>
    </w:p>
    <w:p w14:paraId="3249ACB2" w14:textId="77777777" w:rsidR="00AD256F" w:rsidRPr="003A2DF4" w:rsidRDefault="00AD256F" w:rsidP="00B17109">
      <w:pPr>
        <w:rPr>
          <w:iCs/>
          <w:lang w:val="en-US"/>
        </w:rPr>
      </w:pPr>
    </w:p>
    <w:p w14:paraId="4F72F70A" w14:textId="77777777" w:rsidR="005537E4" w:rsidRPr="00DD7A84" w:rsidRDefault="005537E4" w:rsidP="00B17109">
      <w:pPr>
        <w:rPr>
          <w:iCs/>
          <w:lang w:val="en-US"/>
        </w:rPr>
      </w:pPr>
      <w:r w:rsidRPr="003A2DF4">
        <w:rPr>
          <w:iCs/>
          <w:lang w:val="en-US"/>
        </w:rPr>
        <w:lastRenderedPageBreak/>
        <w:t xml:space="preserve">We </w:t>
      </w:r>
      <w:r w:rsidRPr="00DD7A84">
        <w:rPr>
          <w:iCs/>
          <w:lang w:val="en-US"/>
        </w:rPr>
        <w:t>worked with government and research institutes to influence farmers</w:t>
      </w:r>
      <w:r w:rsidR="00AD256F" w:rsidRPr="00DD7A84">
        <w:rPr>
          <w:iCs/>
          <w:lang w:val="en-US"/>
        </w:rPr>
        <w:t>, a</w:t>
      </w:r>
      <w:r w:rsidR="00425643" w:rsidRPr="00DD7A84">
        <w:rPr>
          <w:iCs/>
          <w:lang w:val="en-US"/>
        </w:rPr>
        <w:t>nd finally</w:t>
      </w:r>
      <w:r w:rsidRPr="00DD7A84">
        <w:rPr>
          <w:iCs/>
          <w:lang w:val="en-US"/>
        </w:rPr>
        <w:t xml:space="preserve"> </w:t>
      </w:r>
    </w:p>
    <w:p w14:paraId="087C1453" w14:textId="77777777" w:rsidR="005537E4" w:rsidRPr="003B3C7D" w:rsidRDefault="005537E4" w:rsidP="00B17109">
      <w:pPr>
        <w:rPr>
          <w:lang w:val="en-US"/>
        </w:rPr>
      </w:pPr>
      <w:r w:rsidRPr="00DD7A84">
        <w:rPr>
          <w:iCs/>
          <w:lang w:val="en-US"/>
        </w:rPr>
        <w:t>Mondelēz International successfully increased production of soft wheat varieties in the USA and Canada.</w:t>
      </w:r>
    </w:p>
    <w:p w14:paraId="1B2477E4" w14:textId="77777777" w:rsidR="009648CF" w:rsidRPr="00B157CE" w:rsidRDefault="005537E4" w:rsidP="009648CF">
      <w:pPr>
        <w:rPr>
          <w:lang w:val="en-US"/>
        </w:rPr>
      </w:pPr>
      <w:r w:rsidRPr="003B3C7D">
        <w:rPr>
          <w:lang w:val="en-US"/>
        </w:rPr>
        <w:t xml:space="preserve">Now there's </w:t>
      </w:r>
      <w:r w:rsidR="00425643" w:rsidRPr="00525D5C">
        <w:rPr>
          <w:lang w:val="en-US"/>
        </w:rPr>
        <w:t xml:space="preserve">a good supply </w:t>
      </w:r>
      <w:r w:rsidRPr="00525D5C">
        <w:rPr>
          <w:lang w:val="en-US"/>
        </w:rPr>
        <w:t>of soft wheat flour</w:t>
      </w:r>
      <w:r w:rsidR="004521DD">
        <w:rPr>
          <w:lang w:val="en-US"/>
        </w:rPr>
        <w:t>,</w:t>
      </w:r>
      <w:r w:rsidRPr="00525D5C">
        <w:rPr>
          <w:lang w:val="en-US"/>
        </w:rPr>
        <w:t xml:space="preserve"> so we can guarantee consistent high quality </w:t>
      </w:r>
      <w:r w:rsidR="00425643" w:rsidRPr="00525D5C">
        <w:rPr>
          <w:lang w:val="en-US"/>
        </w:rPr>
        <w:t xml:space="preserve">in </w:t>
      </w:r>
      <w:r w:rsidRPr="00B157CE">
        <w:rPr>
          <w:lang w:val="en-US"/>
        </w:rPr>
        <w:t>our products.</w:t>
      </w:r>
    </w:p>
    <w:p w14:paraId="61182118" w14:textId="77777777" w:rsidR="009648CF" w:rsidRPr="00B157CE" w:rsidRDefault="009648CF" w:rsidP="009648CF">
      <w:pPr>
        <w:rPr>
          <w:u w:val="single"/>
          <w:lang w:val="en-US"/>
        </w:rPr>
      </w:pPr>
    </w:p>
    <w:p w14:paraId="75BA898E" w14:textId="77777777" w:rsidR="009648CF" w:rsidRPr="00B26381" w:rsidRDefault="009648CF" w:rsidP="00867721">
      <w:pPr>
        <w:pStyle w:val="BW-section-head"/>
        <w:rPr>
          <w:color w:val="808080"/>
          <w:lang w:val="en-US"/>
        </w:rPr>
      </w:pPr>
      <w:r w:rsidRPr="00B157CE">
        <w:rPr>
          <w:lang w:val="en-US"/>
        </w:rPr>
        <w:t xml:space="preserve">REVEAL </w:t>
      </w:r>
      <w:r w:rsidR="00F1475D">
        <w:rPr>
          <w:lang w:val="en-US"/>
        </w:rPr>
        <w:t>3</w:t>
      </w:r>
      <w:r w:rsidR="00F1475D" w:rsidRPr="00B157CE">
        <w:rPr>
          <w:lang w:val="en-US"/>
        </w:rPr>
        <w:t xml:space="preserve"> </w:t>
      </w:r>
      <w:r w:rsidRPr="00B157CE">
        <w:rPr>
          <w:lang w:val="en-US"/>
        </w:rPr>
        <w:t xml:space="preserve">IMAGE/VIDEO </w:t>
      </w:r>
    </w:p>
    <w:p w14:paraId="103C05C0" w14:textId="77777777" w:rsidR="009648CF" w:rsidRPr="003B3C7D" w:rsidRDefault="00424355" w:rsidP="009648CF">
      <w:pPr>
        <w:rPr>
          <w:lang w:val="en-US"/>
        </w:rPr>
      </w:pPr>
      <w:r w:rsidRPr="00B26381">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26</w:t>
      </w:r>
    </w:p>
    <w:p w14:paraId="69B53F49" w14:textId="77777777" w:rsidR="009648CF" w:rsidRDefault="00470E5F" w:rsidP="009648CF">
      <w:pPr>
        <w:rPr>
          <w:lang w:val="en-US"/>
        </w:rPr>
      </w:pPr>
      <w:r>
        <w:rPr>
          <w:lang w:val="en-US"/>
        </w:rPr>
        <w:pict w14:anchorId="1E8773C9">
          <v:shape id="Picture 14" o:spid="_x0000_i1060" type="#_x0000_t75" style="width:35.1pt;height:45.1pt;visibility:visible">
            <v:imagedata r:id="rId74" o:title=""/>
          </v:shape>
        </w:pict>
      </w:r>
    </w:p>
    <w:p w14:paraId="6949B79F" w14:textId="77777777" w:rsidR="001B1137" w:rsidRDefault="001B1137" w:rsidP="009648CF">
      <w:pPr>
        <w:rPr>
          <w:lang w:val="en-US"/>
        </w:rPr>
      </w:pPr>
    </w:p>
    <w:p w14:paraId="4C164260" w14:textId="77777777" w:rsidR="001B1137" w:rsidRPr="003B3C7D" w:rsidRDefault="001B1137" w:rsidP="009648CF">
      <w:pPr>
        <w:rPr>
          <w:lang w:val="en-US"/>
        </w:rPr>
      </w:pPr>
    </w:p>
    <w:p w14:paraId="0CFD4122" w14:textId="77777777" w:rsidR="00295E3E" w:rsidRPr="003B3C7D" w:rsidRDefault="00295E3E" w:rsidP="009648CF">
      <w:pPr>
        <w:rPr>
          <w:lang w:val="en-US"/>
        </w:rPr>
      </w:pPr>
    </w:p>
    <w:p w14:paraId="6AB86A2C" w14:textId="77777777" w:rsidR="009648CF" w:rsidRPr="00525D5C" w:rsidRDefault="009648CF" w:rsidP="00867721">
      <w:pPr>
        <w:pStyle w:val="BW-section-head"/>
        <w:rPr>
          <w:lang w:val="en-US"/>
        </w:rPr>
      </w:pPr>
      <w:r w:rsidRPr="00525D5C">
        <w:rPr>
          <w:lang w:val="en-US"/>
        </w:rPr>
        <w:t xml:space="preserve">REVEAL </w:t>
      </w:r>
      <w:r w:rsidR="003D4870">
        <w:rPr>
          <w:lang w:val="en-US"/>
        </w:rPr>
        <w:t>4</w:t>
      </w:r>
      <w:r w:rsidR="002C7B6E">
        <w:rPr>
          <w:lang w:val="en-US"/>
        </w:rPr>
        <w:t xml:space="preserve"> </w:t>
      </w:r>
      <w:r w:rsidRPr="00525D5C">
        <w:rPr>
          <w:lang w:val="en-US"/>
        </w:rPr>
        <w:t>ICON PLACEMENT</w:t>
      </w:r>
    </w:p>
    <w:p w14:paraId="3FCE1C5C" w14:textId="77777777" w:rsidR="009648CF" w:rsidRPr="00B157CE" w:rsidRDefault="00AD256F" w:rsidP="009648CF">
      <w:pPr>
        <w:rPr>
          <w:lang w:val="en-US"/>
        </w:rPr>
      </w:pPr>
      <w:r w:rsidRPr="00B157CE">
        <w:rPr>
          <w:lang w:val="en-US"/>
        </w:rPr>
        <w:t>Peel &amp; Seal packaging</w:t>
      </w:r>
      <w:r w:rsidR="002C7B6E">
        <w:rPr>
          <w:lang w:val="en-US"/>
        </w:rPr>
        <w:t xml:space="preserve"> trophy</w:t>
      </w:r>
    </w:p>
    <w:p w14:paraId="6122D15B" w14:textId="77777777" w:rsidR="009648CF" w:rsidRPr="00B157CE" w:rsidRDefault="009648CF" w:rsidP="009648CF">
      <w:pPr>
        <w:rPr>
          <w:b/>
          <w:u w:val="single"/>
          <w:lang w:val="en-US"/>
        </w:rPr>
      </w:pPr>
    </w:p>
    <w:p w14:paraId="0FC68B65" w14:textId="77777777" w:rsidR="009648CF" w:rsidRPr="00B26381" w:rsidRDefault="009648CF" w:rsidP="00867721">
      <w:pPr>
        <w:pStyle w:val="BW-section-head"/>
        <w:rPr>
          <w:lang w:val="en-US"/>
        </w:rPr>
      </w:pPr>
      <w:r w:rsidRPr="00B157CE">
        <w:rPr>
          <w:lang w:val="en-US"/>
        </w:rPr>
        <w:t xml:space="preserve">REVEAL </w:t>
      </w:r>
      <w:r w:rsidR="003D4870">
        <w:rPr>
          <w:lang w:val="en-US"/>
        </w:rPr>
        <w:t>4</w:t>
      </w:r>
      <w:r w:rsidR="003D4870" w:rsidRPr="00B26381">
        <w:rPr>
          <w:lang w:val="en-US"/>
        </w:rPr>
        <w:t xml:space="preserve"> </w:t>
      </w:r>
      <w:r w:rsidRPr="00B26381">
        <w:rPr>
          <w:lang w:val="en-US"/>
        </w:rPr>
        <w:t>TEXT (50 words max)</w:t>
      </w:r>
    </w:p>
    <w:p w14:paraId="4EDE546B" w14:textId="77777777" w:rsidR="00361543" w:rsidRPr="003A2DF4" w:rsidRDefault="00361543" w:rsidP="009648CF">
      <w:pPr>
        <w:rPr>
          <w:lang w:val="en-US"/>
        </w:rPr>
      </w:pPr>
      <w:r w:rsidRPr="00995F99">
        <w:rPr>
          <w:lang w:val="en-US"/>
        </w:rPr>
        <w:t xml:space="preserve">Peel </w:t>
      </w:r>
      <w:r w:rsidR="0025041D" w:rsidRPr="00995F99">
        <w:rPr>
          <w:lang w:val="en-US"/>
        </w:rPr>
        <w:t>&amp; S</w:t>
      </w:r>
      <w:r w:rsidRPr="00995F99">
        <w:rPr>
          <w:lang w:val="en-US"/>
        </w:rPr>
        <w:t xml:space="preserve">eal packaging delivers our cookies in </w:t>
      </w:r>
      <w:r w:rsidRPr="003A2DF4">
        <w:rPr>
          <w:lang w:val="en-US"/>
        </w:rPr>
        <w:t>one piece</w:t>
      </w:r>
      <w:r w:rsidR="00AD256F" w:rsidRPr="003A2DF4">
        <w:rPr>
          <w:lang w:val="en-US"/>
        </w:rPr>
        <w:t>.</w:t>
      </w:r>
    </w:p>
    <w:p w14:paraId="42596596" w14:textId="77777777" w:rsidR="0025041D" w:rsidRPr="00A54701" w:rsidRDefault="0025041D" w:rsidP="009648CF">
      <w:pPr>
        <w:rPr>
          <w:lang w:val="en-US"/>
        </w:rPr>
      </w:pPr>
    </w:p>
    <w:p w14:paraId="7A9B07BA" w14:textId="77777777" w:rsidR="0025041D" w:rsidRPr="00803997" w:rsidRDefault="0025041D" w:rsidP="0025041D">
      <w:pPr>
        <w:rPr>
          <w:lang w:val="en-US"/>
        </w:rPr>
      </w:pPr>
      <w:r w:rsidRPr="00A20683">
        <w:rPr>
          <w:iCs/>
          <w:lang w:val="en-US"/>
        </w:rPr>
        <w:t xml:space="preserve">Consumers complained that </w:t>
      </w:r>
      <w:r w:rsidR="00B116E8">
        <w:rPr>
          <w:iCs/>
          <w:lang w:val="en-US"/>
        </w:rPr>
        <w:t xml:space="preserve">the packaging around </w:t>
      </w:r>
      <w:r w:rsidRPr="00A20683">
        <w:rPr>
          <w:iCs/>
          <w:lang w:val="en-US"/>
        </w:rPr>
        <w:t xml:space="preserve">OREO and CHIPS AHOY! </w:t>
      </w:r>
      <w:proofErr w:type="gramStart"/>
      <w:r w:rsidRPr="00A20683">
        <w:rPr>
          <w:iCs/>
          <w:lang w:val="en-US"/>
        </w:rPr>
        <w:t>cookies</w:t>
      </w:r>
      <w:proofErr w:type="gramEnd"/>
      <w:r w:rsidRPr="00A20683">
        <w:rPr>
          <w:iCs/>
          <w:lang w:val="en-US"/>
        </w:rPr>
        <w:t xml:space="preserve"> </w:t>
      </w:r>
      <w:r w:rsidR="000F52C1" w:rsidRPr="00B116E8">
        <w:rPr>
          <w:iCs/>
          <w:lang w:val="en-US"/>
        </w:rPr>
        <w:t>didn</w:t>
      </w:r>
      <w:r w:rsidR="00C66FA8">
        <w:rPr>
          <w:iCs/>
          <w:lang w:val="en-US"/>
        </w:rPr>
        <w:t>'</w:t>
      </w:r>
      <w:r w:rsidR="000F52C1" w:rsidRPr="00B116E8">
        <w:rPr>
          <w:iCs/>
          <w:lang w:val="en-US"/>
        </w:rPr>
        <w:t>t work as well as they would have liked</w:t>
      </w:r>
      <w:r w:rsidR="00B116E8" w:rsidRPr="00B116E8">
        <w:rPr>
          <w:iCs/>
          <w:lang w:val="en-US"/>
        </w:rPr>
        <w:t>.</w:t>
      </w:r>
      <w:r w:rsidRPr="00A20683">
        <w:rPr>
          <w:iCs/>
          <w:lang w:val="en-US"/>
        </w:rPr>
        <w:t xml:space="preserve"> </w:t>
      </w:r>
      <w:r w:rsidR="00B116E8">
        <w:rPr>
          <w:iCs/>
          <w:lang w:val="en-US"/>
        </w:rPr>
        <w:t>It</w:t>
      </w:r>
      <w:r w:rsidRPr="00A20683">
        <w:rPr>
          <w:iCs/>
          <w:lang w:val="en-US"/>
        </w:rPr>
        <w:t xml:space="preserve"> was </w:t>
      </w:r>
      <w:r w:rsidR="00AA3203" w:rsidRPr="00A20683">
        <w:rPr>
          <w:iCs/>
          <w:lang w:val="en-US"/>
        </w:rPr>
        <w:t>difficult to open</w:t>
      </w:r>
      <w:r w:rsidRPr="00A20683">
        <w:rPr>
          <w:iCs/>
          <w:lang w:val="en-US"/>
        </w:rPr>
        <w:t xml:space="preserve"> and </w:t>
      </w:r>
      <w:r w:rsidRPr="00A37A2B">
        <w:rPr>
          <w:iCs/>
          <w:lang w:val="en-US"/>
        </w:rPr>
        <w:t xml:space="preserve">literally </w:t>
      </w:r>
      <w:r w:rsidR="00C173D2" w:rsidRPr="00A37A2B">
        <w:rPr>
          <w:iCs/>
          <w:lang w:val="en-US"/>
        </w:rPr>
        <w:t>"</w:t>
      </w:r>
      <w:r w:rsidR="00AA3203" w:rsidRPr="00A37A2B">
        <w:rPr>
          <w:iCs/>
          <w:lang w:val="en-US"/>
        </w:rPr>
        <w:t>self-</w:t>
      </w:r>
      <w:r w:rsidRPr="00A37A2B">
        <w:rPr>
          <w:iCs/>
          <w:lang w:val="en-US"/>
        </w:rPr>
        <w:t>destructed</w:t>
      </w:r>
      <w:r w:rsidR="00C173D2" w:rsidRPr="00A37A2B">
        <w:rPr>
          <w:iCs/>
          <w:lang w:val="en-US"/>
        </w:rPr>
        <w:t>"</w:t>
      </w:r>
      <w:r w:rsidRPr="00A86DE6">
        <w:rPr>
          <w:iCs/>
          <w:lang w:val="en-US"/>
        </w:rPr>
        <w:t xml:space="preserve"> after opening.</w:t>
      </w:r>
      <w:r w:rsidR="00AA3203" w:rsidRPr="00803997">
        <w:rPr>
          <w:iCs/>
          <w:lang w:val="en-US"/>
        </w:rPr>
        <w:t xml:space="preserve"> </w:t>
      </w:r>
      <w:r w:rsidRPr="00803997">
        <w:rPr>
          <w:iCs/>
          <w:lang w:val="en-US"/>
        </w:rPr>
        <w:t xml:space="preserve">It was impossible to keep the tray in </w:t>
      </w:r>
      <w:r w:rsidR="00AD256F" w:rsidRPr="00803997">
        <w:rPr>
          <w:iCs/>
          <w:lang w:val="en-US"/>
        </w:rPr>
        <w:t xml:space="preserve">the </w:t>
      </w:r>
      <w:r w:rsidRPr="00803997">
        <w:rPr>
          <w:iCs/>
          <w:lang w:val="en-US"/>
        </w:rPr>
        <w:t xml:space="preserve">package for future consumption. </w:t>
      </w:r>
    </w:p>
    <w:p w14:paraId="28845B6A" w14:textId="77777777" w:rsidR="009648CF" w:rsidRPr="003B3C7D" w:rsidRDefault="0025041D" w:rsidP="009648CF">
      <w:pPr>
        <w:rPr>
          <w:lang w:val="en-US"/>
        </w:rPr>
      </w:pPr>
      <w:r w:rsidRPr="00DD7A84">
        <w:rPr>
          <w:iCs/>
          <w:lang w:val="en-US"/>
        </w:rPr>
        <w:t>Our solution was an innovative snack and seal packaging concept. It delivers freshness, re</w:t>
      </w:r>
      <w:r w:rsidR="00AA3203" w:rsidRPr="00DD7A84">
        <w:rPr>
          <w:iCs/>
          <w:lang w:val="en-US"/>
        </w:rPr>
        <w:t>-</w:t>
      </w:r>
      <w:proofErr w:type="spellStart"/>
      <w:r w:rsidRPr="00DD7A84">
        <w:rPr>
          <w:iCs/>
          <w:lang w:val="en-US"/>
        </w:rPr>
        <w:t>sealability</w:t>
      </w:r>
      <w:proofErr w:type="spellEnd"/>
      <w:r w:rsidRPr="00DD7A84">
        <w:rPr>
          <w:iCs/>
          <w:lang w:val="en-US"/>
        </w:rPr>
        <w:t>, and convenience</w:t>
      </w:r>
      <w:r w:rsidR="00AD256F" w:rsidRPr="00DD7A84">
        <w:rPr>
          <w:iCs/>
          <w:lang w:val="en-US"/>
        </w:rPr>
        <w:t>.</w:t>
      </w:r>
    </w:p>
    <w:p w14:paraId="78B3BA43" w14:textId="77777777" w:rsidR="009648CF" w:rsidRPr="003B3C7D" w:rsidRDefault="009648CF" w:rsidP="009648CF">
      <w:pPr>
        <w:rPr>
          <w:u w:val="single"/>
          <w:lang w:val="en-US"/>
        </w:rPr>
      </w:pPr>
    </w:p>
    <w:p w14:paraId="21FD847E" w14:textId="77777777" w:rsidR="009648CF" w:rsidRPr="00525D5C" w:rsidRDefault="009648CF" w:rsidP="00867721">
      <w:pPr>
        <w:pStyle w:val="BW-section-head"/>
        <w:rPr>
          <w:color w:val="808080"/>
          <w:lang w:val="en-US"/>
        </w:rPr>
      </w:pPr>
      <w:r w:rsidRPr="003B3C7D">
        <w:rPr>
          <w:lang w:val="en-US"/>
        </w:rPr>
        <w:t xml:space="preserve">REVEAL </w:t>
      </w:r>
      <w:r w:rsidR="003D4870">
        <w:rPr>
          <w:lang w:val="en-US"/>
        </w:rPr>
        <w:t>4</w:t>
      </w:r>
      <w:r w:rsidR="003D4870" w:rsidRPr="003B3C7D">
        <w:rPr>
          <w:lang w:val="en-US"/>
        </w:rPr>
        <w:t xml:space="preserve"> </w:t>
      </w:r>
      <w:r w:rsidRPr="003B3C7D">
        <w:rPr>
          <w:lang w:val="en-US"/>
        </w:rPr>
        <w:t xml:space="preserve">IMAGE/VIDEO </w:t>
      </w:r>
    </w:p>
    <w:p w14:paraId="15D09BD6" w14:textId="77777777" w:rsidR="009648CF" w:rsidRPr="003B3C7D" w:rsidRDefault="009158FD" w:rsidP="009648CF">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16</w:t>
      </w:r>
    </w:p>
    <w:p w14:paraId="7EF70DD8" w14:textId="77777777" w:rsidR="009158FD" w:rsidRPr="003B3C7D" w:rsidRDefault="00470E5F" w:rsidP="009648CF">
      <w:pPr>
        <w:rPr>
          <w:lang w:val="en-US"/>
        </w:rPr>
      </w:pPr>
      <w:r>
        <w:rPr>
          <w:lang w:val="en-US"/>
        </w:rPr>
        <w:pict w14:anchorId="4D719ED1">
          <v:shape id="Picture 16" o:spid="_x0000_i1061" type="#_x0000_t75" alt="CH-SnS.jpg" style="width:122.15pt;height:73.8pt;visibility:visible">
            <v:imagedata r:id="rId75" o:title="CH-SnS"/>
          </v:shape>
        </w:pict>
      </w:r>
    </w:p>
    <w:p w14:paraId="66DB2502" w14:textId="77777777" w:rsidR="009648CF" w:rsidRDefault="009648CF" w:rsidP="009648CF">
      <w:pPr>
        <w:rPr>
          <w:lang w:val="en-US"/>
        </w:rPr>
      </w:pPr>
    </w:p>
    <w:p w14:paraId="00279C37" w14:textId="77777777" w:rsidR="00470A37" w:rsidRDefault="00470A37" w:rsidP="009648CF">
      <w:pPr>
        <w:rPr>
          <w:lang w:val="en-US"/>
        </w:rPr>
      </w:pPr>
    </w:p>
    <w:p w14:paraId="0AA09F55" w14:textId="77777777" w:rsidR="001B1137" w:rsidRDefault="001B1137" w:rsidP="009648CF">
      <w:pPr>
        <w:rPr>
          <w:lang w:val="en-US"/>
        </w:rPr>
      </w:pPr>
    </w:p>
    <w:p w14:paraId="4F0D3FF2" w14:textId="77777777" w:rsidR="001B1137" w:rsidRDefault="001B1137" w:rsidP="009648CF">
      <w:pPr>
        <w:rPr>
          <w:lang w:val="en-US"/>
        </w:rPr>
      </w:pPr>
    </w:p>
    <w:p w14:paraId="4A5AF461" w14:textId="77777777" w:rsidR="00470A37" w:rsidRPr="00A20683" w:rsidRDefault="00470A37" w:rsidP="00470A37">
      <w:pPr>
        <w:pStyle w:val="BW-section-head"/>
        <w:rPr>
          <w:lang w:val="en-US"/>
        </w:rPr>
      </w:pPr>
      <w:r w:rsidRPr="00A20683">
        <w:rPr>
          <w:lang w:val="en-US"/>
        </w:rPr>
        <w:t>REVEAL</w:t>
      </w:r>
      <w:r>
        <w:rPr>
          <w:lang w:val="en-US"/>
        </w:rPr>
        <w:t xml:space="preserve"> 5</w:t>
      </w:r>
      <w:r w:rsidRPr="00A20683">
        <w:rPr>
          <w:lang w:val="en-US"/>
        </w:rPr>
        <w:t xml:space="preserve"> ICON PLACEMENT</w:t>
      </w:r>
    </w:p>
    <w:p w14:paraId="1E5E171D" w14:textId="77777777" w:rsidR="00470A37" w:rsidRPr="00A37A2B" w:rsidRDefault="00470A37" w:rsidP="00470A37">
      <w:pPr>
        <w:rPr>
          <w:b/>
          <w:u w:val="single"/>
          <w:lang w:val="en-US"/>
        </w:rPr>
      </w:pPr>
      <w:proofErr w:type="spellStart"/>
      <w:proofErr w:type="gramStart"/>
      <w:r w:rsidRPr="00A37A2B">
        <w:rPr>
          <w:lang w:val="en-US"/>
        </w:rPr>
        <w:t>belVita</w:t>
      </w:r>
      <w:proofErr w:type="spellEnd"/>
      <w:proofErr w:type="gramEnd"/>
      <w:r w:rsidRPr="00A37A2B">
        <w:rPr>
          <w:lang w:val="en-US"/>
        </w:rPr>
        <w:t xml:space="preserve"> </w:t>
      </w:r>
      <w:r>
        <w:rPr>
          <w:lang w:val="en-US"/>
        </w:rPr>
        <w:t>trophy</w:t>
      </w:r>
    </w:p>
    <w:p w14:paraId="1AA98044" w14:textId="77777777" w:rsidR="00470A37" w:rsidRPr="00A37A2B" w:rsidRDefault="00470A37" w:rsidP="00470A37">
      <w:pPr>
        <w:rPr>
          <w:b/>
          <w:u w:val="single"/>
          <w:lang w:val="en-US"/>
        </w:rPr>
      </w:pPr>
    </w:p>
    <w:p w14:paraId="73AA642D" w14:textId="77777777" w:rsidR="00470A37" w:rsidRPr="00A86DE6" w:rsidRDefault="00470A37" w:rsidP="00470A37">
      <w:pPr>
        <w:pStyle w:val="BW-section-head"/>
        <w:rPr>
          <w:lang w:val="en-US"/>
        </w:rPr>
      </w:pPr>
      <w:r>
        <w:rPr>
          <w:lang w:val="en-US"/>
        </w:rPr>
        <w:t>REVEAL 5</w:t>
      </w:r>
      <w:r w:rsidRPr="00A86DE6">
        <w:rPr>
          <w:lang w:val="en-US"/>
        </w:rPr>
        <w:t xml:space="preserve"> TEXT (50 words max)</w:t>
      </w:r>
    </w:p>
    <w:p w14:paraId="6AD20A61" w14:textId="77777777" w:rsidR="00470A37" w:rsidRPr="00803997" w:rsidRDefault="00470A37" w:rsidP="00470A37">
      <w:pPr>
        <w:rPr>
          <w:lang w:val="en-US"/>
        </w:rPr>
      </w:pPr>
      <w:r w:rsidRPr="00A86DE6">
        <w:rPr>
          <w:lang w:val="en-US"/>
        </w:rPr>
        <w:t>One of the biggest game changers in the fo</w:t>
      </w:r>
      <w:r w:rsidRPr="00803997">
        <w:rPr>
          <w:lang w:val="en-US"/>
        </w:rPr>
        <w:t xml:space="preserve">od industry! Our consumer insight showed </w:t>
      </w:r>
      <w:r>
        <w:rPr>
          <w:lang w:val="en-US"/>
        </w:rPr>
        <w:t xml:space="preserve">that </w:t>
      </w:r>
      <w:r w:rsidRPr="00803997">
        <w:rPr>
          <w:lang w:val="en-US"/>
        </w:rPr>
        <w:t xml:space="preserve">more and more people were eating breakfast on the go. It was our Product Development team in France who created </w:t>
      </w:r>
      <w:proofErr w:type="spellStart"/>
      <w:r w:rsidRPr="00803997">
        <w:rPr>
          <w:lang w:val="en-US"/>
        </w:rPr>
        <w:t>belVita</w:t>
      </w:r>
      <w:proofErr w:type="spellEnd"/>
      <w:r w:rsidRPr="00803997">
        <w:rPr>
          <w:lang w:val="en-US"/>
        </w:rPr>
        <w:t xml:space="preserve"> Breakfast. Consumers love them and they're</w:t>
      </w:r>
      <w:r>
        <w:rPr>
          <w:lang w:val="en-US"/>
        </w:rPr>
        <w:t xml:space="preserve"> now</w:t>
      </w:r>
      <w:r w:rsidRPr="00803997">
        <w:rPr>
          <w:lang w:val="en-US"/>
        </w:rPr>
        <w:t xml:space="preserve"> in 54 countries. Competitors liked them too and other breakfast products soon appeared on the market. Well</w:t>
      </w:r>
      <w:r>
        <w:rPr>
          <w:lang w:val="en-US"/>
        </w:rPr>
        <w:t>,</w:t>
      </w:r>
      <w:r w:rsidRPr="00803997">
        <w:rPr>
          <w:lang w:val="en-US"/>
        </w:rPr>
        <w:t xml:space="preserve"> they say imitation is the best form of flattery!</w:t>
      </w:r>
    </w:p>
    <w:p w14:paraId="16E52B25" w14:textId="77777777" w:rsidR="00470A37" w:rsidRPr="004521DD" w:rsidRDefault="00470A37" w:rsidP="00470A37">
      <w:pPr>
        <w:rPr>
          <w:u w:val="single"/>
          <w:lang w:val="en-US"/>
        </w:rPr>
      </w:pPr>
    </w:p>
    <w:p w14:paraId="70B4E050" w14:textId="77777777" w:rsidR="00470A37" w:rsidRPr="004521DD" w:rsidRDefault="00470A37" w:rsidP="00470A37">
      <w:pPr>
        <w:pStyle w:val="BW-section-head"/>
        <w:rPr>
          <w:color w:val="808080"/>
          <w:lang w:val="en-US"/>
        </w:rPr>
      </w:pPr>
      <w:r>
        <w:rPr>
          <w:lang w:val="en-US"/>
        </w:rPr>
        <w:t>REVEAL 5</w:t>
      </w:r>
      <w:r w:rsidRPr="004521DD">
        <w:rPr>
          <w:lang w:val="en-US"/>
        </w:rPr>
        <w:t xml:space="preserve"> IMAGE/VIDEO </w:t>
      </w:r>
    </w:p>
    <w:p w14:paraId="660E4DE7" w14:textId="77777777" w:rsidR="00470A37" w:rsidRPr="001C6AEF" w:rsidRDefault="00470A37" w:rsidP="00470A37">
      <w:pPr>
        <w:rPr>
          <w:lang w:val="en-US"/>
        </w:rPr>
      </w:pPr>
      <w:proofErr w:type="spellStart"/>
      <w:proofErr w:type="gramStart"/>
      <w:r w:rsidRPr="007F382B">
        <w:rPr>
          <w:lang w:val="en-US"/>
        </w:rPr>
        <w:t>belVita</w:t>
      </w:r>
      <w:proofErr w:type="spellEnd"/>
      <w:proofErr w:type="gramEnd"/>
      <w:r w:rsidRPr="007F382B">
        <w:rPr>
          <w:lang w:val="en-US"/>
        </w:rPr>
        <w:t xml:space="preserve"> Breakfast biscuits</w:t>
      </w:r>
      <w:r>
        <w:rPr>
          <w:lang w:val="en-US"/>
        </w:rPr>
        <w:t xml:space="preserve"> packet / logo</w:t>
      </w:r>
      <w:r w:rsidR="00FE3B6E">
        <w:rPr>
          <w:lang w:val="en-US"/>
        </w:rPr>
        <w:t xml:space="preserve"> on final trophy.</w:t>
      </w:r>
    </w:p>
    <w:p w14:paraId="4DCF8609" w14:textId="77777777" w:rsidR="00470A37" w:rsidRPr="003B3C7D" w:rsidRDefault="00470A37" w:rsidP="009648CF">
      <w:pPr>
        <w:rPr>
          <w:lang w:val="en-US"/>
        </w:rPr>
      </w:pPr>
    </w:p>
    <w:p w14:paraId="2D55EF6C" w14:textId="77777777" w:rsidR="009648CF" w:rsidRPr="00525D5C" w:rsidRDefault="009648CF" w:rsidP="00B93170">
      <w:pPr>
        <w:rPr>
          <w:lang w:val="en-US"/>
        </w:rPr>
      </w:pPr>
    </w:p>
    <w:p w14:paraId="54CEC824" w14:textId="592A8BFE" w:rsidR="009648CF" w:rsidRPr="00DD7A84" w:rsidRDefault="000F5910" w:rsidP="000F5910">
      <w:pPr>
        <w:pStyle w:val="Heading2"/>
        <w:rPr>
          <w:color w:val="FFFFFF"/>
          <w:lang w:val="en-US"/>
        </w:rPr>
      </w:pPr>
      <w:bookmarkStart w:id="440" w:name="_Toc465417704"/>
      <w:r w:rsidRPr="00DD7A84">
        <w:rPr>
          <w:lang w:val="en-US"/>
        </w:rPr>
        <w:lastRenderedPageBreak/>
        <w:t xml:space="preserve">SCREEN </w:t>
      </w:r>
      <w:del w:id="441" w:author="Adam Boothroyd" w:date="2016-11-09T09:55:00Z">
        <w:r w:rsidRPr="00DD7A84" w:rsidDel="000C6A3F">
          <w:rPr>
            <w:color w:val="FFFFFF"/>
            <w:lang w:val="en-US"/>
          </w:rPr>
          <w:delText>02_</w:delText>
        </w:r>
      </w:del>
      <w:r w:rsidRPr="00DD7A84">
        <w:rPr>
          <w:color w:val="FFFFFF"/>
          <w:lang w:val="en-US"/>
        </w:rPr>
        <w:t>03_140</w:t>
      </w:r>
      <w:bookmarkEnd w:id="440"/>
    </w:p>
    <w:p w14:paraId="1BE0F8FA" w14:textId="77777777" w:rsidR="00FF3837" w:rsidRPr="00525D5C" w:rsidRDefault="000F5910" w:rsidP="000F5910">
      <w:pPr>
        <w:pStyle w:val="BW-screentype"/>
        <w:rPr>
          <w:lang w:val="en-US"/>
        </w:rPr>
      </w:pPr>
      <w:r w:rsidRPr="003B3C7D">
        <w:rPr>
          <w:lang w:val="en-US"/>
        </w:rPr>
        <w:t>SCREEN TYPE Text questions game</w:t>
      </w:r>
    </w:p>
    <w:p w14:paraId="20BC57E1" w14:textId="77777777" w:rsidR="00FF3837" w:rsidRPr="00525D5C" w:rsidRDefault="00FF3837" w:rsidP="00FF3837">
      <w:pPr>
        <w:rPr>
          <w:b/>
          <w:highlight w:val="yellow"/>
          <w:u w:val="single"/>
          <w:lang w:val="en-US"/>
        </w:rPr>
      </w:pPr>
    </w:p>
    <w:p w14:paraId="74840A08" w14:textId="77777777" w:rsidR="0039450C" w:rsidRPr="00B157CE" w:rsidRDefault="0039450C" w:rsidP="0039450C">
      <w:pPr>
        <w:pStyle w:val="BW-section-head"/>
        <w:rPr>
          <w:lang w:val="en-US"/>
        </w:rPr>
      </w:pPr>
      <w:r w:rsidRPr="00B157CE">
        <w:rPr>
          <w:lang w:val="en-US"/>
        </w:rPr>
        <w:t>DESCRIPTION</w:t>
      </w:r>
    </w:p>
    <w:p w14:paraId="0881D70F" w14:textId="77777777" w:rsidR="0039450C" w:rsidRPr="00DD7A84" w:rsidRDefault="0039450C" w:rsidP="0039450C">
      <w:pPr>
        <w:rPr>
          <w:lang w:val="en-US"/>
        </w:rPr>
      </w:pPr>
      <w:r w:rsidRPr="00DD7A84">
        <w:rPr>
          <w:lang w:val="en-US"/>
        </w:rPr>
        <w:t>Here we'll give learners the opportunity to follow the RDQ process from start to finish by creating their own product.</w:t>
      </w:r>
    </w:p>
    <w:p w14:paraId="7824218E" w14:textId="77777777" w:rsidR="0039450C" w:rsidRPr="00DD7A84" w:rsidRDefault="0039450C" w:rsidP="0039450C">
      <w:pPr>
        <w:rPr>
          <w:lang w:val="en-US"/>
        </w:rPr>
      </w:pPr>
      <w:r w:rsidRPr="00DD7A84">
        <w:rPr>
          <w:lang w:val="en-US"/>
        </w:rPr>
        <w:t>Using a text-only branching game, learners will be asked a series of questions as they move through the Discover/Develop/Deploy process, and meet different teams within RDQ along the way.</w:t>
      </w:r>
    </w:p>
    <w:p w14:paraId="1D282CE3" w14:textId="77777777" w:rsidR="0039450C" w:rsidRPr="003B3C7D" w:rsidRDefault="0039450C" w:rsidP="0039450C">
      <w:pPr>
        <w:rPr>
          <w:lang w:val="en-US"/>
        </w:rPr>
      </w:pPr>
    </w:p>
    <w:p w14:paraId="294ED450" w14:textId="77777777" w:rsidR="0039450C" w:rsidRPr="00525D5C" w:rsidRDefault="0039450C" w:rsidP="0039450C">
      <w:pPr>
        <w:rPr>
          <w:lang w:val="en-US"/>
        </w:rPr>
      </w:pPr>
      <w:r w:rsidRPr="003B3C7D">
        <w:rPr>
          <w:lang w:val="en-US"/>
        </w:rPr>
        <w:t>The game will use a repeating sequence of three screens: a question screen in which they get to make import</w:t>
      </w:r>
      <w:r w:rsidRPr="00525D5C">
        <w:rPr>
          <w:lang w:val="en-US"/>
        </w:rPr>
        <w:t>ant choices, a feedback screen in which they find out how they did, and a success screen which moves them on to the next stage.</w:t>
      </w:r>
    </w:p>
    <w:p w14:paraId="5033BE5A" w14:textId="77777777" w:rsidR="0039450C" w:rsidRPr="00B157CE" w:rsidRDefault="0039450C" w:rsidP="0039450C">
      <w:pPr>
        <w:rPr>
          <w:lang w:val="en-US"/>
        </w:rPr>
      </w:pPr>
    </w:p>
    <w:p w14:paraId="6C1A72DC" w14:textId="77777777" w:rsidR="0039450C" w:rsidRPr="00B157CE" w:rsidRDefault="0039450C" w:rsidP="0039450C">
      <w:pPr>
        <w:pStyle w:val="BW-section-head"/>
        <w:rPr>
          <w:lang w:val="en-US"/>
        </w:rPr>
      </w:pPr>
      <w:r w:rsidRPr="00B157CE">
        <w:rPr>
          <w:lang w:val="en-US"/>
        </w:rPr>
        <w:t>DEVELOPMENT NOTES</w:t>
      </w:r>
    </w:p>
    <w:p w14:paraId="4DB55EE7" w14:textId="77777777" w:rsidR="0039450C" w:rsidRPr="00B26381" w:rsidRDefault="0039450C" w:rsidP="0039450C">
      <w:pPr>
        <w:rPr>
          <w:lang w:val="en-US"/>
        </w:rPr>
      </w:pPr>
      <w:r w:rsidRPr="00B157CE">
        <w:rPr>
          <w:lang w:val="en-US"/>
        </w:rPr>
        <w:t>Retry button on feedback take the learner back to the previous question screen. Any correct answers the learn</w:t>
      </w:r>
      <w:r w:rsidRPr="00B26381">
        <w:rPr>
          <w:lang w:val="en-US"/>
        </w:rPr>
        <w:t>er gave on the previous attempt should be marked as correct and locked, so that only incorrect answers can be changed.</w:t>
      </w:r>
    </w:p>
    <w:p w14:paraId="42069CDC" w14:textId="77777777" w:rsidR="0039450C" w:rsidRPr="00995F99" w:rsidRDefault="0039450C" w:rsidP="0039450C">
      <w:pPr>
        <w:rPr>
          <w:lang w:val="en-US"/>
        </w:rPr>
      </w:pPr>
    </w:p>
    <w:p w14:paraId="12BC6EB4" w14:textId="77777777" w:rsidR="0039450C" w:rsidRPr="003A2DF4" w:rsidRDefault="0039450C" w:rsidP="0039450C">
      <w:pPr>
        <w:pStyle w:val="BW-section-head"/>
        <w:rPr>
          <w:highlight w:val="green"/>
          <w:lang w:val="en-US"/>
        </w:rPr>
      </w:pPr>
      <w:r w:rsidRPr="00995F99">
        <w:rPr>
          <w:lang w:val="en-US"/>
        </w:rPr>
        <w:t>LAUNCH SCREEN IMAGE</w:t>
      </w:r>
      <w:r w:rsidRPr="00995F99">
        <w:rPr>
          <w:color w:val="808080"/>
          <w:highlight w:val="green"/>
          <w:lang w:val="en-US"/>
        </w:rPr>
        <w:t xml:space="preserve"> </w:t>
      </w:r>
    </w:p>
    <w:p w14:paraId="61EFAD81" w14:textId="77777777" w:rsidR="0039450C" w:rsidRPr="00A20683" w:rsidRDefault="0039450C" w:rsidP="0039450C">
      <w:pPr>
        <w:rPr>
          <w:szCs w:val="20"/>
          <w:lang w:val="en-US"/>
        </w:rPr>
      </w:pPr>
      <w:r w:rsidRPr="003A2DF4">
        <w:rPr>
          <w:szCs w:val="20"/>
          <w:lang w:val="en-US"/>
        </w:rPr>
        <w:t xml:space="preserve">Snack development materials </w:t>
      </w:r>
      <w:r w:rsidRPr="003A2DF4">
        <w:rPr>
          <w:rFonts w:cs="Arial"/>
          <w:lang w:val="en-US"/>
        </w:rPr>
        <w:t>–</w:t>
      </w:r>
      <w:r w:rsidRPr="00A20683">
        <w:rPr>
          <w:szCs w:val="20"/>
          <w:lang w:val="en-US"/>
        </w:rPr>
        <w:t xml:space="preserve"> drawings, prototypes etc.</w:t>
      </w:r>
    </w:p>
    <w:p w14:paraId="42E01DF5" w14:textId="77777777" w:rsidR="0039450C" w:rsidRPr="00A20683" w:rsidRDefault="0039450C" w:rsidP="0039450C">
      <w:pPr>
        <w:rPr>
          <w:szCs w:val="20"/>
          <w:highlight w:val="green"/>
          <w:lang w:val="en-US"/>
        </w:rPr>
      </w:pPr>
    </w:p>
    <w:p w14:paraId="2AEA0FA7" w14:textId="77777777" w:rsidR="0039450C" w:rsidRPr="00A37A2B" w:rsidRDefault="0039450C" w:rsidP="0039450C">
      <w:pPr>
        <w:pStyle w:val="BW-section-head"/>
        <w:rPr>
          <w:lang w:val="en-US"/>
        </w:rPr>
      </w:pPr>
      <w:r w:rsidRPr="00A37A2B">
        <w:rPr>
          <w:lang w:val="en-US"/>
        </w:rPr>
        <w:t>LAUNCH SCREEN TEXT</w:t>
      </w:r>
      <w:r w:rsidRPr="00A37A2B">
        <w:rPr>
          <w:color w:val="808080"/>
          <w:lang w:val="en-US"/>
        </w:rPr>
        <w:t xml:space="preserve"> (Max 15 words)</w:t>
      </w:r>
    </w:p>
    <w:p w14:paraId="706756BA" w14:textId="77777777" w:rsidR="0039450C" w:rsidRPr="00A86DE6" w:rsidRDefault="0039450C" w:rsidP="0039450C">
      <w:pPr>
        <w:rPr>
          <w:szCs w:val="20"/>
          <w:lang w:val="en-US"/>
        </w:rPr>
      </w:pPr>
      <w:r w:rsidRPr="00A37A2B">
        <w:rPr>
          <w:szCs w:val="20"/>
          <w:lang w:val="en-US"/>
        </w:rPr>
        <w:t>It's your turn to develop a new product. In this game you'll get advice from colleagues and make a series of choices to create a great new snack.</w:t>
      </w:r>
    </w:p>
    <w:p w14:paraId="47770E56" w14:textId="77777777" w:rsidR="0039450C" w:rsidRPr="00A86DE6" w:rsidRDefault="0039450C" w:rsidP="0039450C">
      <w:pPr>
        <w:rPr>
          <w:szCs w:val="20"/>
          <w:lang w:val="en-US"/>
        </w:rPr>
      </w:pPr>
    </w:p>
    <w:p w14:paraId="3D6DE151" w14:textId="77777777" w:rsidR="0039450C" w:rsidRPr="00803997" w:rsidRDefault="0039450C" w:rsidP="0039450C">
      <w:pPr>
        <w:pStyle w:val="BW-section-head"/>
        <w:rPr>
          <w:lang w:val="en-US"/>
        </w:rPr>
      </w:pPr>
      <w:r w:rsidRPr="00803997">
        <w:rPr>
          <w:lang w:val="en-US"/>
        </w:rPr>
        <w:t>LAUNCH SCREEN BUTTON</w:t>
      </w:r>
    </w:p>
    <w:p w14:paraId="3B69C5BB" w14:textId="77777777" w:rsidR="0039450C" w:rsidRPr="00803997" w:rsidRDefault="0039450C" w:rsidP="0039450C">
      <w:pPr>
        <w:rPr>
          <w:szCs w:val="20"/>
          <w:lang w:val="en-US"/>
        </w:rPr>
      </w:pPr>
      <w:r w:rsidRPr="00803997">
        <w:rPr>
          <w:szCs w:val="20"/>
          <w:lang w:val="en-US"/>
        </w:rPr>
        <w:t>I'm ready!</w:t>
      </w:r>
    </w:p>
    <w:p w14:paraId="63D36096" w14:textId="77777777" w:rsidR="0039450C" w:rsidRPr="00803997" w:rsidRDefault="0039450C" w:rsidP="0039450C">
      <w:pPr>
        <w:rPr>
          <w:b/>
          <w:szCs w:val="20"/>
          <w:u w:val="single"/>
          <w:lang w:val="en-US"/>
        </w:rPr>
      </w:pPr>
    </w:p>
    <w:p w14:paraId="3F2D4989" w14:textId="77777777" w:rsidR="0039450C" w:rsidRPr="00803997" w:rsidRDefault="0039450C" w:rsidP="0039450C">
      <w:pPr>
        <w:pStyle w:val="BW-section-head"/>
        <w:rPr>
          <w:lang w:val="en-US"/>
        </w:rPr>
      </w:pPr>
      <w:r w:rsidRPr="00803997">
        <w:rPr>
          <w:lang w:val="en-US"/>
        </w:rPr>
        <w:t>LAUNCH SCREEN AUDIO</w:t>
      </w:r>
    </w:p>
    <w:p w14:paraId="476AEDF4" w14:textId="77777777" w:rsidR="0039450C" w:rsidRPr="004521DD" w:rsidRDefault="0039450C" w:rsidP="0039450C">
      <w:pPr>
        <w:rPr>
          <w:szCs w:val="20"/>
          <w:lang w:val="en-US"/>
        </w:rPr>
      </w:pPr>
      <w:r w:rsidRPr="00803997">
        <w:rPr>
          <w:szCs w:val="20"/>
          <w:lang w:val="en-US"/>
        </w:rPr>
        <w:t>You're almost at the end of your journey through RDQ. Before you go, it's you</w:t>
      </w:r>
      <w:r w:rsidRPr="004521DD">
        <w:rPr>
          <w:szCs w:val="20"/>
          <w:lang w:val="en-US"/>
        </w:rPr>
        <w:t>r turn to try developing a new product. In this game you'll have to listen to the advice of your colleagues and make the right choices to create a great new snack.</w:t>
      </w:r>
    </w:p>
    <w:p w14:paraId="6C3773AB" w14:textId="77777777" w:rsidR="0039450C" w:rsidRPr="004521DD" w:rsidRDefault="0039450C" w:rsidP="0039450C">
      <w:pPr>
        <w:tabs>
          <w:tab w:val="left" w:pos="7050"/>
        </w:tabs>
        <w:rPr>
          <w:szCs w:val="20"/>
          <w:lang w:val="en-US"/>
        </w:rPr>
      </w:pPr>
    </w:p>
    <w:p w14:paraId="265D52A5" w14:textId="77777777" w:rsidR="0039450C" w:rsidRPr="001C6AEF" w:rsidRDefault="0039450C" w:rsidP="0039450C">
      <w:pPr>
        <w:pStyle w:val="BW-section-head"/>
        <w:rPr>
          <w:lang w:val="en-US"/>
        </w:rPr>
      </w:pPr>
      <w:r w:rsidRPr="007F382B">
        <w:rPr>
          <w:lang w:val="en-US"/>
        </w:rPr>
        <w:t>QUESTION SCREEN 1</w:t>
      </w:r>
    </w:p>
    <w:p w14:paraId="65385097" w14:textId="77777777" w:rsidR="0039450C" w:rsidRPr="00BF0C44" w:rsidRDefault="0039450C" w:rsidP="0039450C">
      <w:pPr>
        <w:tabs>
          <w:tab w:val="left" w:pos="7050"/>
        </w:tabs>
        <w:rPr>
          <w:szCs w:val="20"/>
          <w:lang w:val="en-US"/>
        </w:rPr>
      </w:pPr>
      <w:r w:rsidRPr="00BF0C44">
        <w:rPr>
          <w:szCs w:val="20"/>
          <w:lang w:val="en-US"/>
        </w:rPr>
        <w:tab/>
      </w:r>
    </w:p>
    <w:p w14:paraId="3C78AA17" w14:textId="77777777" w:rsidR="0039450C" w:rsidRPr="0002338F" w:rsidRDefault="0039450C" w:rsidP="0039450C">
      <w:pPr>
        <w:pStyle w:val="BW-section-head"/>
        <w:rPr>
          <w:lang w:val="en-US"/>
        </w:rPr>
      </w:pPr>
      <w:r w:rsidRPr="00BF0C44">
        <w:rPr>
          <w:lang w:val="en-US"/>
        </w:rPr>
        <w:t>QUESTION 1</w:t>
      </w:r>
      <w:r w:rsidRPr="0002338F">
        <w:rPr>
          <w:lang w:val="en-US"/>
        </w:rPr>
        <w:t xml:space="preserve"> TEXT</w:t>
      </w:r>
    </w:p>
    <w:p w14:paraId="7C220A25" w14:textId="77777777" w:rsidR="0039450C" w:rsidRDefault="0039450C" w:rsidP="0039450C">
      <w:pPr>
        <w:rPr>
          <w:lang w:val="en-US"/>
        </w:rPr>
      </w:pPr>
      <w:r w:rsidRPr="009B7557">
        <w:rPr>
          <w:lang w:val="en-US"/>
        </w:rPr>
        <w:t xml:space="preserve">Welcome. You're about to begin the development of a </w:t>
      </w:r>
      <w:r>
        <w:rPr>
          <w:lang w:val="en-US"/>
        </w:rPr>
        <w:t>tasty</w:t>
      </w:r>
      <w:r w:rsidRPr="009B7557">
        <w:rPr>
          <w:lang w:val="en-US"/>
        </w:rPr>
        <w:t xml:space="preserve"> new snack. </w:t>
      </w:r>
    </w:p>
    <w:p w14:paraId="40EC2CD2" w14:textId="77777777" w:rsidR="0039450C" w:rsidRDefault="0039450C" w:rsidP="0039450C">
      <w:pPr>
        <w:rPr>
          <w:lang w:val="en-US"/>
        </w:rPr>
      </w:pPr>
    </w:p>
    <w:p w14:paraId="3F804609" w14:textId="77777777" w:rsidR="0039450C" w:rsidRDefault="0039450C" w:rsidP="0039450C">
      <w:pPr>
        <w:rPr>
          <w:lang w:val="en-US"/>
        </w:rPr>
      </w:pPr>
      <w:r>
        <w:rPr>
          <w:lang w:val="en-US"/>
        </w:rPr>
        <w:t xml:space="preserve">As you go through the process you'll move through the </w:t>
      </w:r>
      <w:commentRangeStart w:id="442"/>
      <w:r w:rsidRPr="002B198A">
        <w:rPr>
          <w:b/>
          <w:lang w:val="en-US"/>
        </w:rPr>
        <w:t xml:space="preserve">Discover, Develop, </w:t>
      </w:r>
      <w:proofErr w:type="gramStart"/>
      <w:r w:rsidRPr="002B198A">
        <w:rPr>
          <w:b/>
          <w:lang w:val="en-US"/>
        </w:rPr>
        <w:t>Deploy</w:t>
      </w:r>
      <w:r>
        <w:rPr>
          <w:lang w:val="en-US"/>
        </w:rPr>
        <w:t xml:space="preserve"> </w:t>
      </w:r>
      <w:commentRangeEnd w:id="442"/>
      <w:r>
        <w:rPr>
          <w:rStyle w:val="CommentReference"/>
        </w:rPr>
        <w:commentReference w:id="442"/>
      </w:r>
      <w:r>
        <w:rPr>
          <w:lang w:val="en-US"/>
        </w:rPr>
        <w:t>framework</w:t>
      </w:r>
      <w:proofErr w:type="gramEnd"/>
      <w:r>
        <w:rPr>
          <w:lang w:val="en-US"/>
        </w:rPr>
        <w:t xml:space="preserve"> RDQ use. It's worth noting the stages don't always happen in that order. In a busy project more than one thing is happening at the same time and the phases often overlap. </w:t>
      </w:r>
    </w:p>
    <w:p w14:paraId="370BA7A1" w14:textId="77777777" w:rsidR="0039450C" w:rsidRDefault="0039450C" w:rsidP="0039450C">
      <w:pPr>
        <w:rPr>
          <w:lang w:val="en-US"/>
        </w:rPr>
      </w:pPr>
    </w:p>
    <w:p w14:paraId="552A9597" w14:textId="77777777" w:rsidR="0039450C" w:rsidRPr="006E2642" w:rsidRDefault="0039450C" w:rsidP="0039450C">
      <w:pPr>
        <w:rPr>
          <w:lang w:val="en-US"/>
        </w:rPr>
      </w:pPr>
      <w:r w:rsidRPr="009B7557">
        <w:rPr>
          <w:lang w:val="en-US"/>
        </w:rPr>
        <w:t xml:space="preserve">Before you begin, you need to decide on some </w:t>
      </w:r>
      <w:r>
        <w:rPr>
          <w:lang w:val="en-US"/>
        </w:rPr>
        <w:t>objective</w:t>
      </w:r>
      <w:r w:rsidRPr="009B7557">
        <w:rPr>
          <w:lang w:val="en-US"/>
        </w:rPr>
        <w:t xml:space="preserve">s. </w:t>
      </w:r>
      <w:r>
        <w:rPr>
          <w:lang w:val="en-US"/>
        </w:rPr>
        <w:t>Set yourself all of the goals that apply to</w:t>
      </w:r>
      <w:r w:rsidRPr="009B7557">
        <w:rPr>
          <w:lang w:val="en-US"/>
        </w:rPr>
        <w:t xml:space="preserve"> </w:t>
      </w:r>
      <w:r>
        <w:rPr>
          <w:lang w:val="en-US"/>
        </w:rPr>
        <w:t>creating a</w:t>
      </w:r>
      <w:r w:rsidRPr="009B7557">
        <w:rPr>
          <w:lang w:val="en-US"/>
        </w:rPr>
        <w:t xml:space="preserve"> new product</w:t>
      </w:r>
      <w:r>
        <w:rPr>
          <w:lang w:val="en-US"/>
        </w:rPr>
        <w:t>.</w:t>
      </w:r>
    </w:p>
    <w:p w14:paraId="5DB9B458" w14:textId="77777777" w:rsidR="0039450C" w:rsidRPr="006E2642" w:rsidRDefault="0039450C" w:rsidP="0039450C">
      <w:pPr>
        <w:rPr>
          <w:lang w:val="en-US"/>
        </w:rPr>
      </w:pPr>
    </w:p>
    <w:p w14:paraId="384882CA" w14:textId="77777777" w:rsidR="0039450C" w:rsidRPr="006E2642" w:rsidRDefault="0039450C" w:rsidP="0039450C">
      <w:pPr>
        <w:pStyle w:val="BW-section-head"/>
        <w:rPr>
          <w:lang w:val="en-US"/>
        </w:rPr>
      </w:pPr>
      <w:r w:rsidRPr="006E2642">
        <w:rPr>
          <w:lang w:val="en-US"/>
        </w:rPr>
        <w:t>QUESTION 1 AUDIO</w:t>
      </w:r>
    </w:p>
    <w:p w14:paraId="50CE4BA9" w14:textId="77777777" w:rsidR="0039450C" w:rsidRPr="006E2642" w:rsidRDefault="0039450C" w:rsidP="0039450C">
      <w:pPr>
        <w:rPr>
          <w:lang w:val="en-US"/>
        </w:rPr>
      </w:pPr>
      <w:r w:rsidRPr="006E2642">
        <w:rPr>
          <w:lang w:val="en-US"/>
        </w:rPr>
        <w:t>Before you start work on your new snack, set yourself some goals.</w:t>
      </w:r>
    </w:p>
    <w:p w14:paraId="153968CA" w14:textId="77777777" w:rsidR="0039450C" w:rsidRPr="006E2642" w:rsidRDefault="0039450C" w:rsidP="0039450C">
      <w:pPr>
        <w:rPr>
          <w:lang w:val="en-US"/>
        </w:rPr>
      </w:pPr>
    </w:p>
    <w:p w14:paraId="5675D16B" w14:textId="77777777" w:rsidR="0039450C" w:rsidRPr="00DD7A84" w:rsidRDefault="0039450C" w:rsidP="0039450C">
      <w:pPr>
        <w:pStyle w:val="BW-section-head"/>
        <w:rPr>
          <w:lang w:val="en-US"/>
        </w:rPr>
      </w:pPr>
      <w:r w:rsidRPr="00DD7A84">
        <w:rPr>
          <w:lang w:val="en-US"/>
        </w:rPr>
        <w:t>OPTIONS FOR QUESTION 1 (15 words max. per option)</w:t>
      </w:r>
    </w:p>
    <w:p w14:paraId="00EFCD04" w14:textId="77777777" w:rsidR="0039450C" w:rsidRPr="00DD7A84" w:rsidRDefault="0039450C" w:rsidP="0039450C">
      <w:pPr>
        <w:ind w:firstLine="720"/>
        <w:rPr>
          <w:highlight w:val="green"/>
          <w:lang w:val="en-US"/>
        </w:rPr>
      </w:pPr>
    </w:p>
    <w:p w14:paraId="0A98CF73" w14:textId="77777777" w:rsidR="0039450C" w:rsidRPr="00DD7A84" w:rsidRDefault="0039450C" w:rsidP="0039450C">
      <w:pPr>
        <w:pStyle w:val="BW-section-head"/>
        <w:ind w:firstLine="284"/>
        <w:rPr>
          <w:lang w:val="en-US"/>
        </w:rPr>
      </w:pPr>
      <w:r w:rsidRPr="00DD7A84">
        <w:rPr>
          <w:lang w:val="en-US"/>
        </w:rPr>
        <w:t>CHECKBOX GROUP</w:t>
      </w:r>
    </w:p>
    <w:p w14:paraId="235B1CB6" w14:textId="77777777" w:rsidR="0039450C" w:rsidRPr="00DD7A84" w:rsidRDefault="0039450C" w:rsidP="0039450C">
      <w:pPr>
        <w:ind w:left="284"/>
        <w:rPr>
          <w:lang w:val="en-US"/>
        </w:rPr>
      </w:pPr>
      <w:r w:rsidRPr="00DD7A84">
        <w:rPr>
          <w:lang w:val="en-US"/>
        </w:rPr>
        <w:t>Product development goals</w:t>
      </w:r>
    </w:p>
    <w:p w14:paraId="79693E5B" w14:textId="77777777" w:rsidR="0039450C" w:rsidRPr="00DD7A84" w:rsidRDefault="0039450C" w:rsidP="0039450C">
      <w:pPr>
        <w:ind w:firstLine="720"/>
        <w:rPr>
          <w:lang w:val="en-US"/>
        </w:rPr>
      </w:pPr>
      <w:r w:rsidRPr="00DD7A84" w:rsidDel="00095906">
        <w:rPr>
          <w:highlight w:val="green"/>
          <w:lang w:val="en-US"/>
        </w:rPr>
        <w:t xml:space="preserve"> </w:t>
      </w: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DD7A84" w14:paraId="005BD216" w14:textId="77777777" w:rsidTr="009331C0">
        <w:trPr>
          <w:trHeight w:val="70"/>
        </w:trPr>
        <w:tc>
          <w:tcPr>
            <w:tcW w:w="358" w:type="dxa"/>
            <w:shd w:val="clear" w:color="auto" w:fill="36424A"/>
          </w:tcPr>
          <w:p w14:paraId="558A0F26" w14:textId="77777777" w:rsidR="0039450C" w:rsidRPr="00DD7A84" w:rsidRDefault="0039450C" w:rsidP="009331C0">
            <w:pPr>
              <w:jc w:val="center"/>
              <w:rPr>
                <w:b/>
                <w:color w:val="FFFFFF"/>
                <w:lang w:val="en-US"/>
              </w:rPr>
            </w:pPr>
            <w:r w:rsidRPr="00DD7A84">
              <w:rPr>
                <w:b/>
                <w:color w:val="FFFFFF"/>
                <w:lang w:val="en-US"/>
              </w:rPr>
              <w:t>1</w:t>
            </w:r>
          </w:p>
        </w:tc>
        <w:tc>
          <w:tcPr>
            <w:tcW w:w="6871" w:type="dxa"/>
          </w:tcPr>
          <w:p w14:paraId="2C73FE32" w14:textId="77777777" w:rsidR="0039450C" w:rsidRPr="00DD7A84" w:rsidRDefault="0039450C" w:rsidP="009331C0">
            <w:pPr>
              <w:rPr>
                <w:lang w:val="en-US"/>
              </w:rPr>
            </w:pPr>
            <w:r w:rsidRPr="00DD7A84">
              <w:rPr>
                <w:lang w:val="en-US"/>
              </w:rPr>
              <w:t>Find out what consumers need</w:t>
            </w:r>
          </w:p>
        </w:tc>
        <w:tc>
          <w:tcPr>
            <w:tcW w:w="2204" w:type="dxa"/>
            <w:shd w:val="clear" w:color="auto" w:fill="36424A"/>
          </w:tcPr>
          <w:p w14:paraId="78EB9263"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2CBDACCE" w14:textId="77777777" w:rsidTr="009331C0">
        <w:tc>
          <w:tcPr>
            <w:tcW w:w="358" w:type="dxa"/>
            <w:shd w:val="clear" w:color="auto" w:fill="36424A"/>
          </w:tcPr>
          <w:p w14:paraId="5D973BAE" w14:textId="77777777" w:rsidR="0039450C" w:rsidRPr="00DD7A84" w:rsidRDefault="0039450C" w:rsidP="009331C0">
            <w:pPr>
              <w:jc w:val="center"/>
              <w:rPr>
                <w:b/>
                <w:color w:val="FFFFFF"/>
                <w:lang w:val="en-US"/>
              </w:rPr>
            </w:pPr>
            <w:r w:rsidRPr="00DD7A84">
              <w:rPr>
                <w:b/>
                <w:color w:val="FFFFFF"/>
                <w:lang w:val="en-US"/>
              </w:rPr>
              <w:t>2</w:t>
            </w:r>
          </w:p>
        </w:tc>
        <w:tc>
          <w:tcPr>
            <w:tcW w:w="6871" w:type="dxa"/>
          </w:tcPr>
          <w:p w14:paraId="0DD96A11" w14:textId="77777777" w:rsidR="0039450C" w:rsidRPr="00DD7A84" w:rsidRDefault="0039450C" w:rsidP="009331C0">
            <w:pPr>
              <w:rPr>
                <w:lang w:val="en-US"/>
              </w:rPr>
            </w:pPr>
            <w:r w:rsidRPr="00DD7A84">
              <w:rPr>
                <w:lang w:val="en-US"/>
              </w:rPr>
              <w:t>Make a snack that fits into a healthy lifestyle</w:t>
            </w:r>
          </w:p>
        </w:tc>
        <w:tc>
          <w:tcPr>
            <w:tcW w:w="2204" w:type="dxa"/>
            <w:shd w:val="clear" w:color="auto" w:fill="36424A"/>
          </w:tcPr>
          <w:p w14:paraId="68C6C698"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04732084" w14:textId="77777777" w:rsidTr="009331C0">
        <w:tc>
          <w:tcPr>
            <w:tcW w:w="358" w:type="dxa"/>
            <w:shd w:val="clear" w:color="auto" w:fill="36424A"/>
          </w:tcPr>
          <w:p w14:paraId="039B30C8" w14:textId="77777777" w:rsidR="0039450C" w:rsidRPr="00DD7A84" w:rsidRDefault="0039450C" w:rsidP="009331C0">
            <w:pPr>
              <w:jc w:val="center"/>
              <w:rPr>
                <w:b/>
                <w:color w:val="FFFFFF"/>
                <w:lang w:val="en-US"/>
              </w:rPr>
            </w:pPr>
            <w:r w:rsidRPr="00DD7A84">
              <w:rPr>
                <w:b/>
                <w:color w:val="FFFFFF"/>
                <w:lang w:val="en-US"/>
              </w:rPr>
              <w:t>3</w:t>
            </w:r>
          </w:p>
        </w:tc>
        <w:tc>
          <w:tcPr>
            <w:tcW w:w="6871" w:type="dxa"/>
          </w:tcPr>
          <w:p w14:paraId="73AB293E" w14:textId="77777777" w:rsidR="0039450C" w:rsidRPr="00DD7A84" w:rsidRDefault="0039450C" w:rsidP="009331C0">
            <w:pPr>
              <w:rPr>
                <w:lang w:val="en-US"/>
              </w:rPr>
            </w:pPr>
            <w:r w:rsidRPr="00DD7A84">
              <w:rPr>
                <w:lang w:val="en-US"/>
              </w:rPr>
              <w:t>Make a snack that's safe to eat</w:t>
            </w:r>
            <w:r>
              <w:rPr>
                <w:lang w:val="en-US"/>
              </w:rPr>
              <w:t xml:space="preserve"> and meets local regulations</w:t>
            </w:r>
          </w:p>
        </w:tc>
        <w:tc>
          <w:tcPr>
            <w:tcW w:w="2204" w:type="dxa"/>
            <w:shd w:val="clear" w:color="auto" w:fill="36424A"/>
          </w:tcPr>
          <w:p w14:paraId="085A1F65"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5DDE99F7" w14:textId="77777777" w:rsidTr="009331C0">
        <w:tc>
          <w:tcPr>
            <w:tcW w:w="358" w:type="dxa"/>
            <w:shd w:val="clear" w:color="auto" w:fill="36424A"/>
          </w:tcPr>
          <w:p w14:paraId="4FB30B9E" w14:textId="77777777" w:rsidR="0039450C" w:rsidRPr="00DD7A84" w:rsidRDefault="0039450C" w:rsidP="009331C0">
            <w:pPr>
              <w:jc w:val="center"/>
              <w:rPr>
                <w:b/>
                <w:color w:val="FFFFFF"/>
                <w:lang w:val="en-US"/>
              </w:rPr>
            </w:pPr>
            <w:r w:rsidRPr="00DD7A84">
              <w:rPr>
                <w:b/>
                <w:color w:val="FFFFFF"/>
                <w:lang w:val="en-US"/>
              </w:rPr>
              <w:t>4</w:t>
            </w:r>
          </w:p>
        </w:tc>
        <w:tc>
          <w:tcPr>
            <w:tcW w:w="6871" w:type="dxa"/>
          </w:tcPr>
          <w:p w14:paraId="22D197EC" w14:textId="77777777" w:rsidR="0039450C" w:rsidRPr="00DD7A84" w:rsidRDefault="0039450C" w:rsidP="009331C0">
            <w:pPr>
              <w:rPr>
                <w:lang w:val="en-US"/>
              </w:rPr>
            </w:pPr>
            <w:r w:rsidRPr="00DD7A84">
              <w:rPr>
                <w:lang w:val="en-US"/>
              </w:rPr>
              <w:t>Follow RDQ processes</w:t>
            </w:r>
          </w:p>
        </w:tc>
        <w:tc>
          <w:tcPr>
            <w:tcW w:w="2204" w:type="dxa"/>
            <w:shd w:val="clear" w:color="auto" w:fill="36424A"/>
          </w:tcPr>
          <w:p w14:paraId="5DBE054F" w14:textId="77777777" w:rsidR="0039450C" w:rsidRPr="00DD7A84" w:rsidRDefault="0039450C" w:rsidP="009331C0">
            <w:pPr>
              <w:rPr>
                <w:b/>
                <w:color w:val="B1B94B"/>
                <w:lang w:val="en-US"/>
              </w:rPr>
            </w:pPr>
            <w:r w:rsidRPr="00DD7A84">
              <w:rPr>
                <w:b/>
                <w:color w:val="B1B94B"/>
                <w:lang w:val="en-US"/>
              </w:rPr>
              <w:t>Correct</w:t>
            </w:r>
          </w:p>
        </w:tc>
      </w:tr>
    </w:tbl>
    <w:p w14:paraId="3FC572A5" w14:textId="77777777" w:rsidR="0039450C" w:rsidRPr="00DD7A84" w:rsidRDefault="0039450C" w:rsidP="0039450C">
      <w:pPr>
        <w:rPr>
          <w:lang w:val="en-US"/>
        </w:rPr>
      </w:pPr>
    </w:p>
    <w:p w14:paraId="14CBFC96" w14:textId="77777777" w:rsidR="0039450C" w:rsidRPr="00DD7A84" w:rsidRDefault="0039450C" w:rsidP="0039450C">
      <w:pPr>
        <w:rPr>
          <w:lang w:val="en-US"/>
        </w:rPr>
      </w:pPr>
    </w:p>
    <w:p w14:paraId="70A5B565" w14:textId="77777777" w:rsidR="0039450C" w:rsidRDefault="0039450C" w:rsidP="0039450C">
      <w:pPr>
        <w:pStyle w:val="BW-section-head"/>
        <w:rPr>
          <w:lang w:val="en-US"/>
        </w:rPr>
      </w:pPr>
    </w:p>
    <w:p w14:paraId="202CD8A8" w14:textId="77777777" w:rsidR="0039450C" w:rsidRDefault="0039450C" w:rsidP="0039450C">
      <w:pPr>
        <w:pStyle w:val="BW-section-head"/>
        <w:rPr>
          <w:lang w:val="en-US"/>
        </w:rPr>
      </w:pPr>
    </w:p>
    <w:p w14:paraId="73806D56" w14:textId="77777777" w:rsidR="0039450C" w:rsidRDefault="0039450C" w:rsidP="0039450C">
      <w:pPr>
        <w:pStyle w:val="BW-section-head"/>
        <w:rPr>
          <w:lang w:val="en-US"/>
        </w:rPr>
      </w:pPr>
    </w:p>
    <w:p w14:paraId="20EF60F3" w14:textId="77777777" w:rsidR="0039450C" w:rsidRPr="00DD7A84" w:rsidRDefault="0039450C" w:rsidP="0039450C">
      <w:pPr>
        <w:pStyle w:val="BW-section-head"/>
        <w:rPr>
          <w:lang w:val="en-US"/>
        </w:rPr>
      </w:pPr>
      <w:r w:rsidRPr="00DD7A84">
        <w:rPr>
          <w:lang w:val="en-US"/>
        </w:rPr>
        <w:lastRenderedPageBreak/>
        <w:t>FEEDBACK SCREEN 1</w:t>
      </w:r>
    </w:p>
    <w:p w14:paraId="1A67028D" w14:textId="77777777" w:rsidR="0039450C" w:rsidRPr="00DD7A84" w:rsidRDefault="0039450C" w:rsidP="0039450C">
      <w:pPr>
        <w:rPr>
          <w:lang w:val="en-US"/>
        </w:rPr>
      </w:pPr>
    </w:p>
    <w:p w14:paraId="7CD99E81" w14:textId="77777777" w:rsidR="0039450C" w:rsidRPr="00DD7A84" w:rsidRDefault="0039450C" w:rsidP="0039450C">
      <w:pPr>
        <w:pStyle w:val="BW-section-head"/>
        <w:rPr>
          <w:lang w:val="en-US"/>
        </w:rPr>
      </w:pPr>
      <w:r w:rsidRPr="00DD7A84">
        <w:rPr>
          <w:lang w:val="en-US"/>
        </w:rPr>
        <w:t xml:space="preserve">CORRECT FEEDBACK TEXT </w:t>
      </w:r>
    </w:p>
    <w:p w14:paraId="43A2BF69" w14:textId="77777777" w:rsidR="0039450C" w:rsidRPr="00DD7A84" w:rsidRDefault="0039450C" w:rsidP="0039450C">
      <w:pPr>
        <w:rPr>
          <w:lang w:val="en-US"/>
        </w:rPr>
      </w:pPr>
      <w:r w:rsidRPr="00DD7A84">
        <w:rPr>
          <w:lang w:val="en-US"/>
        </w:rPr>
        <w:t xml:space="preserve">That's right. </w:t>
      </w:r>
    </w:p>
    <w:p w14:paraId="5596056C" w14:textId="77777777" w:rsidR="0039450C" w:rsidRDefault="0039450C" w:rsidP="0039450C">
      <w:pPr>
        <w:rPr>
          <w:lang w:val="en-US"/>
        </w:rPr>
      </w:pPr>
      <w:r w:rsidRPr="00DD7A84">
        <w:rPr>
          <w:lang w:val="en-US"/>
        </w:rPr>
        <w:t>Everything we do starts and ends with the consumer, so it's important we understand their needs.</w:t>
      </w:r>
    </w:p>
    <w:p w14:paraId="775AD7BF" w14:textId="77777777" w:rsidR="0039450C" w:rsidRDefault="0039450C" w:rsidP="0039450C">
      <w:pPr>
        <w:rPr>
          <w:lang w:val="en-US"/>
        </w:rPr>
      </w:pPr>
    </w:p>
    <w:p w14:paraId="7313C095" w14:textId="77777777" w:rsidR="0039450C" w:rsidRPr="007F382B" w:rsidRDefault="0039450C" w:rsidP="0039450C">
      <w:pPr>
        <w:rPr>
          <w:lang w:val="en-US"/>
        </w:rPr>
      </w:pPr>
      <w:r>
        <w:rPr>
          <w:lang w:val="en-US"/>
        </w:rPr>
        <w:t>W</w:t>
      </w:r>
      <w:r w:rsidRPr="007F382B">
        <w:rPr>
          <w:lang w:val="en-US"/>
        </w:rPr>
        <w:t>ell</w:t>
      </w:r>
      <w:r>
        <w:rPr>
          <w:lang w:val="en-US"/>
        </w:rPr>
        <w:t>-</w:t>
      </w:r>
      <w:r w:rsidRPr="007F382B">
        <w:rPr>
          <w:lang w:val="en-US"/>
        </w:rPr>
        <w:t xml:space="preserve">being is not an optional extra for our products </w:t>
      </w:r>
      <w:r w:rsidRPr="007F382B">
        <w:rPr>
          <w:rFonts w:cs="Arial"/>
          <w:lang w:val="en-US"/>
        </w:rPr>
        <w:t>–</w:t>
      </w:r>
      <w:r w:rsidRPr="007F382B">
        <w:rPr>
          <w:lang w:val="en-US"/>
        </w:rPr>
        <w:t xml:space="preserve"> it's </w:t>
      </w:r>
      <w:r>
        <w:rPr>
          <w:lang w:val="en-US"/>
        </w:rPr>
        <w:t>always a consideration</w:t>
      </w:r>
      <w:r w:rsidRPr="007F382B">
        <w:rPr>
          <w:lang w:val="en-US"/>
        </w:rPr>
        <w:t xml:space="preserve">. </w:t>
      </w:r>
    </w:p>
    <w:p w14:paraId="57CFFA41" w14:textId="77777777" w:rsidR="0039450C" w:rsidRPr="00DD7A84" w:rsidRDefault="0039450C" w:rsidP="0039450C">
      <w:pPr>
        <w:rPr>
          <w:lang w:val="en-US"/>
        </w:rPr>
      </w:pPr>
    </w:p>
    <w:p w14:paraId="60C07FA1" w14:textId="77777777" w:rsidR="0039450C" w:rsidRDefault="0039450C" w:rsidP="0039450C">
      <w:pPr>
        <w:rPr>
          <w:lang w:val="en-US"/>
        </w:rPr>
      </w:pPr>
      <w:r>
        <w:rPr>
          <w:lang w:val="en-US"/>
        </w:rPr>
        <w:t>Making food that's safe to eat and compliant with local regulations is</w:t>
      </w:r>
      <w:r w:rsidRPr="007F382B">
        <w:rPr>
          <w:lang w:val="en-US"/>
        </w:rPr>
        <w:t xml:space="preserve"> something we</w:t>
      </w:r>
      <w:r>
        <w:rPr>
          <w:lang w:val="en-US"/>
        </w:rPr>
        <w:t>'</w:t>
      </w:r>
      <w:r w:rsidRPr="007F382B">
        <w:rPr>
          <w:lang w:val="en-US"/>
        </w:rPr>
        <w:t xml:space="preserve">re committed to in RDQ and </w:t>
      </w:r>
      <w:r>
        <w:rPr>
          <w:lang w:val="en-US"/>
        </w:rPr>
        <w:t>across</w:t>
      </w:r>
      <w:r w:rsidRPr="007F382B">
        <w:rPr>
          <w:lang w:val="en-US"/>
        </w:rPr>
        <w:t xml:space="preserve"> Mondel</w:t>
      </w:r>
      <w:r w:rsidRPr="007F382B">
        <w:rPr>
          <w:rFonts w:cs="Arial"/>
          <w:lang w:val="en-US"/>
        </w:rPr>
        <w:t>ē</w:t>
      </w:r>
      <w:r w:rsidRPr="007F382B">
        <w:rPr>
          <w:lang w:val="en-US"/>
        </w:rPr>
        <w:t>z International.</w:t>
      </w:r>
    </w:p>
    <w:p w14:paraId="53ED3288" w14:textId="77777777" w:rsidR="0039450C" w:rsidRPr="007F382B" w:rsidRDefault="0039450C" w:rsidP="0039450C">
      <w:pPr>
        <w:rPr>
          <w:lang w:val="en-US"/>
        </w:rPr>
      </w:pPr>
    </w:p>
    <w:p w14:paraId="4DB86C96" w14:textId="77777777" w:rsidR="0039450C" w:rsidRPr="001C6AEF" w:rsidRDefault="0039450C" w:rsidP="0039450C">
      <w:pPr>
        <w:pStyle w:val="BW-section-head"/>
        <w:rPr>
          <w:lang w:val="en-US"/>
        </w:rPr>
      </w:pPr>
      <w:r w:rsidRPr="007F382B">
        <w:rPr>
          <w:lang w:val="en-US"/>
        </w:rPr>
        <w:t>CORRECT FEEDBACK AUDIO</w:t>
      </w:r>
      <w:r w:rsidRPr="001C6AEF">
        <w:rPr>
          <w:lang w:val="en-US"/>
        </w:rPr>
        <w:t xml:space="preserve"> </w:t>
      </w:r>
    </w:p>
    <w:p w14:paraId="372AA6E3" w14:textId="77777777" w:rsidR="0039450C" w:rsidRPr="007F382B" w:rsidRDefault="0039450C" w:rsidP="0039450C">
      <w:pPr>
        <w:rPr>
          <w:lang w:val="en-US"/>
        </w:rPr>
      </w:pPr>
      <w:r w:rsidRPr="00BF0C44">
        <w:rPr>
          <w:lang w:val="en-US"/>
        </w:rPr>
        <w:t>You got it. Consumer needs, well</w:t>
      </w:r>
      <w:r>
        <w:rPr>
          <w:lang w:val="en-US"/>
        </w:rPr>
        <w:t>-</w:t>
      </w:r>
      <w:r w:rsidRPr="007F382B">
        <w:rPr>
          <w:lang w:val="en-US"/>
        </w:rPr>
        <w:t xml:space="preserve">being and </w:t>
      </w:r>
      <w:r>
        <w:rPr>
          <w:lang w:val="en-US"/>
        </w:rPr>
        <w:t xml:space="preserve">making </w:t>
      </w:r>
      <w:r w:rsidRPr="007F382B">
        <w:rPr>
          <w:lang w:val="en-US"/>
        </w:rPr>
        <w:t>food safe</w:t>
      </w:r>
      <w:r>
        <w:rPr>
          <w:lang w:val="en-US"/>
        </w:rPr>
        <w:t xml:space="preserve"> and legal</w:t>
      </w:r>
      <w:r w:rsidRPr="007F382B">
        <w:rPr>
          <w:lang w:val="en-US"/>
        </w:rPr>
        <w:t xml:space="preserve"> are all important in product development.</w:t>
      </w:r>
    </w:p>
    <w:p w14:paraId="7A51179F" w14:textId="77777777" w:rsidR="0039450C" w:rsidRPr="007F382B" w:rsidRDefault="0039450C" w:rsidP="0039450C">
      <w:pPr>
        <w:rPr>
          <w:lang w:val="en-US"/>
        </w:rPr>
      </w:pPr>
    </w:p>
    <w:p w14:paraId="140421B4" w14:textId="77777777" w:rsidR="0039450C" w:rsidRPr="00BF0C44" w:rsidRDefault="0039450C" w:rsidP="0039450C">
      <w:pPr>
        <w:pStyle w:val="BW-section-head"/>
        <w:rPr>
          <w:lang w:val="en-US"/>
        </w:rPr>
      </w:pPr>
      <w:r w:rsidRPr="001C6AEF">
        <w:rPr>
          <w:lang w:val="en-US"/>
        </w:rPr>
        <w:t>C</w:t>
      </w:r>
      <w:r w:rsidRPr="00BF0C44">
        <w:rPr>
          <w:lang w:val="en-US"/>
        </w:rPr>
        <w:t>ORRECT BUTTON</w:t>
      </w:r>
    </w:p>
    <w:p w14:paraId="7D8DC270" w14:textId="77777777" w:rsidR="0039450C" w:rsidRPr="00BF0C44" w:rsidRDefault="0039450C" w:rsidP="0039450C">
      <w:pPr>
        <w:rPr>
          <w:lang w:val="en-US"/>
        </w:rPr>
      </w:pPr>
      <w:r w:rsidRPr="00BF0C44">
        <w:rPr>
          <w:lang w:val="en-US"/>
        </w:rPr>
        <w:t>Move on to the next step</w:t>
      </w:r>
    </w:p>
    <w:p w14:paraId="426950E7" w14:textId="77777777" w:rsidR="0039450C" w:rsidRPr="00BF0C44" w:rsidRDefault="0039450C" w:rsidP="0039450C">
      <w:pPr>
        <w:rPr>
          <w:lang w:val="en-US"/>
        </w:rPr>
      </w:pPr>
    </w:p>
    <w:p w14:paraId="5D517E77" w14:textId="77777777" w:rsidR="0039450C" w:rsidRPr="0002338F" w:rsidRDefault="0039450C" w:rsidP="0039450C">
      <w:pPr>
        <w:pStyle w:val="BW-section-head"/>
        <w:rPr>
          <w:lang w:val="en-US"/>
        </w:rPr>
      </w:pPr>
      <w:r w:rsidRPr="0002338F">
        <w:rPr>
          <w:lang w:val="en-US"/>
        </w:rPr>
        <w:t>INCORRECT FEEDBACK TEXT STEM</w:t>
      </w:r>
    </w:p>
    <w:p w14:paraId="1A6D7F30" w14:textId="77777777" w:rsidR="0039450C" w:rsidRPr="009B7557" w:rsidRDefault="0039450C" w:rsidP="0039450C">
      <w:pPr>
        <w:rPr>
          <w:lang w:val="en-US"/>
        </w:rPr>
      </w:pPr>
      <w:r w:rsidRPr="009B7557">
        <w:rPr>
          <w:lang w:val="en-US"/>
        </w:rPr>
        <w:t>It looks like you</w:t>
      </w:r>
      <w:r>
        <w:rPr>
          <w:lang w:val="en-US"/>
        </w:rPr>
        <w:t>'</w:t>
      </w:r>
      <w:r w:rsidRPr="009B7557">
        <w:rPr>
          <w:lang w:val="en-US"/>
        </w:rPr>
        <w:t>re not ready to move forward just yet. Here's some feedback from your colleagues</w:t>
      </w:r>
      <w:r>
        <w:rPr>
          <w:lang w:val="en-US"/>
        </w:rPr>
        <w:t xml:space="preserve"> to help you out</w:t>
      </w:r>
      <w:r w:rsidRPr="009B7557">
        <w:rPr>
          <w:lang w:val="en-US"/>
        </w:rPr>
        <w:t>:</w:t>
      </w:r>
    </w:p>
    <w:p w14:paraId="75B513C0" w14:textId="77777777" w:rsidR="0039450C" w:rsidRPr="009B7557" w:rsidRDefault="0039450C" w:rsidP="0039450C">
      <w:pPr>
        <w:rPr>
          <w:lang w:val="en-US"/>
        </w:rPr>
      </w:pPr>
    </w:p>
    <w:p w14:paraId="3EC3993F" w14:textId="77777777" w:rsidR="0039450C" w:rsidRPr="009B7557" w:rsidRDefault="0039450C" w:rsidP="0039450C">
      <w:pPr>
        <w:pStyle w:val="BW-section-head"/>
        <w:rPr>
          <w:lang w:val="en-US"/>
        </w:rPr>
      </w:pPr>
      <w:r w:rsidRPr="009B7557">
        <w:rPr>
          <w:lang w:val="en-US"/>
        </w:rPr>
        <w:t>INCORRECT FEEDBACK OPTION 1</w:t>
      </w:r>
    </w:p>
    <w:p w14:paraId="70DAE053" w14:textId="77777777" w:rsidR="0039450C" w:rsidRPr="006E2642" w:rsidRDefault="0039450C" w:rsidP="0039450C">
      <w:pPr>
        <w:rPr>
          <w:lang w:val="en-US"/>
        </w:rPr>
      </w:pPr>
      <w:r w:rsidRPr="009B7557">
        <w:rPr>
          <w:lang w:val="en-US"/>
        </w:rPr>
        <w:t xml:space="preserve">SIA and Marketing: We've </w:t>
      </w:r>
      <w:r>
        <w:rPr>
          <w:lang w:val="en-US"/>
        </w:rPr>
        <w:t>got some consumer insight</w:t>
      </w:r>
      <w:r w:rsidRPr="006E2642">
        <w:rPr>
          <w:lang w:val="en-US"/>
        </w:rPr>
        <w:t xml:space="preserve"> for you. We think you'll find it useful.</w:t>
      </w:r>
    </w:p>
    <w:p w14:paraId="17DCB336" w14:textId="77777777" w:rsidR="0039450C" w:rsidRPr="006E2642" w:rsidRDefault="0039450C" w:rsidP="0039450C">
      <w:pPr>
        <w:rPr>
          <w:b/>
          <w:u w:val="single"/>
          <w:lang w:val="en-US"/>
        </w:rPr>
      </w:pPr>
    </w:p>
    <w:p w14:paraId="08D3D731" w14:textId="77777777" w:rsidR="0039450C" w:rsidRPr="006E2642" w:rsidRDefault="0039450C" w:rsidP="0039450C">
      <w:pPr>
        <w:pStyle w:val="BW-section-head"/>
        <w:rPr>
          <w:lang w:val="en-US"/>
        </w:rPr>
      </w:pPr>
      <w:r w:rsidRPr="006E2642">
        <w:rPr>
          <w:lang w:val="en-US"/>
        </w:rPr>
        <w:t>INCORRECT FEEDBACK OPTION 2</w:t>
      </w:r>
    </w:p>
    <w:p w14:paraId="41F32B99" w14:textId="77777777" w:rsidR="0039450C" w:rsidRPr="007F382B" w:rsidRDefault="0039450C" w:rsidP="0039450C">
      <w:pPr>
        <w:rPr>
          <w:lang w:val="en-US"/>
        </w:rPr>
      </w:pPr>
      <w:r w:rsidRPr="006E2642">
        <w:rPr>
          <w:lang w:val="en-US"/>
        </w:rPr>
        <w:t>Research and Nutrition: Don't forget that well</w:t>
      </w:r>
      <w:r>
        <w:rPr>
          <w:lang w:val="en-US"/>
        </w:rPr>
        <w:t>-</w:t>
      </w:r>
      <w:r w:rsidRPr="007F382B">
        <w:rPr>
          <w:lang w:val="en-US"/>
        </w:rPr>
        <w:t>being is an important goal for Mondel</w:t>
      </w:r>
      <w:r w:rsidRPr="007F382B">
        <w:rPr>
          <w:rFonts w:cs="Arial"/>
          <w:lang w:val="en-US"/>
        </w:rPr>
        <w:t>ē</w:t>
      </w:r>
      <w:r w:rsidRPr="007F382B">
        <w:rPr>
          <w:lang w:val="en-US"/>
        </w:rPr>
        <w:t xml:space="preserve">z International. </w:t>
      </w:r>
    </w:p>
    <w:p w14:paraId="28DC5A49" w14:textId="77777777" w:rsidR="0039450C" w:rsidRPr="001C6AEF" w:rsidRDefault="0039450C" w:rsidP="0039450C">
      <w:pPr>
        <w:rPr>
          <w:b/>
          <w:u w:val="single"/>
          <w:lang w:val="en-US"/>
        </w:rPr>
      </w:pPr>
    </w:p>
    <w:p w14:paraId="288063DC" w14:textId="77777777" w:rsidR="0039450C" w:rsidRPr="00BF0C44" w:rsidRDefault="0039450C" w:rsidP="0039450C">
      <w:pPr>
        <w:pStyle w:val="BW-section-head"/>
        <w:rPr>
          <w:lang w:val="en-US"/>
        </w:rPr>
      </w:pPr>
      <w:r w:rsidRPr="00BF0C44">
        <w:rPr>
          <w:lang w:val="en-US"/>
        </w:rPr>
        <w:t>INCORRECT FEEDBACK OPTION 3</w:t>
      </w:r>
    </w:p>
    <w:p w14:paraId="6083B162" w14:textId="77777777" w:rsidR="0039450C" w:rsidRPr="007F382B" w:rsidRDefault="0039450C" w:rsidP="0039450C">
      <w:pPr>
        <w:rPr>
          <w:lang w:val="en-US"/>
        </w:rPr>
      </w:pPr>
      <w:r w:rsidRPr="00BF0C44">
        <w:rPr>
          <w:lang w:val="en-US"/>
        </w:rPr>
        <w:t>Quality and Food Safety: Sorry</w:t>
      </w:r>
      <w:r>
        <w:rPr>
          <w:lang w:val="en-US"/>
        </w:rPr>
        <w:t>.</w:t>
      </w:r>
      <w:r w:rsidRPr="007F382B">
        <w:rPr>
          <w:lang w:val="en-US"/>
        </w:rPr>
        <w:t xml:space="preserve"> </w:t>
      </w:r>
      <w:r>
        <w:rPr>
          <w:lang w:val="en-US"/>
        </w:rPr>
        <w:t>W</w:t>
      </w:r>
      <w:r w:rsidRPr="007F382B">
        <w:rPr>
          <w:lang w:val="en-US"/>
        </w:rPr>
        <w:t>e can't launch a product unless we're sure it's safe</w:t>
      </w:r>
      <w:r>
        <w:rPr>
          <w:lang w:val="en-US"/>
        </w:rPr>
        <w:t xml:space="preserve"> &amp; legal</w:t>
      </w:r>
      <w:r w:rsidRPr="007F382B">
        <w:rPr>
          <w:lang w:val="en-US"/>
        </w:rPr>
        <w:t>.</w:t>
      </w:r>
    </w:p>
    <w:p w14:paraId="3738DADD" w14:textId="77777777" w:rsidR="0039450C" w:rsidRPr="007F382B" w:rsidRDefault="0039450C" w:rsidP="0039450C">
      <w:pPr>
        <w:rPr>
          <w:b/>
          <w:u w:val="single"/>
          <w:lang w:val="en-US"/>
        </w:rPr>
      </w:pPr>
    </w:p>
    <w:p w14:paraId="1B311718" w14:textId="77777777" w:rsidR="0039450C" w:rsidRPr="001C6AEF" w:rsidRDefault="0039450C" w:rsidP="0039450C">
      <w:pPr>
        <w:pStyle w:val="BW-section-head"/>
        <w:rPr>
          <w:lang w:val="en-US"/>
        </w:rPr>
      </w:pPr>
      <w:r w:rsidRPr="001C6AEF">
        <w:rPr>
          <w:lang w:val="en-US"/>
        </w:rPr>
        <w:t>INCORRECT FEEDBACK OPTION 4</w:t>
      </w:r>
    </w:p>
    <w:p w14:paraId="454FC025" w14:textId="77777777" w:rsidR="0039450C" w:rsidRPr="00BF0C44" w:rsidRDefault="0039450C" w:rsidP="0039450C">
      <w:pPr>
        <w:rPr>
          <w:lang w:val="en-US"/>
        </w:rPr>
      </w:pPr>
      <w:r w:rsidRPr="00BF0C44">
        <w:rPr>
          <w:lang w:val="en-US"/>
        </w:rPr>
        <w:t xml:space="preserve">Your manager: It's great </w:t>
      </w:r>
      <w:r>
        <w:rPr>
          <w:lang w:val="en-US"/>
        </w:rPr>
        <w:t>you're so keen</w:t>
      </w:r>
      <w:r w:rsidRPr="00BF0C44">
        <w:rPr>
          <w:lang w:val="en-US"/>
        </w:rPr>
        <w:t xml:space="preserve"> to get started, but our processes are there to make sure we don't miss any important steps.</w:t>
      </w:r>
    </w:p>
    <w:p w14:paraId="1F8B2FC6" w14:textId="77777777" w:rsidR="0039450C" w:rsidRPr="00BF0C44" w:rsidRDefault="0039450C" w:rsidP="0039450C">
      <w:pPr>
        <w:rPr>
          <w:b/>
          <w:u w:val="single"/>
          <w:lang w:val="en-US"/>
        </w:rPr>
      </w:pPr>
    </w:p>
    <w:p w14:paraId="39B47AB9" w14:textId="77777777" w:rsidR="0039450C" w:rsidRPr="0002338F" w:rsidRDefault="0039450C" w:rsidP="0039450C">
      <w:pPr>
        <w:pStyle w:val="BW-section-head"/>
        <w:rPr>
          <w:lang w:val="en-US"/>
        </w:rPr>
      </w:pPr>
      <w:r w:rsidRPr="0002338F">
        <w:rPr>
          <w:lang w:val="en-US"/>
        </w:rPr>
        <w:t xml:space="preserve">INCORRECT FEEDBACK AUDIO </w:t>
      </w:r>
    </w:p>
    <w:p w14:paraId="5BD4E319" w14:textId="77777777" w:rsidR="0039450C" w:rsidRPr="007F382B" w:rsidRDefault="0039450C" w:rsidP="0039450C">
      <w:pPr>
        <w:rPr>
          <w:lang w:val="en-US"/>
        </w:rPr>
      </w:pPr>
      <w:r w:rsidRPr="0002338F">
        <w:rPr>
          <w:lang w:val="en-US"/>
        </w:rPr>
        <w:t>Sorry</w:t>
      </w:r>
      <w:r>
        <w:rPr>
          <w:rFonts w:cs="Arial"/>
          <w:lang w:val="en-US"/>
        </w:rPr>
        <w:t>.</w:t>
      </w:r>
      <w:r w:rsidRPr="007F382B">
        <w:rPr>
          <w:lang w:val="en-US"/>
        </w:rPr>
        <w:t xml:space="preserve"> </w:t>
      </w:r>
      <w:r>
        <w:rPr>
          <w:lang w:val="en-US"/>
        </w:rPr>
        <w:t>Y</w:t>
      </w:r>
      <w:r w:rsidRPr="007F382B">
        <w:rPr>
          <w:lang w:val="en-US"/>
        </w:rPr>
        <w:t>ou're not ready to move on yet. Look at what your colleagues have to say and try again.</w:t>
      </w:r>
    </w:p>
    <w:p w14:paraId="11191266" w14:textId="77777777" w:rsidR="0039450C" w:rsidRPr="007F382B" w:rsidRDefault="0039450C" w:rsidP="0039450C">
      <w:pPr>
        <w:rPr>
          <w:lang w:val="en-US"/>
        </w:rPr>
      </w:pPr>
    </w:p>
    <w:p w14:paraId="09E37E24" w14:textId="77777777" w:rsidR="0039450C" w:rsidRPr="001C6AEF" w:rsidRDefault="0039450C" w:rsidP="0039450C">
      <w:pPr>
        <w:pStyle w:val="BW-section-head"/>
        <w:rPr>
          <w:lang w:val="en-US"/>
        </w:rPr>
      </w:pPr>
      <w:r w:rsidRPr="001C6AEF">
        <w:rPr>
          <w:lang w:val="en-US"/>
        </w:rPr>
        <w:t>INCORRECT BUTTON</w:t>
      </w:r>
    </w:p>
    <w:p w14:paraId="776AEF8F" w14:textId="77777777" w:rsidR="0039450C" w:rsidRPr="00BF0C44" w:rsidRDefault="0039450C" w:rsidP="0039450C">
      <w:pPr>
        <w:rPr>
          <w:lang w:val="en-US"/>
        </w:rPr>
      </w:pPr>
      <w:r w:rsidRPr="00BF0C44">
        <w:rPr>
          <w:lang w:val="en-US"/>
        </w:rPr>
        <w:t>Try again</w:t>
      </w:r>
    </w:p>
    <w:p w14:paraId="5C7541E6" w14:textId="77777777" w:rsidR="0039450C" w:rsidRPr="00BF0C44" w:rsidRDefault="0039450C" w:rsidP="0039450C">
      <w:pPr>
        <w:rPr>
          <w:lang w:val="en-US"/>
        </w:rPr>
      </w:pPr>
    </w:p>
    <w:p w14:paraId="196E05A0" w14:textId="77777777" w:rsidR="0039450C" w:rsidRPr="00BF0C44" w:rsidRDefault="0039450C" w:rsidP="0039450C">
      <w:pPr>
        <w:pStyle w:val="BW-section-head"/>
        <w:rPr>
          <w:lang w:val="en-US"/>
        </w:rPr>
      </w:pPr>
      <w:r w:rsidRPr="00BF0C44">
        <w:rPr>
          <w:lang w:val="en-US"/>
        </w:rPr>
        <w:t>SUCCESS SCREEN 1</w:t>
      </w:r>
    </w:p>
    <w:p w14:paraId="2CDA8246" w14:textId="77777777" w:rsidR="0039450C" w:rsidRPr="0002338F" w:rsidRDefault="0039450C" w:rsidP="0039450C">
      <w:pPr>
        <w:rPr>
          <w:b/>
          <w:u w:val="single"/>
          <w:lang w:val="en-US"/>
        </w:rPr>
      </w:pPr>
    </w:p>
    <w:p w14:paraId="55C48547" w14:textId="77777777" w:rsidR="0039450C" w:rsidRPr="0002338F" w:rsidRDefault="0039450C" w:rsidP="0039450C">
      <w:pPr>
        <w:pStyle w:val="BW-section-head"/>
        <w:rPr>
          <w:lang w:val="en-US"/>
        </w:rPr>
      </w:pPr>
      <w:r w:rsidRPr="0002338F">
        <w:rPr>
          <w:lang w:val="en-US"/>
        </w:rPr>
        <w:t>SUCCESS SCREEN TEXT</w:t>
      </w:r>
    </w:p>
    <w:p w14:paraId="6F39EA6E" w14:textId="77777777" w:rsidR="0039450C" w:rsidRPr="00A9160E" w:rsidRDefault="0039450C" w:rsidP="0039450C">
      <w:pPr>
        <w:rPr>
          <w:b/>
          <w:color w:val="0070C0"/>
          <w:lang w:val="en-US"/>
        </w:rPr>
      </w:pPr>
      <w:r>
        <w:rPr>
          <w:rStyle w:val="CommentReference"/>
        </w:rPr>
        <w:commentReference w:id="443"/>
      </w:r>
      <w:r w:rsidRPr="00A9160E">
        <w:rPr>
          <w:b/>
          <w:color w:val="0070C0"/>
          <w:lang w:val="en-US"/>
        </w:rPr>
        <w:t>Develop</w:t>
      </w:r>
    </w:p>
    <w:p w14:paraId="1BE35E8C" w14:textId="77777777" w:rsidR="0039450C" w:rsidRPr="009B7557" w:rsidRDefault="0039450C" w:rsidP="0039450C">
      <w:pPr>
        <w:rPr>
          <w:lang w:val="en-US"/>
        </w:rPr>
      </w:pPr>
      <w:r>
        <w:rPr>
          <w:lang w:val="en-US"/>
        </w:rPr>
        <w:t>Nice work so far. Now t</w:t>
      </w:r>
      <w:r w:rsidRPr="009B7557">
        <w:rPr>
          <w:lang w:val="en-US"/>
        </w:rPr>
        <w:t>here</w:t>
      </w:r>
      <w:r>
        <w:rPr>
          <w:lang w:val="en-US"/>
        </w:rPr>
        <w:t xml:space="preserve">'s some consumer insight </w:t>
      </w:r>
      <w:r w:rsidRPr="009B7557">
        <w:rPr>
          <w:lang w:val="en-US"/>
        </w:rPr>
        <w:t>for you</w:t>
      </w:r>
      <w:r>
        <w:rPr>
          <w:lang w:val="en-US"/>
        </w:rPr>
        <w:t xml:space="preserve"> to consider</w:t>
      </w:r>
      <w:r w:rsidRPr="009B7557">
        <w:rPr>
          <w:lang w:val="en-US"/>
        </w:rPr>
        <w:t>:</w:t>
      </w:r>
    </w:p>
    <w:p w14:paraId="7CAED994" w14:textId="77777777" w:rsidR="0039450C" w:rsidRPr="009B7557" w:rsidRDefault="0039450C" w:rsidP="0039450C">
      <w:pPr>
        <w:rPr>
          <w:lang w:val="en-US"/>
        </w:rPr>
      </w:pPr>
    </w:p>
    <w:p w14:paraId="5ADDEFDC" w14:textId="77777777" w:rsidR="0039450C" w:rsidRDefault="0039450C" w:rsidP="0039450C">
      <w:pPr>
        <w:rPr>
          <w:lang w:val="en-US"/>
        </w:rPr>
      </w:pPr>
      <w:r w:rsidRPr="009B7557">
        <w:rPr>
          <w:lang w:val="en-US"/>
        </w:rPr>
        <w:t>SIA and Marketing:</w:t>
      </w:r>
    </w:p>
    <w:p w14:paraId="0F47B6BF" w14:textId="77777777" w:rsidR="0039450C" w:rsidRPr="007F382B" w:rsidRDefault="0039450C" w:rsidP="0039450C">
      <w:pPr>
        <w:rPr>
          <w:lang w:val="en-US"/>
        </w:rPr>
      </w:pPr>
      <w:r>
        <w:rPr>
          <w:lang w:val="en-US"/>
        </w:rPr>
        <w:t>"</w:t>
      </w:r>
      <w:r w:rsidRPr="009B7557">
        <w:rPr>
          <w:lang w:val="en-US"/>
        </w:rPr>
        <w:t xml:space="preserve">Our research </w:t>
      </w:r>
      <w:r w:rsidR="000C02B1">
        <w:rPr>
          <w:lang w:val="en-US"/>
        </w:rPr>
        <w:t xml:space="preserve">has </w:t>
      </w:r>
      <w:r w:rsidR="000C02B1" w:rsidRPr="000C02B1">
        <w:rPr>
          <w:b/>
          <w:lang w:val="en-US"/>
        </w:rPr>
        <w:t>discovered</w:t>
      </w:r>
      <w:r w:rsidRPr="009B7557">
        <w:rPr>
          <w:lang w:val="en-US"/>
        </w:rPr>
        <w:t xml:space="preserve"> that busy modern lifestyles mean mealtimes aren't as predictable as they used to be. Consumers are looking for convenient, long</w:t>
      </w:r>
      <w:r>
        <w:rPr>
          <w:lang w:val="en-US"/>
        </w:rPr>
        <w:t>-</w:t>
      </w:r>
      <w:r w:rsidRPr="007F382B">
        <w:rPr>
          <w:lang w:val="en-US"/>
        </w:rPr>
        <w:t>life</w:t>
      </w:r>
      <w:r>
        <w:rPr>
          <w:lang w:val="en-US"/>
        </w:rPr>
        <w:t>,</w:t>
      </w:r>
      <w:r w:rsidRPr="007F382B">
        <w:rPr>
          <w:lang w:val="en-US"/>
        </w:rPr>
        <w:t xml:space="preserve"> re-sealable snacks they can carry around to fill those gaps between meals. They need to be </w:t>
      </w:r>
      <w:r>
        <w:rPr>
          <w:lang w:val="en-US"/>
        </w:rPr>
        <w:t xml:space="preserve">both </w:t>
      </w:r>
      <w:r w:rsidRPr="007F382B">
        <w:rPr>
          <w:lang w:val="en-US"/>
        </w:rPr>
        <w:t>tasty and healthy</w:t>
      </w:r>
      <w:r>
        <w:rPr>
          <w:lang w:val="en-US"/>
        </w:rPr>
        <w:t>.</w:t>
      </w:r>
      <w:r w:rsidRPr="007F382B">
        <w:rPr>
          <w:lang w:val="en-US"/>
        </w:rPr>
        <w:t xml:space="preserve"> </w:t>
      </w:r>
      <w:r>
        <w:rPr>
          <w:lang w:val="en-US"/>
        </w:rPr>
        <w:t>Consumers</w:t>
      </w:r>
      <w:r w:rsidRPr="007F382B">
        <w:rPr>
          <w:lang w:val="en-US"/>
        </w:rPr>
        <w:t xml:space="preserve"> will pay a premium price for the right product.</w:t>
      </w:r>
      <w:r>
        <w:rPr>
          <w:lang w:val="en-US"/>
        </w:rPr>
        <w:t>"</w:t>
      </w:r>
    </w:p>
    <w:p w14:paraId="4D3A7F79" w14:textId="77777777" w:rsidR="0039450C" w:rsidRPr="001C6AEF" w:rsidRDefault="0039450C" w:rsidP="0039450C">
      <w:pPr>
        <w:rPr>
          <w:lang w:val="en-US"/>
        </w:rPr>
      </w:pPr>
    </w:p>
    <w:p w14:paraId="583926BD" w14:textId="77777777" w:rsidR="0039450C" w:rsidRDefault="0039450C" w:rsidP="0039450C">
      <w:pPr>
        <w:rPr>
          <w:lang w:val="en-US"/>
        </w:rPr>
      </w:pPr>
      <w:r w:rsidRPr="00F17BEC">
        <w:rPr>
          <w:lang w:val="en-US"/>
        </w:rPr>
        <w:t>Consumer Science</w:t>
      </w:r>
      <w:r>
        <w:rPr>
          <w:lang w:val="en-US"/>
        </w:rPr>
        <w:t>:</w:t>
      </w:r>
    </w:p>
    <w:p w14:paraId="238FFC13" w14:textId="77777777" w:rsidR="0039450C" w:rsidRPr="002B198A" w:rsidRDefault="0039450C" w:rsidP="0039450C">
      <w:pPr>
        <w:rPr>
          <w:lang w:val="en-US"/>
        </w:rPr>
      </w:pPr>
      <w:r>
        <w:rPr>
          <w:lang w:val="en-US"/>
        </w:rPr>
        <w:t>"</w:t>
      </w:r>
      <w:r w:rsidRPr="00BF0C44">
        <w:rPr>
          <w:lang w:val="en-US"/>
        </w:rPr>
        <w:t xml:space="preserve">The information we have for this type of snack says consumers like </w:t>
      </w:r>
      <w:r>
        <w:rPr>
          <w:lang w:val="en-US"/>
        </w:rPr>
        <w:t>distinctive</w:t>
      </w:r>
      <w:r w:rsidRPr="0002338F">
        <w:rPr>
          <w:lang w:val="en-US"/>
        </w:rPr>
        <w:t>, fruity flavors</w:t>
      </w:r>
      <w:r w:rsidRPr="009B7557">
        <w:rPr>
          <w:lang w:val="en-US"/>
        </w:rPr>
        <w:t xml:space="preserve">. </w:t>
      </w:r>
      <w:r w:rsidRPr="002B198A">
        <w:rPr>
          <w:lang w:val="en-US"/>
        </w:rPr>
        <w:t xml:space="preserve">We tested different formats with consumers to understand their needs around portion control and size. A pack with two or three </w:t>
      </w:r>
      <w:r w:rsidR="000F52C1" w:rsidRPr="002B198A">
        <w:rPr>
          <w:lang w:val="en-US"/>
        </w:rPr>
        <w:t>portions,</w:t>
      </w:r>
      <w:r w:rsidRPr="002B198A">
        <w:rPr>
          <w:lang w:val="en-US"/>
        </w:rPr>
        <w:t xml:space="preserve"> which they could eat on the go and store in the packaging was the favorite option.</w:t>
      </w:r>
    </w:p>
    <w:p w14:paraId="65C62F74" w14:textId="77777777" w:rsidR="0039450C" w:rsidRPr="009B7557" w:rsidRDefault="0039450C" w:rsidP="0039450C">
      <w:pPr>
        <w:rPr>
          <w:lang w:val="en-US"/>
        </w:rPr>
      </w:pPr>
      <w:r w:rsidRPr="009B7557">
        <w:rPr>
          <w:lang w:val="en-US"/>
        </w:rPr>
        <w:t xml:space="preserve">A </w:t>
      </w:r>
      <w:r>
        <w:rPr>
          <w:lang w:val="en-US"/>
        </w:rPr>
        <w:t xml:space="preserve">chewy </w:t>
      </w:r>
      <w:r w:rsidRPr="009B7557">
        <w:rPr>
          <w:lang w:val="en-US"/>
        </w:rPr>
        <w:t>texture and a product that doesn't break or crumble easily are best.</w:t>
      </w:r>
      <w:r>
        <w:rPr>
          <w:lang w:val="en-US"/>
        </w:rPr>
        <w:t>"</w:t>
      </w:r>
    </w:p>
    <w:p w14:paraId="7F176B13" w14:textId="77777777" w:rsidR="0039450C" w:rsidRPr="009B7557" w:rsidRDefault="0039450C" w:rsidP="0039450C">
      <w:pPr>
        <w:rPr>
          <w:lang w:val="en-US"/>
        </w:rPr>
      </w:pPr>
    </w:p>
    <w:p w14:paraId="4073B45C" w14:textId="77777777" w:rsidR="0039450C" w:rsidRDefault="0039450C" w:rsidP="0039450C">
      <w:pPr>
        <w:pStyle w:val="BW-section-head"/>
        <w:rPr>
          <w:lang w:val="en-US"/>
        </w:rPr>
      </w:pPr>
    </w:p>
    <w:p w14:paraId="31DAFC06" w14:textId="77777777" w:rsidR="0039450C" w:rsidRPr="009B7557" w:rsidRDefault="0039450C" w:rsidP="0039450C">
      <w:pPr>
        <w:pStyle w:val="BW-section-head"/>
        <w:rPr>
          <w:lang w:val="en-US"/>
        </w:rPr>
      </w:pPr>
      <w:r w:rsidRPr="009B7557">
        <w:rPr>
          <w:lang w:val="en-US"/>
        </w:rPr>
        <w:t>SUCCESS SCREEN AUDIO</w:t>
      </w:r>
    </w:p>
    <w:p w14:paraId="39033A69" w14:textId="77777777" w:rsidR="0039450C" w:rsidRPr="006E2642" w:rsidRDefault="0039450C" w:rsidP="0039450C">
      <w:pPr>
        <w:rPr>
          <w:lang w:val="en-US"/>
        </w:rPr>
      </w:pPr>
      <w:r w:rsidRPr="009B7557">
        <w:rPr>
          <w:lang w:val="en-US"/>
        </w:rPr>
        <w:t xml:space="preserve">It looks like you've received new briefings from SIA, Marketing and </w:t>
      </w:r>
      <w:r>
        <w:rPr>
          <w:lang w:val="en-US"/>
        </w:rPr>
        <w:t>Consumer Science</w:t>
      </w:r>
      <w:r w:rsidRPr="009B7557">
        <w:rPr>
          <w:lang w:val="en-US"/>
        </w:rPr>
        <w:t xml:space="preserve">. Pay close attention </w:t>
      </w:r>
      <w:r w:rsidRPr="009B7557">
        <w:rPr>
          <w:rFonts w:cs="Arial"/>
          <w:lang w:val="en-US"/>
        </w:rPr>
        <w:t>–</w:t>
      </w:r>
      <w:r w:rsidRPr="006E2642">
        <w:rPr>
          <w:lang w:val="en-US"/>
        </w:rPr>
        <w:t xml:space="preserve"> this information </w:t>
      </w:r>
      <w:r>
        <w:rPr>
          <w:lang w:val="en-US"/>
        </w:rPr>
        <w:t>will</w:t>
      </w:r>
      <w:r w:rsidRPr="006E2642">
        <w:rPr>
          <w:lang w:val="en-US"/>
        </w:rPr>
        <w:t xml:space="preserve"> help you </w:t>
      </w:r>
      <w:r>
        <w:rPr>
          <w:lang w:val="en-US"/>
        </w:rPr>
        <w:t>create a successful</w:t>
      </w:r>
      <w:r w:rsidRPr="006E2642">
        <w:rPr>
          <w:lang w:val="en-US"/>
        </w:rPr>
        <w:t xml:space="preserve"> product. </w:t>
      </w:r>
    </w:p>
    <w:p w14:paraId="4BE4ABE1" w14:textId="77777777" w:rsidR="0039450C" w:rsidRPr="006E2642" w:rsidRDefault="0039450C" w:rsidP="0039450C">
      <w:pPr>
        <w:rPr>
          <w:lang w:val="en-US"/>
        </w:rPr>
      </w:pPr>
    </w:p>
    <w:p w14:paraId="1EA2B97F" w14:textId="77777777" w:rsidR="0039450C" w:rsidRPr="006E2642" w:rsidRDefault="0039450C" w:rsidP="0039450C">
      <w:pPr>
        <w:pStyle w:val="BW-section-head"/>
        <w:rPr>
          <w:lang w:val="en-US"/>
        </w:rPr>
      </w:pPr>
      <w:r w:rsidRPr="006E2642">
        <w:rPr>
          <w:lang w:val="en-US"/>
        </w:rPr>
        <w:t>SUCCESS SCREEN BUTTON</w:t>
      </w:r>
    </w:p>
    <w:p w14:paraId="63B3000C" w14:textId="77777777" w:rsidR="0039450C" w:rsidRPr="006E2642" w:rsidRDefault="0039450C" w:rsidP="0039450C">
      <w:pPr>
        <w:rPr>
          <w:lang w:val="en-US"/>
        </w:rPr>
      </w:pPr>
      <w:r w:rsidRPr="006E2642">
        <w:rPr>
          <w:lang w:val="en-US"/>
        </w:rPr>
        <w:t>Move on to the next step</w:t>
      </w:r>
    </w:p>
    <w:p w14:paraId="6515AE10" w14:textId="77777777" w:rsidR="0039450C" w:rsidRPr="00DD7A84" w:rsidRDefault="0039450C" w:rsidP="0039450C">
      <w:pPr>
        <w:rPr>
          <w:lang w:val="en-US"/>
        </w:rPr>
      </w:pPr>
    </w:p>
    <w:p w14:paraId="0BC396A0" w14:textId="77777777" w:rsidR="0039450C" w:rsidRPr="00DD7A84" w:rsidRDefault="0039450C" w:rsidP="0039450C">
      <w:pPr>
        <w:pStyle w:val="BW-section-head"/>
        <w:rPr>
          <w:lang w:val="en-US"/>
        </w:rPr>
      </w:pPr>
      <w:r w:rsidRPr="00DD7A84">
        <w:rPr>
          <w:lang w:val="en-US"/>
        </w:rPr>
        <w:t>QUESTION SCREEN 2</w:t>
      </w:r>
    </w:p>
    <w:p w14:paraId="6976206F" w14:textId="77777777" w:rsidR="0039450C" w:rsidRPr="00DD7A84" w:rsidRDefault="0039450C" w:rsidP="0039450C">
      <w:pPr>
        <w:rPr>
          <w:szCs w:val="20"/>
          <w:lang w:val="en-US"/>
        </w:rPr>
      </w:pPr>
    </w:p>
    <w:p w14:paraId="73C737E2" w14:textId="77777777" w:rsidR="0039450C" w:rsidRPr="00DD7A84" w:rsidRDefault="0039450C" w:rsidP="0039450C">
      <w:pPr>
        <w:pStyle w:val="BW-section-head"/>
        <w:rPr>
          <w:lang w:val="en-US"/>
        </w:rPr>
      </w:pPr>
      <w:r w:rsidRPr="00DD7A84">
        <w:rPr>
          <w:lang w:val="en-US"/>
        </w:rPr>
        <w:t>QUESTION 2 TEXT</w:t>
      </w:r>
    </w:p>
    <w:p w14:paraId="3CB7D914" w14:textId="77777777" w:rsidR="0039450C" w:rsidRPr="00A9160E" w:rsidRDefault="0039450C" w:rsidP="0039450C">
      <w:pPr>
        <w:rPr>
          <w:b/>
          <w:color w:val="0070C0"/>
          <w:lang w:val="en-US"/>
        </w:rPr>
      </w:pPr>
      <w:r w:rsidRPr="00A9160E">
        <w:rPr>
          <w:b/>
          <w:color w:val="0070C0"/>
          <w:lang w:val="en-US"/>
        </w:rPr>
        <w:t>Develop</w:t>
      </w:r>
    </w:p>
    <w:p w14:paraId="740FB765" w14:textId="77777777" w:rsidR="0039450C" w:rsidRPr="00E01E0C" w:rsidRDefault="0039450C" w:rsidP="0039450C">
      <w:pPr>
        <w:rPr>
          <w:lang w:val="en-US"/>
        </w:rPr>
      </w:pPr>
      <w:r w:rsidRPr="00E01E0C">
        <w:rPr>
          <w:lang w:val="en-US"/>
        </w:rPr>
        <w:t xml:space="preserve">Let's start by developing a prototype for </w:t>
      </w:r>
      <w:r w:rsidRPr="007C7BAA">
        <w:rPr>
          <w:lang w:val="en-US"/>
        </w:rPr>
        <w:t>Consumer Science</w:t>
      </w:r>
      <w:r w:rsidRPr="00E01E0C">
        <w:rPr>
          <w:lang w:val="en-US"/>
        </w:rPr>
        <w:t xml:space="preserve"> to test with consumers. </w:t>
      </w:r>
      <w:r>
        <w:rPr>
          <w:lang w:val="en-US"/>
        </w:rPr>
        <w:t>Based on the research you've seen, you decide to develop a fruity cereal bar and start to s</w:t>
      </w:r>
      <w:r w:rsidRPr="00E01E0C">
        <w:rPr>
          <w:lang w:val="en-US"/>
        </w:rPr>
        <w:t>elect some product characteristics</w:t>
      </w:r>
      <w:r w:rsidR="000F52C1">
        <w:rPr>
          <w:lang w:val="en-US"/>
        </w:rPr>
        <w:t>.</w:t>
      </w:r>
    </w:p>
    <w:p w14:paraId="19FB8372" w14:textId="77777777" w:rsidR="0039450C" w:rsidRPr="00E01E0C" w:rsidRDefault="0039450C" w:rsidP="0039450C">
      <w:pPr>
        <w:rPr>
          <w:lang w:val="en-US"/>
        </w:rPr>
      </w:pPr>
    </w:p>
    <w:p w14:paraId="60EE79AA" w14:textId="77777777" w:rsidR="0039450C" w:rsidRPr="00E01E0C" w:rsidRDefault="0039450C" w:rsidP="0039450C">
      <w:pPr>
        <w:pStyle w:val="BW-section-head"/>
        <w:rPr>
          <w:lang w:val="en-US"/>
        </w:rPr>
      </w:pPr>
      <w:r w:rsidRPr="00E01E0C">
        <w:rPr>
          <w:lang w:val="en-US"/>
        </w:rPr>
        <w:t>QUESTION 2 AUDIO</w:t>
      </w:r>
    </w:p>
    <w:p w14:paraId="37BE5303" w14:textId="77777777" w:rsidR="0039450C" w:rsidRPr="00E01E0C" w:rsidRDefault="0039450C" w:rsidP="0039450C">
      <w:pPr>
        <w:rPr>
          <w:lang w:val="en-US"/>
        </w:rPr>
      </w:pPr>
      <w:r w:rsidRPr="00E01E0C">
        <w:rPr>
          <w:lang w:val="en-US"/>
        </w:rPr>
        <w:t>OK</w:t>
      </w:r>
      <w:r>
        <w:rPr>
          <w:lang w:val="en-US"/>
        </w:rPr>
        <w:t>,</w:t>
      </w:r>
      <w:r w:rsidRPr="00E01E0C">
        <w:rPr>
          <w:lang w:val="en-US"/>
        </w:rPr>
        <w:t xml:space="preserve"> you're ready to test some prototypes with consumers. </w:t>
      </w:r>
      <w:r>
        <w:rPr>
          <w:lang w:val="en-US"/>
        </w:rPr>
        <w:t>Remembering what your colleagues told you, s</w:t>
      </w:r>
      <w:r w:rsidRPr="00E01E0C">
        <w:rPr>
          <w:lang w:val="en-US"/>
        </w:rPr>
        <w:t>elect the product characteristics you'd like to</w:t>
      </w:r>
      <w:r>
        <w:rPr>
          <w:lang w:val="en-US"/>
        </w:rPr>
        <w:t xml:space="preserve"> try out.</w:t>
      </w:r>
      <w:r w:rsidRPr="00E01E0C">
        <w:rPr>
          <w:lang w:val="en-US"/>
        </w:rPr>
        <w:t xml:space="preserve"> .</w:t>
      </w:r>
    </w:p>
    <w:p w14:paraId="1B837548" w14:textId="77777777" w:rsidR="0039450C" w:rsidRDefault="0039450C" w:rsidP="0039450C">
      <w:pPr>
        <w:rPr>
          <w:lang w:val="en-US"/>
        </w:rPr>
      </w:pPr>
    </w:p>
    <w:p w14:paraId="1D3700CF" w14:textId="77777777" w:rsidR="0039450C" w:rsidRDefault="0039450C" w:rsidP="0039450C">
      <w:pPr>
        <w:rPr>
          <w:lang w:val="en-US"/>
        </w:rPr>
      </w:pPr>
    </w:p>
    <w:p w14:paraId="6226BAC5" w14:textId="77777777" w:rsidR="0039450C" w:rsidRDefault="0039450C" w:rsidP="0039450C">
      <w:pPr>
        <w:rPr>
          <w:lang w:val="en-US"/>
        </w:rPr>
      </w:pPr>
    </w:p>
    <w:p w14:paraId="02D812E7" w14:textId="77777777" w:rsidR="0039450C" w:rsidRPr="00E01E0C" w:rsidRDefault="0039450C" w:rsidP="0039450C">
      <w:pPr>
        <w:rPr>
          <w:lang w:val="en-US"/>
        </w:rPr>
      </w:pPr>
    </w:p>
    <w:p w14:paraId="3659DAA5" w14:textId="77777777" w:rsidR="0039450C" w:rsidRPr="00E01E0C" w:rsidRDefault="0039450C" w:rsidP="0039450C">
      <w:pPr>
        <w:pStyle w:val="BW-section-head"/>
        <w:rPr>
          <w:lang w:val="en-US"/>
        </w:rPr>
      </w:pPr>
      <w:r w:rsidRPr="00E01E0C">
        <w:rPr>
          <w:lang w:val="en-US"/>
        </w:rPr>
        <w:t>OPTIONS FOR QUESTION 2 (15 words max. per option)</w:t>
      </w:r>
    </w:p>
    <w:p w14:paraId="3025C4A9" w14:textId="77777777" w:rsidR="0039450C" w:rsidRPr="00E01E0C" w:rsidRDefault="0039450C" w:rsidP="0039450C">
      <w:pPr>
        <w:ind w:firstLine="720"/>
        <w:rPr>
          <w:highlight w:val="green"/>
          <w:lang w:val="en-US"/>
        </w:rPr>
      </w:pPr>
    </w:p>
    <w:p w14:paraId="33F65446" w14:textId="77777777" w:rsidR="0039450C" w:rsidRPr="00E01E0C" w:rsidRDefault="0039450C" w:rsidP="0039450C">
      <w:pPr>
        <w:pStyle w:val="BW-section-head"/>
        <w:ind w:firstLine="284"/>
        <w:rPr>
          <w:lang w:val="en-US"/>
        </w:rPr>
      </w:pPr>
      <w:r w:rsidRPr="00E01E0C">
        <w:rPr>
          <w:lang w:val="en-US"/>
        </w:rPr>
        <w:t>RADIO BUTTON GROUP</w:t>
      </w:r>
    </w:p>
    <w:p w14:paraId="0C0BC2D8" w14:textId="77777777" w:rsidR="0039450C" w:rsidRPr="00E01E0C" w:rsidRDefault="0039450C" w:rsidP="0039450C">
      <w:pPr>
        <w:ind w:left="284"/>
        <w:rPr>
          <w:lang w:val="en-US"/>
        </w:rPr>
      </w:pPr>
      <w:r w:rsidRPr="00E01E0C">
        <w:rPr>
          <w:lang w:val="en-US"/>
        </w:rPr>
        <w:t>Texture</w:t>
      </w:r>
    </w:p>
    <w:p w14:paraId="3A3EA1E6"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15096C63" w14:textId="77777777" w:rsidTr="009331C0">
        <w:trPr>
          <w:trHeight w:val="70"/>
        </w:trPr>
        <w:tc>
          <w:tcPr>
            <w:tcW w:w="358" w:type="dxa"/>
            <w:shd w:val="clear" w:color="auto" w:fill="36424A"/>
          </w:tcPr>
          <w:p w14:paraId="0FD5CEB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186749D9" w14:textId="77777777" w:rsidR="0039450C" w:rsidRPr="00E01E0C" w:rsidRDefault="0039450C" w:rsidP="009331C0">
            <w:pPr>
              <w:rPr>
                <w:lang w:val="en-US"/>
              </w:rPr>
            </w:pPr>
            <w:r w:rsidRPr="00E01E0C">
              <w:rPr>
                <w:lang w:val="en-US"/>
              </w:rPr>
              <w:t>Soft</w:t>
            </w:r>
          </w:p>
        </w:tc>
        <w:tc>
          <w:tcPr>
            <w:tcW w:w="2204" w:type="dxa"/>
            <w:shd w:val="clear" w:color="auto" w:fill="36424A"/>
          </w:tcPr>
          <w:p w14:paraId="4D88D2BD"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2CE9FA63" w14:textId="77777777" w:rsidTr="009331C0">
        <w:tc>
          <w:tcPr>
            <w:tcW w:w="358" w:type="dxa"/>
            <w:shd w:val="clear" w:color="auto" w:fill="36424A"/>
          </w:tcPr>
          <w:p w14:paraId="258FCFA2"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191D4023" w14:textId="77777777" w:rsidR="0039450C" w:rsidRPr="00E01E0C" w:rsidRDefault="0039450C" w:rsidP="009331C0">
            <w:pPr>
              <w:rPr>
                <w:lang w:val="en-US"/>
              </w:rPr>
            </w:pPr>
            <w:r>
              <w:rPr>
                <w:lang w:val="en-US"/>
              </w:rPr>
              <w:t>Chewy</w:t>
            </w:r>
          </w:p>
        </w:tc>
        <w:tc>
          <w:tcPr>
            <w:tcW w:w="2204" w:type="dxa"/>
            <w:shd w:val="clear" w:color="auto" w:fill="36424A"/>
          </w:tcPr>
          <w:p w14:paraId="123240BB"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7E7D1C37" w14:textId="77777777" w:rsidTr="009331C0">
        <w:tc>
          <w:tcPr>
            <w:tcW w:w="358" w:type="dxa"/>
            <w:shd w:val="clear" w:color="auto" w:fill="36424A"/>
          </w:tcPr>
          <w:p w14:paraId="27376123"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129645E6" w14:textId="77777777" w:rsidR="0039450C" w:rsidRPr="00E01E0C" w:rsidRDefault="0039450C" w:rsidP="009331C0">
            <w:pPr>
              <w:rPr>
                <w:lang w:val="en-US"/>
              </w:rPr>
            </w:pPr>
            <w:r w:rsidRPr="00E01E0C">
              <w:rPr>
                <w:lang w:val="en-US"/>
              </w:rPr>
              <w:t>Crunchy</w:t>
            </w:r>
          </w:p>
        </w:tc>
        <w:tc>
          <w:tcPr>
            <w:tcW w:w="2204" w:type="dxa"/>
            <w:shd w:val="clear" w:color="auto" w:fill="36424A"/>
          </w:tcPr>
          <w:p w14:paraId="2A04354A" w14:textId="77777777" w:rsidR="0039450C" w:rsidRPr="00E01E0C" w:rsidRDefault="0039450C" w:rsidP="009331C0">
            <w:pPr>
              <w:rPr>
                <w:b/>
                <w:color w:val="B1B94B"/>
                <w:lang w:val="en-US"/>
              </w:rPr>
            </w:pPr>
            <w:r w:rsidRPr="00E01E0C">
              <w:rPr>
                <w:b/>
                <w:color w:val="B1B94B"/>
                <w:lang w:val="en-US"/>
              </w:rPr>
              <w:t>Incorrect</w:t>
            </w:r>
          </w:p>
        </w:tc>
      </w:tr>
    </w:tbl>
    <w:p w14:paraId="20B05CFF" w14:textId="77777777" w:rsidR="0039450C" w:rsidRPr="00E01E0C" w:rsidRDefault="0039450C" w:rsidP="0039450C">
      <w:pPr>
        <w:rPr>
          <w:lang w:val="en-US"/>
        </w:rPr>
      </w:pPr>
    </w:p>
    <w:p w14:paraId="28EC7596" w14:textId="77777777" w:rsidR="0039450C" w:rsidRPr="00E01E0C" w:rsidRDefault="0039450C" w:rsidP="0039450C">
      <w:pPr>
        <w:pStyle w:val="BW-section-head"/>
        <w:ind w:firstLine="284"/>
        <w:rPr>
          <w:lang w:val="en-US"/>
        </w:rPr>
      </w:pPr>
      <w:r w:rsidRPr="00E01E0C">
        <w:rPr>
          <w:lang w:val="en-US"/>
        </w:rPr>
        <w:t>RADIO BUTTON GROUP</w:t>
      </w:r>
    </w:p>
    <w:p w14:paraId="1267B1E5" w14:textId="77777777" w:rsidR="0039450C" w:rsidRPr="00E01E0C" w:rsidRDefault="0039450C" w:rsidP="0039450C">
      <w:pPr>
        <w:ind w:left="284"/>
        <w:rPr>
          <w:lang w:val="en-US"/>
        </w:rPr>
      </w:pPr>
      <w:r w:rsidRPr="00E01E0C">
        <w:rPr>
          <w:lang w:val="en-US"/>
        </w:rPr>
        <w:t>Shape</w:t>
      </w:r>
    </w:p>
    <w:p w14:paraId="2F204CB9"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77FB41F2" w14:textId="77777777" w:rsidTr="009331C0">
        <w:trPr>
          <w:trHeight w:val="70"/>
        </w:trPr>
        <w:tc>
          <w:tcPr>
            <w:tcW w:w="358" w:type="dxa"/>
            <w:shd w:val="clear" w:color="auto" w:fill="36424A"/>
          </w:tcPr>
          <w:p w14:paraId="052C2755" w14:textId="77777777" w:rsidR="0039450C" w:rsidRPr="00E01E0C" w:rsidRDefault="0039450C" w:rsidP="009331C0">
            <w:pPr>
              <w:jc w:val="center"/>
              <w:rPr>
                <w:b/>
                <w:color w:val="FFFFFF"/>
                <w:lang w:val="en-US"/>
              </w:rPr>
            </w:pPr>
            <w:r w:rsidRPr="00E01E0C">
              <w:rPr>
                <w:b/>
                <w:color w:val="FFFFFF"/>
                <w:lang w:val="en-US"/>
              </w:rPr>
              <w:t>4</w:t>
            </w:r>
          </w:p>
        </w:tc>
        <w:tc>
          <w:tcPr>
            <w:tcW w:w="6869" w:type="dxa"/>
          </w:tcPr>
          <w:p w14:paraId="09ED9E5B" w14:textId="77777777" w:rsidR="0039450C" w:rsidRPr="00E01E0C" w:rsidRDefault="0039450C" w:rsidP="009331C0">
            <w:pPr>
              <w:rPr>
                <w:lang w:val="en-US"/>
              </w:rPr>
            </w:pPr>
            <w:r>
              <w:rPr>
                <w:lang w:val="en-US"/>
              </w:rPr>
              <w:t>One r</w:t>
            </w:r>
            <w:r w:rsidRPr="00E01E0C">
              <w:rPr>
                <w:lang w:val="en-US"/>
              </w:rPr>
              <w:t>ound</w:t>
            </w:r>
            <w:r>
              <w:rPr>
                <w:lang w:val="en-US"/>
              </w:rPr>
              <w:t xml:space="preserve"> snack</w:t>
            </w:r>
          </w:p>
        </w:tc>
        <w:tc>
          <w:tcPr>
            <w:tcW w:w="2204" w:type="dxa"/>
            <w:shd w:val="clear" w:color="auto" w:fill="36424A"/>
          </w:tcPr>
          <w:p w14:paraId="7BE0BE8E"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195BC45A" w14:textId="77777777" w:rsidTr="009331C0">
        <w:tc>
          <w:tcPr>
            <w:tcW w:w="358" w:type="dxa"/>
            <w:shd w:val="clear" w:color="auto" w:fill="36424A"/>
          </w:tcPr>
          <w:p w14:paraId="7D1DE48F" w14:textId="77777777" w:rsidR="0039450C" w:rsidRPr="00E01E0C" w:rsidRDefault="0039450C" w:rsidP="009331C0">
            <w:pPr>
              <w:jc w:val="center"/>
              <w:rPr>
                <w:b/>
                <w:color w:val="FFFFFF"/>
                <w:lang w:val="en-US"/>
              </w:rPr>
            </w:pPr>
            <w:r w:rsidRPr="00E01E0C">
              <w:rPr>
                <w:b/>
                <w:color w:val="FFFFFF"/>
                <w:lang w:val="en-US"/>
              </w:rPr>
              <w:t>5</w:t>
            </w:r>
          </w:p>
        </w:tc>
        <w:tc>
          <w:tcPr>
            <w:tcW w:w="6869" w:type="dxa"/>
          </w:tcPr>
          <w:p w14:paraId="7ED647B1" w14:textId="77777777" w:rsidR="0039450C" w:rsidRPr="00E01E0C" w:rsidRDefault="0039450C" w:rsidP="009331C0">
            <w:pPr>
              <w:rPr>
                <w:lang w:val="en-US"/>
              </w:rPr>
            </w:pPr>
            <w:r>
              <w:rPr>
                <w:lang w:val="en-US"/>
              </w:rPr>
              <w:t>One large, s</w:t>
            </w:r>
            <w:r w:rsidRPr="00E01E0C">
              <w:rPr>
                <w:lang w:val="en-US"/>
              </w:rPr>
              <w:t>quare</w:t>
            </w:r>
            <w:r>
              <w:rPr>
                <w:lang w:val="en-US"/>
              </w:rPr>
              <w:t xml:space="preserve"> snack</w:t>
            </w:r>
          </w:p>
        </w:tc>
        <w:tc>
          <w:tcPr>
            <w:tcW w:w="2204" w:type="dxa"/>
            <w:shd w:val="clear" w:color="auto" w:fill="36424A"/>
          </w:tcPr>
          <w:p w14:paraId="7D895A57"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7D1523F5" w14:textId="77777777" w:rsidTr="009331C0">
        <w:tc>
          <w:tcPr>
            <w:tcW w:w="358" w:type="dxa"/>
            <w:shd w:val="clear" w:color="auto" w:fill="36424A"/>
          </w:tcPr>
          <w:p w14:paraId="70887733" w14:textId="77777777" w:rsidR="0039450C" w:rsidRPr="00E01E0C" w:rsidRDefault="0039450C" w:rsidP="009331C0">
            <w:pPr>
              <w:jc w:val="center"/>
              <w:rPr>
                <w:b/>
                <w:color w:val="FFFFFF"/>
                <w:lang w:val="en-US"/>
              </w:rPr>
            </w:pPr>
            <w:r w:rsidRPr="00E01E0C">
              <w:rPr>
                <w:b/>
                <w:color w:val="FFFFFF"/>
                <w:lang w:val="en-US"/>
              </w:rPr>
              <w:t>6</w:t>
            </w:r>
          </w:p>
        </w:tc>
        <w:tc>
          <w:tcPr>
            <w:tcW w:w="6869" w:type="dxa"/>
          </w:tcPr>
          <w:p w14:paraId="3E51DCCF" w14:textId="77777777" w:rsidR="0039450C" w:rsidRPr="00E01E0C" w:rsidRDefault="0039450C" w:rsidP="009331C0">
            <w:pPr>
              <w:rPr>
                <w:lang w:val="en-US"/>
              </w:rPr>
            </w:pPr>
            <w:r w:rsidRPr="00C25EDD">
              <w:rPr>
                <w:rFonts w:cs="Arial"/>
                <w:szCs w:val="20"/>
              </w:rPr>
              <w:t>Two or three</w:t>
            </w:r>
            <w:r>
              <w:rPr>
                <w:rFonts w:cs="Arial"/>
                <w:color w:val="1F497D"/>
                <w:szCs w:val="20"/>
              </w:rPr>
              <w:t xml:space="preserve"> </w:t>
            </w:r>
            <w:r>
              <w:rPr>
                <w:lang w:val="en-US"/>
              </w:rPr>
              <w:t>l</w:t>
            </w:r>
            <w:r w:rsidRPr="00E01E0C">
              <w:rPr>
                <w:lang w:val="en-US"/>
              </w:rPr>
              <w:t>ong</w:t>
            </w:r>
            <w:r>
              <w:rPr>
                <w:lang w:val="en-US"/>
              </w:rPr>
              <w:t>,</w:t>
            </w:r>
            <w:r w:rsidRPr="00E01E0C">
              <w:rPr>
                <w:lang w:val="en-US"/>
              </w:rPr>
              <w:t xml:space="preserve"> thin </w:t>
            </w:r>
            <w:r>
              <w:rPr>
                <w:lang w:val="en-US"/>
              </w:rPr>
              <w:t xml:space="preserve"> sticks</w:t>
            </w:r>
          </w:p>
        </w:tc>
        <w:tc>
          <w:tcPr>
            <w:tcW w:w="2204" w:type="dxa"/>
            <w:shd w:val="clear" w:color="auto" w:fill="36424A"/>
          </w:tcPr>
          <w:p w14:paraId="6590BFA6" w14:textId="77777777" w:rsidR="0039450C" w:rsidRPr="00E01E0C" w:rsidRDefault="0039450C" w:rsidP="009331C0">
            <w:pPr>
              <w:rPr>
                <w:b/>
                <w:color w:val="B1B94B"/>
                <w:lang w:val="en-US"/>
              </w:rPr>
            </w:pPr>
            <w:r w:rsidRPr="00E03AA0">
              <w:rPr>
                <w:b/>
                <w:color w:val="B1B94B"/>
                <w:lang w:val="en-US"/>
              </w:rPr>
              <w:t>Correct</w:t>
            </w:r>
          </w:p>
        </w:tc>
      </w:tr>
    </w:tbl>
    <w:p w14:paraId="2F117A59" w14:textId="77777777" w:rsidR="0039450C" w:rsidRPr="00E01E0C" w:rsidRDefault="0039450C" w:rsidP="0039450C">
      <w:pPr>
        <w:rPr>
          <w:lang w:val="en-US"/>
        </w:rPr>
      </w:pPr>
    </w:p>
    <w:p w14:paraId="4C8F640D" w14:textId="77777777" w:rsidR="0039450C" w:rsidRPr="00E01E0C" w:rsidRDefault="0039450C" w:rsidP="0039450C">
      <w:pPr>
        <w:pStyle w:val="BW-section-head"/>
        <w:ind w:firstLine="284"/>
        <w:rPr>
          <w:lang w:val="en-US"/>
        </w:rPr>
      </w:pPr>
      <w:r w:rsidRPr="00E01E0C">
        <w:rPr>
          <w:lang w:val="en-US"/>
        </w:rPr>
        <w:t>RADIO BUTTON GROUP</w:t>
      </w:r>
    </w:p>
    <w:p w14:paraId="33FE17A5" w14:textId="77777777" w:rsidR="0039450C" w:rsidRPr="00E01E0C" w:rsidRDefault="0039450C" w:rsidP="0039450C">
      <w:pPr>
        <w:ind w:left="284"/>
        <w:rPr>
          <w:lang w:val="en-US"/>
        </w:rPr>
      </w:pPr>
      <w:r w:rsidRPr="00E01E0C">
        <w:rPr>
          <w:lang w:val="en-US"/>
        </w:rPr>
        <w:t>Flavor</w:t>
      </w:r>
    </w:p>
    <w:p w14:paraId="35DDF560"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29E0C074" w14:textId="77777777" w:rsidTr="009331C0">
        <w:trPr>
          <w:trHeight w:val="70"/>
        </w:trPr>
        <w:tc>
          <w:tcPr>
            <w:tcW w:w="358" w:type="dxa"/>
            <w:shd w:val="clear" w:color="auto" w:fill="36424A"/>
          </w:tcPr>
          <w:p w14:paraId="1F1B34F3" w14:textId="77777777" w:rsidR="0039450C" w:rsidRPr="00E01E0C" w:rsidRDefault="0039450C" w:rsidP="009331C0">
            <w:pPr>
              <w:jc w:val="center"/>
              <w:rPr>
                <w:b/>
                <w:color w:val="FFFFFF"/>
                <w:lang w:val="en-US"/>
              </w:rPr>
            </w:pPr>
            <w:r w:rsidRPr="00E01E0C">
              <w:rPr>
                <w:b/>
                <w:color w:val="FFFFFF"/>
                <w:lang w:val="en-US"/>
              </w:rPr>
              <w:t>7</w:t>
            </w:r>
          </w:p>
        </w:tc>
        <w:tc>
          <w:tcPr>
            <w:tcW w:w="6871" w:type="dxa"/>
          </w:tcPr>
          <w:p w14:paraId="71CB1648" w14:textId="77777777" w:rsidR="0039450C" w:rsidRPr="00E01E0C" w:rsidRDefault="0039450C" w:rsidP="009331C0">
            <w:pPr>
              <w:rPr>
                <w:lang w:val="en-US"/>
              </w:rPr>
            </w:pPr>
            <w:r w:rsidRPr="00E01E0C">
              <w:rPr>
                <w:lang w:val="en-US"/>
              </w:rPr>
              <w:t>Orange</w:t>
            </w:r>
            <w:r>
              <w:rPr>
                <w:lang w:val="en-US"/>
              </w:rPr>
              <w:t xml:space="preserve"> and Mango</w:t>
            </w:r>
          </w:p>
        </w:tc>
        <w:tc>
          <w:tcPr>
            <w:tcW w:w="2204" w:type="dxa"/>
            <w:shd w:val="clear" w:color="auto" w:fill="36424A"/>
          </w:tcPr>
          <w:p w14:paraId="1722B75A"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2B8DAE6B" w14:textId="77777777" w:rsidTr="009331C0">
        <w:tc>
          <w:tcPr>
            <w:tcW w:w="358" w:type="dxa"/>
            <w:shd w:val="clear" w:color="auto" w:fill="36424A"/>
          </w:tcPr>
          <w:p w14:paraId="2E43E3EE" w14:textId="77777777" w:rsidR="0039450C" w:rsidRPr="00E01E0C" w:rsidRDefault="0039450C" w:rsidP="009331C0">
            <w:pPr>
              <w:jc w:val="center"/>
              <w:rPr>
                <w:b/>
                <w:color w:val="FFFFFF"/>
                <w:lang w:val="en-US"/>
              </w:rPr>
            </w:pPr>
            <w:r w:rsidRPr="00E01E0C">
              <w:rPr>
                <w:b/>
                <w:color w:val="FFFFFF"/>
                <w:lang w:val="en-US"/>
              </w:rPr>
              <w:t>8</w:t>
            </w:r>
          </w:p>
        </w:tc>
        <w:tc>
          <w:tcPr>
            <w:tcW w:w="6871" w:type="dxa"/>
          </w:tcPr>
          <w:p w14:paraId="7D8BE75E" w14:textId="77777777" w:rsidR="0039450C" w:rsidRPr="00E01E0C" w:rsidRDefault="0039450C" w:rsidP="009331C0">
            <w:pPr>
              <w:rPr>
                <w:lang w:val="en-US"/>
              </w:rPr>
            </w:pPr>
            <w:r>
              <w:rPr>
                <w:rStyle w:val="CommentReference"/>
                <w:sz w:val="20"/>
                <w:szCs w:val="20"/>
              </w:rPr>
              <w:t>Apple</w:t>
            </w:r>
          </w:p>
        </w:tc>
        <w:tc>
          <w:tcPr>
            <w:tcW w:w="2204" w:type="dxa"/>
            <w:shd w:val="clear" w:color="auto" w:fill="36424A"/>
          </w:tcPr>
          <w:p w14:paraId="7B37ED0B"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357089A0" w14:textId="77777777" w:rsidTr="009331C0">
        <w:tc>
          <w:tcPr>
            <w:tcW w:w="358" w:type="dxa"/>
            <w:shd w:val="clear" w:color="auto" w:fill="36424A"/>
          </w:tcPr>
          <w:p w14:paraId="7568F63D" w14:textId="77777777" w:rsidR="0039450C" w:rsidRPr="00E01E0C" w:rsidRDefault="0039450C" w:rsidP="009331C0">
            <w:pPr>
              <w:jc w:val="center"/>
              <w:rPr>
                <w:b/>
                <w:color w:val="FFFFFF"/>
                <w:lang w:val="en-US"/>
              </w:rPr>
            </w:pPr>
            <w:r w:rsidRPr="00E01E0C">
              <w:rPr>
                <w:b/>
                <w:color w:val="FFFFFF"/>
                <w:lang w:val="en-US"/>
              </w:rPr>
              <w:t>9</w:t>
            </w:r>
          </w:p>
        </w:tc>
        <w:tc>
          <w:tcPr>
            <w:tcW w:w="6871" w:type="dxa"/>
          </w:tcPr>
          <w:p w14:paraId="56BB8B47" w14:textId="77777777" w:rsidR="0039450C" w:rsidRPr="00E01E0C" w:rsidRDefault="0039450C" w:rsidP="009331C0">
            <w:pPr>
              <w:rPr>
                <w:lang w:val="en-US"/>
              </w:rPr>
            </w:pPr>
            <w:r w:rsidRPr="00E01E0C">
              <w:rPr>
                <w:lang w:val="en-US"/>
              </w:rPr>
              <w:t>Jalapeno</w:t>
            </w:r>
          </w:p>
        </w:tc>
        <w:tc>
          <w:tcPr>
            <w:tcW w:w="2204" w:type="dxa"/>
            <w:shd w:val="clear" w:color="auto" w:fill="36424A"/>
          </w:tcPr>
          <w:p w14:paraId="73DB0C37" w14:textId="77777777" w:rsidR="0039450C" w:rsidRPr="00E01E0C" w:rsidRDefault="0039450C" w:rsidP="009331C0">
            <w:pPr>
              <w:rPr>
                <w:b/>
                <w:color w:val="B1B94B"/>
                <w:lang w:val="en-US"/>
              </w:rPr>
            </w:pPr>
            <w:r w:rsidRPr="00E01E0C">
              <w:rPr>
                <w:b/>
                <w:color w:val="B1B94B"/>
                <w:lang w:val="en-US"/>
              </w:rPr>
              <w:t>Incorrect</w:t>
            </w:r>
          </w:p>
        </w:tc>
      </w:tr>
    </w:tbl>
    <w:p w14:paraId="395C8B7A" w14:textId="77777777" w:rsidR="0039450C" w:rsidRPr="00E01E0C" w:rsidRDefault="0039450C" w:rsidP="0039450C">
      <w:pPr>
        <w:rPr>
          <w:lang w:val="en-US"/>
        </w:rPr>
      </w:pPr>
    </w:p>
    <w:p w14:paraId="2E5FA4AF" w14:textId="77777777" w:rsidR="0039450C" w:rsidRPr="00E01E0C" w:rsidRDefault="0039450C" w:rsidP="0039450C">
      <w:pPr>
        <w:rPr>
          <w:lang w:val="en-US"/>
        </w:rPr>
      </w:pPr>
    </w:p>
    <w:p w14:paraId="263D8D7D" w14:textId="77777777" w:rsidR="0039450C" w:rsidRPr="00E01E0C" w:rsidRDefault="0039450C" w:rsidP="0039450C">
      <w:pPr>
        <w:rPr>
          <w:lang w:val="en-US"/>
        </w:rPr>
      </w:pPr>
    </w:p>
    <w:p w14:paraId="2269CBEE" w14:textId="77777777" w:rsidR="0039450C" w:rsidRPr="00E01E0C" w:rsidRDefault="0039450C" w:rsidP="0039450C">
      <w:pPr>
        <w:pStyle w:val="BW-section-head"/>
        <w:rPr>
          <w:lang w:val="en-US"/>
        </w:rPr>
      </w:pPr>
      <w:r w:rsidRPr="00E01E0C">
        <w:rPr>
          <w:lang w:val="en-US"/>
        </w:rPr>
        <w:t>FEEDBACK SCREEN 2</w:t>
      </w:r>
    </w:p>
    <w:p w14:paraId="4FC122EE" w14:textId="77777777" w:rsidR="0039450C" w:rsidRPr="00E01E0C" w:rsidRDefault="0039450C" w:rsidP="0039450C">
      <w:pPr>
        <w:rPr>
          <w:lang w:val="en-US"/>
        </w:rPr>
      </w:pPr>
    </w:p>
    <w:p w14:paraId="3F65EA83" w14:textId="77777777" w:rsidR="0039450C" w:rsidRPr="00E01E0C" w:rsidRDefault="0039450C" w:rsidP="0039450C">
      <w:pPr>
        <w:pStyle w:val="BW-section-head"/>
        <w:rPr>
          <w:lang w:val="en-US"/>
        </w:rPr>
      </w:pPr>
      <w:r w:rsidRPr="00E01E0C">
        <w:rPr>
          <w:lang w:val="en-US"/>
        </w:rPr>
        <w:t xml:space="preserve">CORRECT FEEDBACK TEXT </w:t>
      </w:r>
    </w:p>
    <w:p w14:paraId="43E28C91" w14:textId="77777777" w:rsidR="0039450C" w:rsidRPr="00E01E0C" w:rsidRDefault="0039450C" w:rsidP="0039450C">
      <w:pPr>
        <w:rPr>
          <w:lang w:val="en-US"/>
        </w:rPr>
      </w:pPr>
      <w:r w:rsidRPr="00E01E0C">
        <w:rPr>
          <w:lang w:val="en-US"/>
        </w:rPr>
        <w:t xml:space="preserve">Perfect. The consumers who took part in our tests loved </w:t>
      </w:r>
      <w:r>
        <w:rPr>
          <w:lang w:val="en-US"/>
        </w:rPr>
        <w:t xml:space="preserve">the texture, shape and flavor of </w:t>
      </w:r>
      <w:r w:rsidRPr="00E01E0C">
        <w:rPr>
          <w:lang w:val="en-US"/>
        </w:rPr>
        <w:t>your prototype. It's time to move on to the next step.</w:t>
      </w:r>
    </w:p>
    <w:p w14:paraId="65375C82" w14:textId="77777777" w:rsidR="0039450C" w:rsidRPr="00E01E0C" w:rsidRDefault="0039450C" w:rsidP="0039450C">
      <w:pPr>
        <w:rPr>
          <w:lang w:val="en-US"/>
        </w:rPr>
      </w:pPr>
    </w:p>
    <w:p w14:paraId="17E4CC28" w14:textId="77777777" w:rsidR="0039450C" w:rsidRPr="00E01E0C" w:rsidRDefault="0039450C" w:rsidP="0039450C">
      <w:pPr>
        <w:pStyle w:val="BW-section-head"/>
        <w:rPr>
          <w:lang w:val="en-US"/>
        </w:rPr>
      </w:pPr>
      <w:r w:rsidRPr="00E01E0C">
        <w:rPr>
          <w:lang w:val="en-US"/>
        </w:rPr>
        <w:t xml:space="preserve">CORRECT FEEDBACK AUDIO </w:t>
      </w:r>
    </w:p>
    <w:p w14:paraId="3F78E7B5" w14:textId="77777777" w:rsidR="0039450C" w:rsidRPr="007F382B" w:rsidRDefault="0039450C" w:rsidP="0039450C">
      <w:pPr>
        <w:rPr>
          <w:lang w:val="en-US"/>
        </w:rPr>
      </w:pPr>
      <w:r w:rsidRPr="00E01E0C">
        <w:rPr>
          <w:lang w:val="en-US"/>
        </w:rPr>
        <w:t>Impressive</w:t>
      </w:r>
      <w:r>
        <w:rPr>
          <w:rFonts w:cs="Arial"/>
          <w:lang w:val="en-US"/>
        </w:rPr>
        <w:t>!</w:t>
      </w:r>
      <w:r w:rsidRPr="007F382B">
        <w:rPr>
          <w:lang w:val="en-US"/>
        </w:rPr>
        <w:t xml:space="preserve"> </w:t>
      </w:r>
      <w:r>
        <w:rPr>
          <w:lang w:val="en-US"/>
        </w:rPr>
        <w:t>Y</w:t>
      </w:r>
      <w:r w:rsidRPr="007F382B">
        <w:rPr>
          <w:lang w:val="en-US"/>
        </w:rPr>
        <w:t>ou've developed a product that our test groups loved. Let's move on.</w:t>
      </w:r>
    </w:p>
    <w:p w14:paraId="1C5DE80B" w14:textId="77777777" w:rsidR="0039450C" w:rsidRPr="001C6AEF" w:rsidRDefault="0039450C" w:rsidP="0039450C">
      <w:pPr>
        <w:rPr>
          <w:lang w:val="en-US"/>
        </w:rPr>
      </w:pPr>
    </w:p>
    <w:p w14:paraId="599BA6F1" w14:textId="77777777" w:rsidR="0039450C" w:rsidRPr="00BF0C44" w:rsidRDefault="0039450C" w:rsidP="0039450C">
      <w:pPr>
        <w:pStyle w:val="BW-section-head"/>
        <w:rPr>
          <w:lang w:val="en-US"/>
        </w:rPr>
      </w:pPr>
      <w:r w:rsidRPr="00BF0C44">
        <w:rPr>
          <w:lang w:val="en-US"/>
        </w:rPr>
        <w:t>CORRECT BUTTON</w:t>
      </w:r>
    </w:p>
    <w:p w14:paraId="43604730" w14:textId="77777777" w:rsidR="0039450C" w:rsidRPr="00BF0C44" w:rsidRDefault="0039450C" w:rsidP="0039450C">
      <w:pPr>
        <w:rPr>
          <w:lang w:val="en-US"/>
        </w:rPr>
      </w:pPr>
      <w:r w:rsidRPr="00BF0C44">
        <w:rPr>
          <w:lang w:val="en-US"/>
        </w:rPr>
        <w:t>Move on to the next step</w:t>
      </w:r>
    </w:p>
    <w:p w14:paraId="5F97DBE5" w14:textId="77777777" w:rsidR="0039450C" w:rsidRPr="00BF0C44" w:rsidRDefault="0039450C" w:rsidP="0039450C">
      <w:pPr>
        <w:rPr>
          <w:lang w:val="en-US"/>
        </w:rPr>
      </w:pPr>
    </w:p>
    <w:p w14:paraId="5FDBC9C4" w14:textId="77777777" w:rsidR="0039450C" w:rsidRPr="0002338F" w:rsidRDefault="0039450C" w:rsidP="0039450C">
      <w:pPr>
        <w:pStyle w:val="BW-section-head"/>
        <w:rPr>
          <w:lang w:val="en-US"/>
        </w:rPr>
      </w:pPr>
      <w:r w:rsidRPr="0002338F">
        <w:rPr>
          <w:lang w:val="en-US"/>
        </w:rPr>
        <w:t>INCORRECT FEEDBACK TEXT STEM</w:t>
      </w:r>
    </w:p>
    <w:p w14:paraId="0DD83B6C" w14:textId="77777777" w:rsidR="0039450C" w:rsidRPr="007F382B" w:rsidRDefault="0039450C" w:rsidP="0039450C">
      <w:pPr>
        <w:rPr>
          <w:lang w:val="en-US"/>
        </w:rPr>
      </w:pPr>
      <w:r w:rsidRPr="009B7557">
        <w:rPr>
          <w:lang w:val="en-US"/>
        </w:rPr>
        <w:t>Sorry</w:t>
      </w:r>
      <w:r>
        <w:rPr>
          <w:lang w:val="en-US"/>
        </w:rPr>
        <w:t>.</w:t>
      </w:r>
      <w:r w:rsidRPr="007F382B">
        <w:rPr>
          <w:lang w:val="en-US"/>
        </w:rPr>
        <w:t xml:space="preserve"> </w:t>
      </w:r>
      <w:r>
        <w:rPr>
          <w:lang w:val="en-US"/>
        </w:rPr>
        <w:t>T</w:t>
      </w:r>
      <w:r w:rsidRPr="007F382B">
        <w:rPr>
          <w:lang w:val="en-US"/>
        </w:rPr>
        <w:t xml:space="preserve">he results from the tests weren't entirely positive. Here's what </w:t>
      </w:r>
      <w:r w:rsidRPr="00F17BEC">
        <w:rPr>
          <w:lang w:val="en-US"/>
        </w:rPr>
        <w:t>Consumer Science</w:t>
      </w:r>
      <w:r w:rsidRPr="007F382B">
        <w:rPr>
          <w:lang w:val="en-US"/>
        </w:rPr>
        <w:t xml:space="preserve"> has to say:</w:t>
      </w:r>
    </w:p>
    <w:p w14:paraId="3B6C6232" w14:textId="77777777" w:rsidR="0039450C" w:rsidRPr="001C6AEF" w:rsidRDefault="0039450C" w:rsidP="0039450C">
      <w:pPr>
        <w:rPr>
          <w:lang w:val="en-US"/>
        </w:rPr>
      </w:pPr>
    </w:p>
    <w:p w14:paraId="47FFE856" w14:textId="77777777" w:rsidR="0039450C" w:rsidRPr="00BF0C44" w:rsidRDefault="0039450C" w:rsidP="0039450C">
      <w:pPr>
        <w:pStyle w:val="BW-section-head"/>
        <w:rPr>
          <w:lang w:val="en-US"/>
        </w:rPr>
      </w:pPr>
      <w:r w:rsidRPr="00BF0C44">
        <w:rPr>
          <w:lang w:val="en-US"/>
        </w:rPr>
        <w:t>INCORRECT FEEDBACK OPTION 1</w:t>
      </w:r>
    </w:p>
    <w:p w14:paraId="3F8112B8" w14:textId="77777777" w:rsidR="0039450C" w:rsidRPr="0002338F" w:rsidRDefault="0039450C" w:rsidP="0039450C">
      <w:pPr>
        <w:rPr>
          <w:lang w:val="en-US"/>
        </w:rPr>
      </w:pPr>
      <w:r w:rsidRPr="00BF0C44">
        <w:rPr>
          <w:lang w:val="en-US"/>
        </w:rPr>
        <w:t>The texture is not firm enough.</w:t>
      </w:r>
      <w:r w:rsidRPr="0002338F">
        <w:rPr>
          <w:lang w:val="en-US"/>
        </w:rPr>
        <w:t xml:space="preserve"> </w:t>
      </w:r>
    </w:p>
    <w:p w14:paraId="55B7F0C3" w14:textId="77777777" w:rsidR="0039450C" w:rsidRPr="0002338F" w:rsidRDefault="0039450C" w:rsidP="0039450C">
      <w:pPr>
        <w:rPr>
          <w:b/>
          <w:u w:val="single"/>
          <w:lang w:val="en-US"/>
        </w:rPr>
      </w:pPr>
    </w:p>
    <w:p w14:paraId="0C9C5377" w14:textId="77777777" w:rsidR="0039450C" w:rsidRPr="009B7557" w:rsidRDefault="0039450C" w:rsidP="0039450C">
      <w:pPr>
        <w:pStyle w:val="BW-section-head"/>
        <w:rPr>
          <w:lang w:val="en-US"/>
        </w:rPr>
      </w:pPr>
      <w:r w:rsidRPr="009B7557">
        <w:rPr>
          <w:lang w:val="en-US"/>
        </w:rPr>
        <w:t>INCORRECT FEEDBACK OPTION 2</w:t>
      </w:r>
    </w:p>
    <w:p w14:paraId="643AC1E9" w14:textId="77777777" w:rsidR="0039450C" w:rsidRPr="009B7557" w:rsidRDefault="0039450C" w:rsidP="0039450C">
      <w:pPr>
        <w:rPr>
          <w:lang w:val="en-US"/>
        </w:rPr>
      </w:pPr>
      <w:r w:rsidRPr="009B7557">
        <w:rPr>
          <w:lang w:val="en-US"/>
        </w:rPr>
        <w:t xml:space="preserve">The texture is just right. </w:t>
      </w:r>
    </w:p>
    <w:p w14:paraId="3D2E0500" w14:textId="77777777" w:rsidR="0039450C" w:rsidRPr="009B7557" w:rsidRDefault="0039450C" w:rsidP="0039450C">
      <w:pPr>
        <w:rPr>
          <w:b/>
          <w:u w:val="single"/>
          <w:lang w:val="en-US"/>
        </w:rPr>
      </w:pPr>
    </w:p>
    <w:p w14:paraId="2982A66C" w14:textId="77777777" w:rsidR="0039450C" w:rsidRPr="009B7557" w:rsidRDefault="0039450C" w:rsidP="0039450C">
      <w:pPr>
        <w:pStyle w:val="BW-section-head"/>
        <w:rPr>
          <w:lang w:val="en-US"/>
        </w:rPr>
      </w:pPr>
      <w:r w:rsidRPr="009B7557">
        <w:rPr>
          <w:lang w:val="en-US"/>
        </w:rPr>
        <w:t>INCORRECT FEEDBACK OPTION 3</w:t>
      </w:r>
    </w:p>
    <w:p w14:paraId="14373369" w14:textId="77777777" w:rsidR="0039450C" w:rsidRPr="009B7557" w:rsidRDefault="0039450C" w:rsidP="0039450C">
      <w:pPr>
        <w:rPr>
          <w:lang w:val="en-US"/>
        </w:rPr>
      </w:pPr>
      <w:r w:rsidRPr="009B7557">
        <w:rPr>
          <w:lang w:val="en-US"/>
        </w:rPr>
        <w:t>The texture is firm but the snack breaks too easily</w:t>
      </w:r>
      <w:r>
        <w:rPr>
          <w:lang w:val="en-US"/>
        </w:rPr>
        <w:t xml:space="preserve"> and makes a mess</w:t>
      </w:r>
      <w:r w:rsidRPr="009B7557">
        <w:rPr>
          <w:lang w:val="en-US"/>
        </w:rPr>
        <w:t>.</w:t>
      </w:r>
    </w:p>
    <w:p w14:paraId="24BC0323" w14:textId="77777777" w:rsidR="0039450C" w:rsidRPr="006E2642" w:rsidRDefault="0039450C" w:rsidP="0039450C">
      <w:pPr>
        <w:rPr>
          <w:b/>
          <w:u w:val="single"/>
          <w:lang w:val="en-US"/>
        </w:rPr>
      </w:pPr>
    </w:p>
    <w:p w14:paraId="5BD10DD6" w14:textId="77777777" w:rsidR="0039450C" w:rsidRPr="006E2642" w:rsidRDefault="0039450C" w:rsidP="0039450C">
      <w:pPr>
        <w:pStyle w:val="BW-section-head"/>
        <w:rPr>
          <w:lang w:val="en-US"/>
        </w:rPr>
      </w:pPr>
      <w:r w:rsidRPr="006E2642">
        <w:rPr>
          <w:lang w:val="en-US"/>
        </w:rPr>
        <w:t>INCORRECT FEEDBACK OPTION 4</w:t>
      </w:r>
    </w:p>
    <w:p w14:paraId="7E0CA673" w14:textId="77777777" w:rsidR="0039450C" w:rsidRPr="006E2642" w:rsidRDefault="0039450C" w:rsidP="0039450C">
      <w:pPr>
        <w:rPr>
          <w:lang w:val="en-US"/>
        </w:rPr>
      </w:pPr>
      <w:r w:rsidRPr="006E2642">
        <w:rPr>
          <w:lang w:val="en-US"/>
        </w:rPr>
        <w:t xml:space="preserve">The </w:t>
      </w:r>
      <w:r>
        <w:rPr>
          <w:lang w:val="en-US"/>
        </w:rPr>
        <w:t xml:space="preserve">round </w:t>
      </w:r>
      <w:r w:rsidRPr="006E2642">
        <w:rPr>
          <w:lang w:val="en-US"/>
        </w:rPr>
        <w:t>shape is OK but</w:t>
      </w:r>
      <w:r>
        <w:rPr>
          <w:lang w:val="en-US"/>
        </w:rPr>
        <w:t xml:space="preserve"> they were looking for multiple portions</w:t>
      </w:r>
      <w:r w:rsidRPr="006E2642">
        <w:rPr>
          <w:lang w:val="en-US"/>
        </w:rPr>
        <w:t>.</w:t>
      </w:r>
    </w:p>
    <w:p w14:paraId="465A9691" w14:textId="77777777" w:rsidR="0039450C" w:rsidRPr="006E2642" w:rsidRDefault="0039450C" w:rsidP="0039450C">
      <w:pPr>
        <w:rPr>
          <w:b/>
          <w:u w:val="single"/>
          <w:lang w:val="en-US"/>
        </w:rPr>
      </w:pPr>
    </w:p>
    <w:p w14:paraId="1C4F1E35" w14:textId="77777777" w:rsidR="0039450C" w:rsidRPr="006E2642" w:rsidRDefault="0039450C" w:rsidP="0039450C">
      <w:pPr>
        <w:pStyle w:val="BW-section-head"/>
        <w:rPr>
          <w:lang w:val="en-US"/>
        </w:rPr>
      </w:pPr>
      <w:r w:rsidRPr="006E2642">
        <w:rPr>
          <w:lang w:val="en-US"/>
        </w:rPr>
        <w:t>INCORRECT FEEDBACK OPTION 5</w:t>
      </w:r>
    </w:p>
    <w:p w14:paraId="22468F74" w14:textId="77777777" w:rsidR="0039450C" w:rsidRPr="00DD7A84" w:rsidRDefault="0039450C" w:rsidP="0039450C">
      <w:pPr>
        <w:rPr>
          <w:lang w:val="en-US"/>
        </w:rPr>
      </w:pPr>
      <w:r>
        <w:rPr>
          <w:lang w:val="en-US"/>
        </w:rPr>
        <w:t xml:space="preserve">It's too big, </w:t>
      </w:r>
      <w:r w:rsidRPr="00DD7A84">
        <w:rPr>
          <w:lang w:val="en-US"/>
        </w:rPr>
        <w:t>not very convenient</w:t>
      </w:r>
      <w:r>
        <w:rPr>
          <w:lang w:val="en-US"/>
        </w:rPr>
        <w:t xml:space="preserve"> to carry around and consumers prefer to eat a little at a time.</w:t>
      </w:r>
    </w:p>
    <w:p w14:paraId="07FA1176" w14:textId="77777777" w:rsidR="0039450C" w:rsidRPr="00DD7A84" w:rsidRDefault="0039450C" w:rsidP="0039450C">
      <w:pPr>
        <w:rPr>
          <w:b/>
          <w:u w:val="single"/>
          <w:lang w:val="en-US"/>
        </w:rPr>
      </w:pPr>
    </w:p>
    <w:p w14:paraId="1F7C97D0" w14:textId="77777777" w:rsidR="0039450C" w:rsidRPr="00DD7A84" w:rsidRDefault="0039450C" w:rsidP="0039450C">
      <w:pPr>
        <w:pStyle w:val="BW-section-head"/>
        <w:rPr>
          <w:lang w:val="en-US"/>
        </w:rPr>
      </w:pPr>
      <w:r w:rsidRPr="00DD7A84">
        <w:rPr>
          <w:lang w:val="en-US"/>
        </w:rPr>
        <w:t>INCORRECT FEEDBACK OPTION 6</w:t>
      </w:r>
    </w:p>
    <w:p w14:paraId="09D8C608" w14:textId="77777777" w:rsidR="0039450C" w:rsidRDefault="0039450C" w:rsidP="0039450C">
      <w:pPr>
        <w:rPr>
          <w:lang w:val="en-US"/>
        </w:rPr>
      </w:pPr>
      <w:r w:rsidRPr="00DD7A84">
        <w:rPr>
          <w:lang w:val="en-US"/>
        </w:rPr>
        <w:t>The shape is</w:t>
      </w:r>
      <w:r>
        <w:rPr>
          <w:lang w:val="en-US"/>
        </w:rPr>
        <w:t xml:space="preserve"> great! Consumers like having two or three smaller pieces to enjoy throughout the day.</w:t>
      </w:r>
      <w:r w:rsidRPr="00DD7A84">
        <w:rPr>
          <w:lang w:val="en-US"/>
        </w:rPr>
        <w:t xml:space="preserve"> </w:t>
      </w:r>
    </w:p>
    <w:p w14:paraId="5C31CE9C" w14:textId="77777777" w:rsidR="0039450C" w:rsidRPr="00DD7A84" w:rsidRDefault="0039450C" w:rsidP="0039450C">
      <w:pPr>
        <w:rPr>
          <w:lang w:val="en-US"/>
        </w:rPr>
      </w:pPr>
    </w:p>
    <w:p w14:paraId="7DD02F3A" w14:textId="77777777" w:rsidR="0039450C" w:rsidRPr="00DD7A84" w:rsidRDefault="0039450C" w:rsidP="0039450C">
      <w:pPr>
        <w:pStyle w:val="BW-section-head"/>
        <w:rPr>
          <w:lang w:val="en-US"/>
        </w:rPr>
      </w:pPr>
      <w:r w:rsidRPr="00DD7A84">
        <w:rPr>
          <w:lang w:val="en-US"/>
        </w:rPr>
        <w:t xml:space="preserve">INCORRECT FEEDBACK OPTION </w:t>
      </w:r>
      <w:r>
        <w:rPr>
          <w:lang w:val="en-US"/>
        </w:rPr>
        <w:t>7</w:t>
      </w:r>
    </w:p>
    <w:p w14:paraId="36B0CE3D" w14:textId="77777777" w:rsidR="0039450C" w:rsidRPr="00E01E0C" w:rsidRDefault="0039450C" w:rsidP="0039450C">
      <w:pPr>
        <w:rPr>
          <w:lang w:val="en-US"/>
        </w:rPr>
      </w:pPr>
      <w:r>
        <w:rPr>
          <w:lang w:val="en-US"/>
        </w:rPr>
        <w:t>Correct. Consumers say the</w:t>
      </w:r>
      <w:r w:rsidRPr="00E01E0C">
        <w:rPr>
          <w:lang w:val="en-US"/>
        </w:rPr>
        <w:t xml:space="preserve"> flavor is delicious</w:t>
      </w:r>
      <w:r>
        <w:rPr>
          <w:lang w:val="en-US"/>
        </w:rPr>
        <w:t>. However they would like it even better if it tasted fresher</w:t>
      </w:r>
    </w:p>
    <w:p w14:paraId="37E4D1E7" w14:textId="77777777" w:rsidR="0039450C" w:rsidRPr="00E01E0C" w:rsidRDefault="0039450C" w:rsidP="0039450C">
      <w:pPr>
        <w:rPr>
          <w:b/>
          <w:u w:val="single"/>
          <w:lang w:val="en-US"/>
        </w:rPr>
      </w:pPr>
    </w:p>
    <w:p w14:paraId="6055594B" w14:textId="77777777" w:rsidR="0039450C" w:rsidRPr="00E01E0C" w:rsidRDefault="0039450C" w:rsidP="0039450C">
      <w:pPr>
        <w:pStyle w:val="BW-section-head"/>
        <w:rPr>
          <w:lang w:val="en-US"/>
        </w:rPr>
      </w:pPr>
      <w:r w:rsidRPr="00E01E0C">
        <w:rPr>
          <w:lang w:val="en-US"/>
        </w:rPr>
        <w:t xml:space="preserve">INCORRECT FEEDBACK OPTION </w:t>
      </w:r>
      <w:r>
        <w:rPr>
          <w:lang w:val="en-US"/>
        </w:rPr>
        <w:t>8</w:t>
      </w:r>
    </w:p>
    <w:p w14:paraId="454F6BEF" w14:textId="77777777" w:rsidR="0039450C" w:rsidRPr="00E01E0C" w:rsidRDefault="0039450C" w:rsidP="0039450C">
      <w:pPr>
        <w:rPr>
          <w:lang w:val="en-US"/>
        </w:rPr>
      </w:pPr>
      <w:r w:rsidRPr="00E01E0C">
        <w:rPr>
          <w:lang w:val="en-US"/>
        </w:rPr>
        <w:t xml:space="preserve">The flavor is too </w:t>
      </w:r>
      <w:r>
        <w:rPr>
          <w:lang w:val="en-US"/>
        </w:rPr>
        <w:t xml:space="preserve">ordinary – consumers want something more distinctive. </w:t>
      </w:r>
    </w:p>
    <w:p w14:paraId="12EC99ED" w14:textId="77777777" w:rsidR="0039450C" w:rsidRPr="00E01E0C" w:rsidRDefault="0039450C" w:rsidP="0039450C">
      <w:pPr>
        <w:rPr>
          <w:b/>
          <w:u w:val="single"/>
          <w:lang w:val="en-US"/>
        </w:rPr>
      </w:pPr>
    </w:p>
    <w:p w14:paraId="19D9D45E" w14:textId="77777777" w:rsidR="0039450C" w:rsidRPr="00E01E0C" w:rsidRDefault="0039450C" w:rsidP="0039450C">
      <w:pPr>
        <w:pStyle w:val="BW-section-head"/>
        <w:rPr>
          <w:lang w:val="en-US"/>
        </w:rPr>
      </w:pPr>
      <w:r w:rsidRPr="00E01E0C">
        <w:rPr>
          <w:lang w:val="en-US"/>
        </w:rPr>
        <w:t xml:space="preserve">INCORRECT FEEDBACK OPTION </w:t>
      </w:r>
      <w:r>
        <w:rPr>
          <w:lang w:val="en-US"/>
        </w:rPr>
        <w:t>9</w:t>
      </w:r>
    </w:p>
    <w:p w14:paraId="54B4E7A0" w14:textId="77777777" w:rsidR="0039450C" w:rsidRPr="00E01E0C" w:rsidRDefault="0039450C" w:rsidP="0039450C">
      <w:pPr>
        <w:rPr>
          <w:lang w:val="en-US"/>
        </w:rPr>
      </w:pPr>
      <w:r w:rsidRPr="00E01E0C">
        <w:rPr>
          <w:lang w:val="en-US"/>
        </w:rPr>
        <w:t>The flavor is too strong</w:t>
      </w:r>
      <w:r>
        <w:rPr>
          <w:lang w:val="en-US"/>
        </w:rPr>
        <w:t xml:space="preserve"> – consumers want something fruity</w:t>
      </w:r>
      <w:r w:rsidRPr="00E01E0C">
        <w:rPr>
          <w:lang w:val="en-US"/>
        </w:rPr>
        <w:t>.</w:t>
      </w:r>
    </w:p>
    <w:p w14:paraId="3B26B7EC" w14:textId="77777777" w:rsidR="0039450C" w:rsidRPr="00E01E0C" w:rsidRDefault="0039450C" w:rsidP="0039450C">
      <w:pPr>
        <w:rPr>
          <w:b/>
          <w:u w:val="single"/>
          <w:lang w:val="en-US"/>
        </w:rPr>
      </w:pPr>
    </w:p>
    <w:p w14:paraId="576AA78F" w14:textId="77777777" w:rsidR="0039450C" w:rsidRPr="00E01E0C" w:rsidRDefault="0039450C" w:rsidP="0039450C">
      <w:pPr>
        <w:pStyle w:val="BW-section-head"/>
        <w:rPr>
          <w:lang w:val="en-US"/>
        </w:rPr>
      </w:pPr>
      <w:r w:rsidRPr="00E01E0C">
        <w:rPr>
          <w:lang w:val="en-US"/>
        </w:rPr>
        <w:t xml:space="preserve">INCORRECT FEEDBACK AUDIO </w:t>
      </w:r>
    </w:p>
    <w:p w14:paraId="31AAF616" w14:textId="77777777" w:rsidR="0039450C" w:rsidRPr="005A7629" w:rsidRDefault="0039450C" w:rsidP="0039450C">
      <w:pPr>
        <w:rPr>
          <w:lang w:val="en-US"/>
        </w:rPr>
      </w:pPr>
      <w:r w:rsidRPr="00E01E0C">
        <w:rPr>
          <w:lang w:val="en-US"/>
        </w:rPr>
        <w:t>OK</w:t>
      </w:r>
      <w:r>
        <w:rPr>
          <w:rFonts w:cs="Arial"/>
          <w:lang w:val="en-US"/>
        </w:rPr>
        <w:t>,</w:t>
      </w:r>
      <w:r w:rsidRPr="007F382B">
        <w:rPr>
          <w:lang w:val="en-US"/>
        </w:rPr>
        <w:t xml:space="preserve"> you didn't quite get it right this time. Don't worry though</w:t>
      </w:r>
      <w:r>
        <w:rPr>
          <w:lang w:val="en-US"/>
        </w:rPr>
        <w:t>;</w:t>
      </w:r>
      <w:r w:rsidRPr="007F382B">
        <w:rPr>
          <w:lang w:val="en-US"/>
        </w:rPr>
        <w:t xml:space="preserve"> you can try again with different char</w:t>
      </w:r>
      <w:r w:rsidRPr="005A7629">
        <w:rPr>
          <w:lang w:val="en-US"/>
        </w:rPr>
        <w:t>acteristics.</w:t>
      </w:r>
    </w:p>
    <w:p w14:paraId="06AF7B5E" w14:textId="77777777" w:rsidR="0039450C" w:rsidRPr="001C6AEF" w:rsidRDefault="0039450C" w:rsidP="0039450C">
      <w:pPr>
        <w:rPr>
          <w:lang w:val="en-US"/>
        </w:rPr>
      </w:pPr>
    </w:p>
    <w:p w14:paraId="151C82AB" w14:textId="77777777" w:rsidR="0039450C" w:rsidRPr="00BF0C44" w:rsidRDefault="0039450C" w:rsidP="0039450C">
      <w:pPr>
        <w:pStyle w:val="BW-section-head"/>
        <w:rPr>
          <w:lang w:val="en-US"/>
        </w:rPr>
      </w:pPr>
      <w:r w:rsidRPr="00BF0C44">
        <w:rPr>
          <w:lang w:val="en-US"/>
        </w:rPr>
        <w:t>INCORRECT BUTTON</w:t>
      </w:r>
    </w:p>
    <w:p w14:paraId="01CD9279" w14:textId="77777777" w:rsidR="0039450C" w:rsidRPr="00BF0C44" w:rsidRDefault="0039450C" w:rsidP="0039450C">
      <w:pPr>
        <w:rPr>
          <w:lang w:val="en-US"/>
        </w:rPr>
      </w:pPr>
      <w:r w:rsidRPr="00BF0C44">
        <w:rPr>
          <w:lang w:val="en-US"/>
        </w:rPr>
        <w:t>Try again</w:t>
      </w:r>
    </w:p>
    <w:p w14:paraId="4678CFD9" w14:textId="77777777" w:rsidR="0039450C" w:rsidRPr="00BF0C44" w:rsidRDefault="0039450C" w:rsidP="0039450C">
      <w:pPr>
        <w:rPr>
          <w:lang w:val="en-US"/>
        </w:rPr>
      </w:pPr>
    </w:p>
    <w:p w14:paraId="23CA91E6" w14:textId="77777777" w:rsidR="0039450C" w:rsidRPr="009B7557" w:rsidRDefault="0039450C" w:rsidP="0039450C">
      <w:pPr>
        <w:pStyle w:val="BW-section-head"/>
        <w:rPr>
          <w:lang w:val="en-US"/>
        </w:rPr>
      </w:pPr>
      <w:r w:rsidRPr="0002338F">
        <w:rPr>
          <w:lang w:val="en-US"/>
        </w:rPr>
        <w:t>SUCCESS SCREEN 2</w:t>
      </w:r>
    </w:p>
    <w:p w14:paraId="2D4BFBC6" w14:textId="77777777" w:rsidR="0039450C" w:rsidRPr="009B7557" w:rsidRDefault="0039450C" w:rsidP="0039450C">
      <w:pPr>
        <w:rPr>
          <w:b/>
          <w:u w:val="single"/>
          <w:lang w:val="en-US"/>
        </w:rPr>
      </w:pPr>
    </w:p>
    <w:p w14:paraId="57069EE3" w14:textId="77777777" w:rsidR="0039450C" w:rsidRPr="009B7557" w:rsidRDefault="0039450C" w:rsidP="0039450C">
      <w:pPr>
        <w:pStyle w:val="BW-section-head"/>
        <w:rPr>
          <w:lang w:val="en-US"/>
        </w:rPr>
      </w:pPr>
      <w:r w:rsidRPr="009B7557">
        <w:rPr>
          <w:lang w:val="en-US"/>
        </w:rPr>
        <w:t>SUCCESS SCREEN TEXT</w:t>
      </w:r>
    </w:p>
    <w:p w14:paraId="340A6101" w14:textId="77777777" w:rsidR="0039450C" w:rsidRPr="00A9160E" w:rsidRDefault="0039450C" w:rsidP="0039450C">
      <w:pPr>
        <w:rPr>
          <w:b/>
          <w:color w:val="0070C0"/>
          <w:lang w:val="en-US"/>
        </w:rPr>
      </w:pPr>
      <w:r w:rsidRPr="00A9160E">
        <w:rPr>
          <w:b/>
          <w:color w:val="0070C0"/>
          <w:lang w:val="en-US"/>
        </w:rPr>
        <w:t>Develop</w:t>
      </w:r>
    </w:p>
    <w:p w14:paraId="0D38247B" w14:textId="77777777" w:rsidR="0039450C" w:rsidRPr="009B7557" w:rsidRDefault="0039450C" w:rsidP="0039450C">
      <w:pPr>
        <w:rPr>
          <w:lang w:val="en-US"/>
        </w:rPr>
      </w:pPr>
    </w:p>
    <w:p w14:paraId="3DDC303E" w14:textId="77777777" w:rsidR="0039450C" w:rsidRPr="009B7557" w:rsidRDefault="0039450C" w:rsidP="0039450C">
      <w:pPr>
        <w:rPr>
          <w:lang w:val="en-US"/>
        </w:rPr>
      </w:pPr>
      <w:r w:rsidRPr="009B7557">
        <w:rPr>
          <w:lang w:val="en-US"/>
        </w:rPr>
        <w:t>You did a great job developing a prototype that people liked. It usually takes several attempts to get it right.</w:t>
      </w:r>
    </w:p>
    <w:p w14:paraId="43337EC9" w14:textId="77777777" w:rsidR="0039450C" w:rsidRPr="009B7557" w:rsidRDefault="0039450C" w:rsidP="0039450C">
      <w:pPr>
        <w:rPr>
          <w:lang w:val="en-US"/>
        </w:rPr>
      </w:pPr>
    </w:p>
    <w:p w14:paraId="2993AAB4" w14:textId="77777777" w:rsidR="0039450C" w:rsidRDefault="0039450C" w:rsidP="0039450C">
      <w:pPr>
        <w:rPr>
          <w:lang w:val="en-US"/>
        </w:rPr>
      </w:pPr>
      <w:r>
        <w:rPr>
          <w:lang w:val="en-US"/>
        </w:rPr>
        <w:t>T</w:t>
      </w:r>
      <w:r w:rsidRPr="006E2642">
        <w:rPr>
          <w:lang w:val="en-US"/>
        </w:rPr>
        <w:t xml:space="preserve">he </w:t>
      </w:r>
      <w:r>
        <w:rPr>
          <w:lang w:val="en-US"/>
        </w:rPr>
        <w:t xml:space="preserve">Ingredients Research </w:t>
      </w:r>
      <w:r w:rsidRPr="006E2642">
        <w:rPr>
          <w:lang w:val="en-US"/>
        </w:rPr>
        <w:t xml:space="preserve">team helped to make </w:t>
      </w:r>
      <w:r>
        <w:rPr>
          <w:lang w:val="en-US"/>
        </w:rPr>
        <w:t>your</w:t>
      </w:r>
      <w:r w:rsidRPr="006E2642">
        <w:rPr>
          <w:lang w:val="en-US"/>
        </w:rPr>
        <w:t xml:space="preserve"> snack </w:t>
      </w:r>
      <w:r>
        <w:rPr>
          <w:lang w:val="en-US"/>
        </w:rPr>
        <w:t xml:space="preserve">healthier </w:t>
      </w:r>
      <w:r w:rsidRPr="006E2642">
        <w:rPr>
          <w:lang w:val="en-US"/>
        </w:rPr>
        <w:t xml:space="preserve">by </w:t>
      </w:r>
      <w:r>
        <w:rPr>
          <w:lang w:val="en-US"/>
        </w:rPr>
        <w:t>“discovering” some great new fruit ingredients which retain all of the goodness of oranges and mangoes.</w:t>
      </w:r>
    </w:p>
    <w:p w14:paraId="21089262" w14:textId="77777777" w:rsidR="0039450C" w:rsidRDefault="0039450C" w:rsidP="0039450C">
      <w:pPr>
        <w:rPr>
          <w:lang w:val="en-US"/>
        </w:rPr>
      </w:pPr>
    </w:p>
    <w:p w14:paraId="60E48F05" w14:textId="77777777" w:rsidR="0039450C" w:rsidRDefault="0039450C" w:rsidP="0039450C">
      <w:pPr>
        <w:rPr>
          <w:lang w:val="en-US"/>
        </w:rPr>
      </w:pPr>
      <w:r>
        <w:rPr>
          <w:lang w:val="en-US"/>
        </w:rPr>
        <w:t xml:space="preserve">But don't forget, the consumers told us that there is still some work to do on freshness. </w:t>
      </w:r>
      <w:r w:rsidR="00C66FA8">
        <w:rPr>
          <w:lang w:val="en-US"/>
        </w:rPr>
        <w:t xml:space="preserve">Let's </w:t>
      </w:r>
      <w:r>
        <w:rPr>
          <w:lang w:val="en-US"/>
        </w:rPr>
        <w:t>ask the Ingredients Research team to see what they can “discover” to solve this.</w:t>
      </w:r>
    </w:p>
    <w:p w14:paraId="3B4F8F5A" w14:textId="77777777" w:rsidR="0039450C" w:rsidRPr="006E2642" w:rsidRDefault="0039450C" w:rsidP="0039450C">
      <w:pPr>
        <w:rPr>
          <w:lang w:val="en-US"/>
        </w:rPr>
      </w:pPr>
    </w:p>
    <w:p w14:paraId="763B560B" w14:textId="77777777" w:rsidR="0039450C" w:rsidRPr="00DD7A84" w:rsidRDefault="0039450C" w:rsidP="0039450C">
      <w:pPr>
        <w:rPr>
          <w:lang w:val="en-US"/>
        </w:rPr>
      </w:pPr>
      <w:r>
        <w:rPr>
          <w:lang w:val="en-US"/>
        </w:rPr>
        <w:t>R</w:t>
      </w:r>
      <w:r w:rsidRPr="006E2642">
        <w:rPr>
          <w:lang w:val="en-US"/>
        </w:rPr>
        <w:t xml:space="preserve">emember we're developing a whole product </w:t>
      </w:r>
      <w:r w:rsidRPr="006E2642">
        <w:rPr>
          <w:rFonts w:cs="Arial"/>
          <w:lang w:val="en-US"/>
        </w:rPr>
        <w:t>–</w:t>
      </w:r>
      <w:r w:rsidRPr="00DD7A84">
        <w:rPr>
          <w:lang w:val="en-US"/>
        </w:rPr>
        <w:t xml:space="preserve"> not just the bit you eat! </w:t>
      </w:r>
      <w:r>
        <w:rPr>
          <w:lang w:val="en-US"/>
        </w:rPr>
        <w:t>Right now i</w:t>
      </w:r>
      <w:r w:rsidRPr="00DD7A84">
        <w:rPr>
          <w:lang w:val="en-US"/>
        </w:rPr>
        <w:t>t's time to work on some packaging.</w:t>
      </w:r>
    </w:p>
    <w:p w14:paraId="5D60E8D8" w14:textId="77777777" w:rsidR="0039450C" w:rsidRPr="00DD7A84" w:rsidRDefault="0039450C" w:rsidP="0039450C">
      <w:pPr>
        <w:rPr>
          <w:lang w:val="en-US"/>
        </w:rPr>
      </w:pPr>
    </w:p>
    <w:p w14:paraId="69D18241" w14:textId="77777777" w:rsidR="0039450C" w:rsidRPr="00DD7A84" w:rsidRDefault="0039450C" w:rsidP="0039450C">
      <w:pPr>
        <w:pStyle w:val="BW-section-head"/>
        <w:rPr>
          <w:lang w:val="en-US"/>
        </w:rPr>
      </w:pPr>
      <w:r w:rsidRPr="00DD7A84">
        <w:rPr>
          <w:lang w:val="en-US"/>
        </w:rPr>
        <w:t>SUCCESS SCREEN AUDIO</w:t>
      </w:r>
    </w:p>
    <w:p w14:paraId="257EE503" w14:textId="77777777" w:rsidR="0039450C" w:rsidRPr="00BF0C44" w:rsidRDefault="0039450C" w:rsidP="0039450C">
      <w:pPr>
        <w:rPr>
          <w:lang w:val="en-US"/>
        </w:rPr>
      </w:pPr>
      <w:r w:rsidRPr="00DD7A84">
        <w:rPr>
          <w:lang w:val="en-US"/>
        </w:rPr>
        <w:t>Good work</w:t>
      </w:r>
      <w:r>
        <w:rPr>
          <w:rFonts w:cs="Arial"/>
          <w:lang w:val="en-US"/>
        </w:rPr>
        <w:t>.</w:t>
      </w:r>
      <w:r w:rsidRPr="005A7629">
        <w:rPr>
          <w:lang w:val="en-US"/>
        </w:rPr>
        <w:t xml:space="preserve"> </w:t>
      </w:r>
      <w:r>
        <w:rPr>
          <w:lang w:val="en-US"/>
        </w:rPr>
        <w:t>Y</w:t>
      </w:r>
      <w:r w:rsidRPr="005A7629">
        <w:rPr>
          <w:lang w:val="en-US"/>
        </w:rPr>
        <w:t xml:space="preserve">ou've got the right </w:t>
      </w:r>
      <w:r>
        <w:rPr>
          <w:lang w:val="en-US"/>
        </w:rPr>
        <w:t xml:space="preserve">edible </w:t>
      </w:r>
      <w:r w:rsidRPr="005A7629">
        <w:rPr>
          <w:lang w:val="en-US"/>
        </w:rPr>
        <w:t>prot</w:t>
      </w:r>
      <w:r w:rsidRPr="001C6AEF">
        <w:rPr>
          <w:lang w:val="en-US"/>
        </w:rPr>
        <w:t>otype</w:t>
      </w:r>
      <w:r>
        <w:rPr>
          <w:lang w:val="en-US"/>
        </w:rPr>
        <w:t xml:space="preserve"> for your snack</w:t>
      </w:r>
      <w:r w:rsidRPr="001C6AEF">
        <w:rPr>
          <w:lang w:val="en-US"/>
        </w:rPr>
        <w:t>. Now you need to think about the packaging.</w:t>
      </w:r>
      <w:r w:rsidRPr="00BF0C44">
        <w:rPr>
          <w:lang w:val="en-US"/>
        </w:rPr>
        <w:t xml:space="preserve"> </w:t>
      </w:r>
    </w:p>
    <w:p w14:paraId="10245F10" w14:textId="77777777" w:rsidR="0039450C" w:rsidRPr="00BF0C44" w:rsidRDefault="0039450C" w:rsidP="0039450C">
      <w:pPr>
        <w:rPr>
          <w:lang w:val="en-US"/>
        </w:rPr>
      </w:pPr>
    </w:p>
    <w:p w14:paraId="5E5F9A6A" w14:textId="77777777" w:rsidR="0039450C" w:rsidRPr="00BF0C44" w:rsidRDefault="0039450C" w:rsidP="0039450C">
      <w:pPr>
        <w:pStyle w:val="BW-section-head"/>
        <w:rPr>
          <w:lang w:val="en-US"/>
        </w:rPr>
      </w:pPr>
      <w:r w:rsidRPr="00BF0C44">
        <w:rPr>
          <w:lang w:val="en-US"/>
        </w:rPr>
        <w:t>SUCCESS SCREEN BUTTON</w:t>
      </w:r>
    </w:p>
    <w:p w14:paraId="14B3B7CA" w14:textId="77777777" w:rsidR="0039450C" w:rsidRPr="0002338F" w:rsidRDefault="0039450C" w:rsidP="0039450C">
      <w:pPr>
        <w:rPr>
          <w:lang w:val="en-US"/>
        </w:rPr>
      </w:pPr>
      <w:r w:rsidRPr="0002338F">
        <w:rPr>
          <w:lang w:val="en-US"/>
        </w:rPr>
        <w:t>Move on to the next step</w:t>
      </w:r>
    </w:p>
    <w:p w14:paraId="4D9E8DB5" w14:textId="77777777" w:rsidR="0039450C" w:rsidRPr="0002338F" w:rsidRDefault="0039450C" w:rsidP="0039450C">
      <w:pPr>
        <w:rPr>
          <w:b/>
          <w:u w:val="single"/>
          <w:lang w:val="en-US"/>
        </w:rPr>
      </w:pPr>
    </w:p>
    <w:p w14:paraId="56AF43FA" w14:textId="77777777" w:rsidR="0039450C" w:rsidRPr="009B7557" w:rsidRDefault="0039450C" w:rsidP="0039450C">
      <w:pPr>
        <w:pStyle w:val="BW-section-head"/>
        <w:rPr>
          <w:lang w:val="en-US"/>
        </w:rPr>
      </w:pPr>
      <w:r w:rsidRPr="009B7557">
        <w:rPr>
          <w:lang w:val="en-US"/>
        </w:rPr>
        <w:t>QUESTION SCREEN 3</w:t>
      </w:r>
    </w:p>
    <w:p w14:paraId="1CCFA4E4" w14:textId="77777777" w:rsidR="0039450C" w:rsidRPr="009B7557" w:rsidRDefault="0039450C" w:rsidP="0039450C">
      <w:pPr>
        <w:tabs>
          <w:tab w:val="left" w:pos="7050"/>
        </w:tabs>
        <w:rPr>
          <w:szCs w:val="20"/>
          <w:lang w:val="en-US"/>
        </w:rPr>
      </w:pPr>
    </w:p>
    <w:p w14:paraId="64F574D9" w14:textId="77777777" w:rsidR="0039450C" w:rsidRPr="009B7557" w:rsidRDefault="0039450C" w:rsidP="0039450C">
      <w:pPr>
        <w:pStyle w:val="BW-section-head"/>
        <w:rPr>
          <w:lang w:val="en-US"/>
        </w:rPr>
      </w:pPr>
      <w:r w:rsidRPr="009B7557">
        <w:rPr>
          <w:lang w:val="en-US"/>
        </w:rPr>
        <w:t>QUESTION 3 TEXT</w:t>
      </w:r>
    </w:p>
    <w:p w14:paraId="3790A79D" w14:textId="77777777" w:rsidR="00A9160E" w:rsidRPr="00A9160E" w:rsidRDefault="00A9160E" w:rsidP="00A9160E">
      <w:pPr>
        <w:rPr>
          <w:b/>
          <w:color w:val="0070C0"/>
          <w:lang w:val="en-US"/>
        </w:rPr>
      </w:pPr>
      <w:r w:rsidRPr="00A9160E">
        <w:rPr>
          <w:b/>
          <w:color w:val="0070C0"/>
          <w:lang w:val="en-US"/>
        </w:rPr>
        <w:t>Develop</w:t>
      </w:r>
    </w:p>
    <w:p w14:paraId="437AF266" w14:textId="77777777" w:rsidR="0039450C" w:rsidRPr="004D0B6F" w:rsidRDefault="0039450C" w:rsidP="0039450C">
      <w:pPr>
        <w:rPr>
          <w:b/>
          <w:color w:val="FF0000"/>
          <w:lang w:val="en-US"/>
        </w:rPr>
      </w:pPr>
    </w:p>
    <w:p w14:paraId="5EB20E04" w14:textId="77777777" w:rsidR="0039450C" w:rsidRPr="009B7557" w:rsidRDefault="0039450C" w:rsidP="0039450C">
      <w:pPr>
        <w:rPr>
          <w:lang w:val="en-US"/>
        </w:rPr>
      </w:pPr>
      <w:r w:rsidRPr="009B7557">
        <w:rPr>
          <w:lang w:val="en-US"/>
        </w:rPr>
        <w:t>You need to decide what sort of packaging is best for this product.</w:t>
      </w:r>
    </w:p>
    <w:p w14:paraId="6FD09CEC" w14:textId="77777777" w:rsidR="0039450C" w:rsidRPr="009B7557" w:rsidRDefault="0039450C" w:rsidP="0039450C">
      <w:pPr>
        <w:rPr>
          <w:lang w:val="en-US"/>
        </w:rPr>
      </w:pPr>
    </w:p>
    <w:p w14:paraId="3120F209" w14:textId="77777777" w:rsidR="0039450C" w:rsidRPr="009B7557" w:rsidRDefault="0039450C" w:rsidP="0039450C">
      <w:pPr>
        <w:pStyle w:val="BW-section-head"/>
        <w:rPr>
          <w:lang w:val="en-US"/>
        </w:rPr>
      </w:pPr>
      <w:r w:rsidRPr="009B7557">
        <w:rPr>
          <w:lang w:val="en-US"/>
        </w:rPr>
        <w:t>QUESTION 3 AUDIO</w:t>
      </w:r>
    </w:p>
    <w:p w14:paraId="57F2171D" w14:textId="77777777" w:rsidR="0039450C" w:rsidRPr="006E2642" w:rsidRDefault="0039450C" w:rsidP="0039450C">
      <w:pPr>
        <w:rPr>
          <w:lang w:val="en-US"/>
        </w:rPr>
      </w:pPr>
      <w:r w:rsidRPr="006E2642">
        <w:rPr>
          <w:lang w:val="en-US"/>
        </w:rPr>
        <w:t>You have a few choices for the type of packaging. Which one looks best to you?</w:t>
      </w:r>
    </w:p>
    <w:p w14:paraId="7D6D9730" w14:textId="77777777" w:rsidR="0039450C" w:rsidRPr="006E2642" w:rsidRDefault="0039450C" w:rsidP="0039450C">
      <w:pPr>
        <w:rPr>
          <w:lang w:val="en-US"/>
        </w:rPr>
      </w:pPr>
    </w:p>
    <w:p w14:paraId="704DFC9A" w14:textId="77777777" w:rsidR="0039450C" w:rsidRPr="006E2642" w:rsidRDefault="0039450C" w:rsidP="0039450C">
      <w:pPr>
        <w:pStyle w:val="BW-section-head"/>
        <w:rPr>
          <w:lang w:val="en-US"/>
        </w:rPr>
      </w:pPr>
      <w:r w:rsidRPr="006E2642">
        <w:rPr>
          <w:lang w:val="en-US"/>
        </w:rPr>
        <w:t>OPTIONS FOR QUESTION 3 (15 words max. per option)</w:t>
      </w:r>
    </w:p>
    <w:p w14:paraId="7AE09CFF" w14:textId="77777777" w:rsidR="0039450C" w:rsidRPr="006E2642" w:rsidRDefault="0039450C" w:rsidP="0039450C">
      <w:pPr>
        <w:ind w:firstLine="720"/>
        <w:rPr>
          <w:highlight w:val="green"/>
          <w:lang w:val="en-US"/>
        </w:rPr>
      </w:pPr>
    </w:p>
    <w:p w14:paraId="15F3E8FC" w14:textId="77777777" w:rsidR="0039450C" w:rsidRPr="006E2642" w:rsidRDefault="0039450C" w:rsidP="0039450C">
      <w:pPr>
        <w:pStyle w:val="BW-section-head"/>
        <w:ind w:firstLine="284"/>
        <w:rPr>
          <w:lang w:val="en-US"/>
        </w:rPr>
      </w:pPr>
      <w:r w:rsidRPr="006E2642">
        <w:rPr>
          <w:lang w:val="en-US"/>
        </w:rPr>
        <w:lastRenderedPageBreak/>
        <w:t>RADIO BUTTON GROUP</w:t>
      </w:r>
    </w:p>
    <w:p w14:paraId="493DD93F" w14:textId="77777777" w:rsidR="0039450C" w:rsidRPr="006E2642" w:rsidRDefault="0039450C" w:rsidP="0039450C">
      <w:pPr>
        <w:ind w:left="284"/>
        <w:rPr>
          <w:lang w:val="en-US"/>
        </w:rPr>
      </w:pPr>
      <w:r w:rsidRPr="006E2642">
        <w:rPr>
          <w:lang w:val="en-US"/>
        </w:rPr>
        <w:t>Packaging</w:t>
      </w:r>
    </w:p>
    <w:p w14:paraId="64C42D96" w14:textId="77777777" w:rsidR="0039450C" w:rsidRPr="00DD7A84"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5BB1AED0" w14:textId="77777777" w:rsidTr="009331C0">
        <w:tc>
          <w:tcPr>
            <w:tcW w:w="358" w:type="dxa"/>
            <w:shd w:val="clear" w:color="auto" w:fill="36424A"/>
          </w:tcPr>
          <w:p w14:paraId="5515BC51" w14:textId="77777777" w:rsidR="0039450C" w:rsidRPr="00E01E0C" w:rsidRDefault="0039450C" w:rsidP="009331C0">
            <w:pPr>
              <w:jc w:val="center"/>
              <w:rPr>
                <w:b/>
                <w:color w:val="FFFFFF"/>
                <w:lang w:val="en-US"/>
              </w:rPr>
            </w:pPr>
            <w:r>
              <w:rPr>
                <w:b/>
                <w:color w:val="FFFFFF"/>
                <w:lang w:val="en-US"/>
              </w:rPr>
              <w:t>1</w:t>
            </w:r>
          </w:p>
        </w:tc>
        <w:tc>
          <w:tcPr>
            <w:tcW w:w="6869" w:type="dxa"/>
          </w:tcPr>
          <w:p w14:paraId="3DE64DB0" w14:textId="77777777" w:rsidR="0039450C" w:rsidRPr="005A7629" w:rsidRDefault="0039450C" w:rsidP="009331C0">
            <w:pPr>
              <w:rPr>
                <w:lang w:val="en-US"/>
              </w:rPr>
            </w:pPr>
            <w:r w:rsidRPr="00E01E0C">
              <w:rPr>
                <w:lang w:val="en-US"/>
              </w:rPr>
              <w:t>Low</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473F1FBF" w14:textId="77777777" w:rsidR="0039450C" w:rsidRPr="001C6AEF" w:rsidRDefault="0039450C" w:rsidP="009331C0">
            <w:pPr>
              <w:rPr>
                <w:b/>
                <w:color w:val="B1B94B"/>
                <w:lang w:val="en-US"/>
              </w:rPr>
            </w:pPr>
            <w:r>
              <w:rPr>
                <w:b/>
                <w:color w:val="B1B94B"/>
                <w:lang w:val="en-US"/>
              </w:rPr>
              <w:t>I</w:t>
            </w:r>
            <w:r w:rsidRPr="001C6AEF">
              <w:rPr>
                <w:b/>
                <w:color w:val="B1B94B"/>
                <w:lang w:val="en-US"/>
              </w:rPr>
              <w:t>ncorrect</w:t>
            </w:r>
          </w:p>
        </w:tc>
      </w:tr>
      <w:tr w:rsidR="0039450C" w:rsidRPr="00E01E0C" w14:paraId="70F3B900" w14:textId="77777777" w:rsidTr="009331C0">
        <w:tc>
          <w:tcPr>
            <w:tcW w:w="358" w:type="dxa"/>
            <w:shd w:val="clear" w:color="auto" w:fill="36424A"/>
          </w:tcPr>
          <w:p w14:paraId="4A8C45E4" w14:textId="77777777" w:rsidR="0039450C" w:rsidRPr="00E01E0C" w:rsidRDefault="0039450C" w:rsidP="009331C0">
            <w:pPr>
              <w:jc w:val="center"/>
              <w:rPr>
                <w:b/>
                <w:color w:val="FFFFFF"/>
                <w:lang w:val="en-US"/>
              </w:rPr>
            </w:pPr>
            <w:r>
              <w:rPr>
                <w:b/>
                <w:color w:val="FFFFFF"/>
                <w:lang w:val="en-US"/>
              </w:rPr>
              <w:t>2</w:t>
            </w:r>
          </w:p>
        </w:tc>
        <w:tc>
          <w:tcPr>
            <w:tcW w:w="6869" w:type="dxa"/>
          </w:tcPr>
          <w:p w14:paraId="02621DFD"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not re-sealable (overall cost: $$)</w:t>
            </w:r>
          </w:p>
        </w:tc>
        <w:tc>
          <w:tcPr>
            <w:tcW w:w="2204" w:type="dxa"/>
            <w:shd w:val="clear" w:color="auto" w:fill="36424A"/>
          </w:tcPr>
          <w:p w14:paraId="09252471" w14:textId="77777777" w:rsidR="0039450C" w:rsidRPr="001C6AEF" w:rsidRDefault="0039450C" w:rsidP="009331C0">
            <w:pPr>
              <w:rPr>
                <w:b/>
                <w:color w:val="B1B94B"/>
                <w:lang w:val="en-US"/>
              </w:rPr>
            </w:pPr>
            <w:r w:rsidRPr="001C6AEF">
              <w:rPr>
                <w:b/>
                <w:color w:val="B1B94B"/>
                <w:lang w:val="en-US"/>
              </w:rPr>
              <w:t>Incorrect</w:t>
            </w:r>
          </w:p>
        </w:tc>
      </w:tr>
      <w:tr w:rsidR="0039450C" w:rsidRPr="00E01E0C" w14:paraId="54257789" w14:textId="77777777" w:rsidTr="009331C0">
        <w:tc>
          <w:tcPr>
            <w:tcW w:w="358" w:type="dxa"/>
            <w:shd w:val="clear" w:color="auto" w:fill="36424A"/>
          </w:tcPr>
          <w:p w14:paraId="510D1D71" w14:textId="77777777" w:rsidR="0039450C" w:rsidRPr="00E01E0C" w:rsidRDefault="0039450C" w:rsidP="009331C0">
            <w:pPr>
              <w:jc w:val="center"/>
              <w:rPr>
                <w:b/>
                <w:color w:val="FFFFFF"/>
                <w:lang w:val="en-US"/>
              </w:rPr>
            </w:pPr>
            <w:r>
              <w:rPr>
                <w:b/>
                <w:color w:val="FFFFFF"/>
                <w:lang w:val="en-US"/>
              </w:rPr>
              <w:t>3</w:t>
            </w:r>
          </w:p>
        </w:tc>
        <w:tc>
          <w:tcPr>
            <w:tcW w:w="6869" w:type="dxa"/>
          </w:tcPr>
          <w:p w14:paraId="7F2F4AB1"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545175EA" w14:textId="77777777" w:rsidR="0039450C" w:rsidRPr="001C6AEF" w:rsidRDefault="0039450C" w:rsidP="009331C0">
            <w:pPr>
              <w:rPr>
                <w:b/>
                <w:color w:val="B1B94B"/>
                <w:lang w:val="en-US"/>
              </w:rPr>
            </w:pPr>
            <w:r w:rsidRPr="001C6AEF">
              <w:rPr>
                <w:b/>
                <w:color w:val="B1B94B"/>
                <w:lang w:val="en-US"/>
              </w:rPr>
              <w:t>Correct</w:t>
            </w:r>
          </w:p>
        </w:tc>
      </w:tr>
    </w:tbl>
    <w:p w14:paraId="3C67A154" w14:textId="77777777" w:rsidR="0039450C" w:rsidRPr="00E01E0C" w:rsidRDefault="0039450C" w:rsidP="0039450C">
      <w:pPr>
        <w:rPr>
          <w:lang w:val="en-US"/>
        </w:rPr>
      </w:pPr>
    </w:p>
    <w:p w14:paraId="6EA4F632" w14:textId="77777777" w:rsidR="0039450C" w:rsidRPr="00E01E0C" w:rsidRDefault="0039450C" w:rsidP="0039450C">
      <w:pPr>
        <w:pStyle w:val="BW-section-head"/>
        <w:rPr>
          <w:lang w:val="en-US"/>
        </w:rPr>
      </w:pPr>
      <w:r w:rsidRPr="00E01E0C">
        <w:rPr>
          <w:lang w:val="en-US"/>
        </w:rPr>
        <w:t>FEEDBACK SCREEN 2</w:t>
      </w:r>
    </w:p>
    <w:p w14:paraId="4985BE78" w14:textId="77777777" w:rsidR="0039450C" w:rsidRPr="00E01E0C" w:rsidRDefault="0039450C" w:rsidP="0039450C">
      <w:pPr>
        <w:rPr>
          <w:lang w:val="en-US"/>
        </w:rPr>
      </w:pPr>
    </w:p>
    <w:p w14:paraId="2AE8E76C" w14:textId="77777777" w:rsidR="0039450C" w:rsidRPr="00E01E0C" w:rsidRDefault="0039450C" w:rsidP="0039450C">
      <w:pPr>
        <w:pStyle w:val="BW-section-head"/>
        <w:rPr>
          <w:lang w:val="en-US"/>
        </w:rPr>
      </w:pPr>
      <w:r w:rsidRPr="00E01E0C">
        <w:rPr>
          <w:lang w:val="en-US"/>
        </w:rPr>
        <w:t xml:space="preserve">CORRECT FEEDBACK TEXT </w:t>
      </w:r>
    </w:p>
    <w:p w14:paraId="4402EE4E" w14:textId="77777777" w:rsidR="0039450C" w:rsidRPr="00E01E0C" w:rsidRDefault="0039450C" w:rsidP="0039450C">
      <w:pPr>
        <w:rPr>
          <w:lang w:val="en-US"/>
        </w:rPr>
      </w:pPr>
      <w:r w:rsidRPr="00E01E0C">
        <w:rPr>
          <w:lang w:val="en-US"/>
        </w:rPr>
        <w:t>We ran some more tests and the packaging you selected scored highly with our test groups.</w:t>
      </w:r>
      <w:r>
        <w:rPr>
          <w:lang w:val="en-US"/>
        </w:rPr>
        <w:t xml:space="preserve"> </w:t>
      </w:r>
      <w:r w:rsidRPr="00E01E0C">
        <w:rPr>
          <w:lang w:val="en-US"/>
        </w:rPr>
        <w:t>Well done</w:t>
      </w:r>
      <w:r>
        <w:rPr>
          <w:lang w:val="en-US"/>
        </w:rPr>
        <w:t>, it's the right choice but it's more expensive than the other materials, which is a concern. We'll see if our colleagues working in the '</w:t>
      </w:r>
      <w:r w:rsidRPr="007B044D">
        <w:rPr>
          <w:lang w:val="en-US"/>
        </w:rPr>
        <w:t>discover</w:t>
      </w:r>
      <w:r>
        <w:rPr>
          <w:lang w:val="en-US"/>
        </w:rPr>
        <w:t xml:space="preserve">' groups can think of any ways around that when we move into the 'scale up' phase. </w:t>
      </w:r>
    </w:p>
    <w:p w14:paraId="3F7CF888" w14:textId="77777777" w:rsidR="0039450C" w:rsidRPr="00E01E0C" w:rsidRDefault="0039450C" w:rsidP="0039450C">
      <w:pPr>
        <w:rPr>
          <w:lang w:val="en-US"/>
        </w:rPr>
      </w:pPr>
    </w:p>
    <w:p w14:paraId="38575D36" w14:textId="77777777" w:rsidR="0039450C" w:rsidRPr="00E01E0C" w:rsidRDefault="0039450C" w:rsidP="0039450C">
      <w:pPr>
        <w:pStyle w:val="BW-section-head"/>
        <w:rPr>
          <w:lang w:val="en-US"/>
        </w:rPr>
      </w:pPr>
      <w:r w:rsidRPr="00E01E0C">
        <w:rPr>
          <w:lang w:val="en-US"/>
        </w:rPr>
        <w:t xml:space="preserve">CORRECT FEEDBACK AUDIO </w:t>
      </w:r>
    </w:p>
    <w:p w14:paraId="0A9FB85D" w14:textId="77777777" w:rsidR="0039450C" w:rsidRPr="00E01E0C" w:rsidRDefault="0039450C" w:rsidP="0039450C">
      <w:pPr>
        <w:rPr>
          <w:lang w:val="en-US"/>
        </w:rPr>
      </w:pPr>
      <w:r w:rsidRPr="00E01E0C">
        <w:rPr>
          <w:lang w:val="en-US"/>
        </w:rPr>
        <w:t>Great news</w:t>
      </w:r>
      <w:r>
        <w:rPr>
          <w:lang w:val="en-US"/>
        </w:rPr>
        <w:t>!</w:t>
      </w:r>
      <w:r w:rsidRPr="00E01E0C">
        <w:rPr>
          <w:lang w:val="en-US"/>
        </w:rPr>
        <w:t xml:space="preserve"> We did more consumer testing and they love the new packaging.</w:t>
      </w:r>
      <w:r w:rsidRPr="00ED6529">
        <w:rPr>
          <w:lang w:val="en-US"/>
        </w:rPr>
        <w:t xml:space="preserve"> </w:t>
      </w:r>
      <w:r>
        <w:rPr>
          <w:lang w:val="en-US"/>
        </w:rPr>
        <w:t>However it</w:t>
      </w:r>
      <w:r w:rsidR="00C66FA8">
        <w:rPr>
          <w:lang w:val="en-US"/>
        </w:rPr>
        <w:t>'</w:t>
      </w:r>
      <w:r>
        <w:rPr>
          <w:lang w:val="en-US"/>
        </w:rPr>
        <w:t xml:space="preserve">s more expensive than the other materials, which is a concern. We'll see if our colleagues working in the 'discover' groups can think of any ways around that when we move into the 'scale up' phase. </w:t>
      </w:r>
      <w:r w:rsidRPr="00E01E0C">
        <w:rPr>
          <w:lang w:val="en-US"/>
        </w:rPr>
        <w:t>Let's move on to the next step.</w:t>
      </w:r>
    </w:p>
    <w:p w14:paraId="2C706FCC" w14:textId="77777777" w:rsidR="0039450C" w:rsidRPr="00E01E0C" w:rsidRDefault="0039450C" w:rsidP="0039450C">
      <w:pPr>
        <w:rPr>
          <w:lang w:val="en-US"/>
        </w:rPr>
      </w:pPr>
    </w:p>
    <w:p w14:paraId="707DBECC" w14:textId="77777777" w:rsidR="0039450C" w:rsidRPr="00E01E0C" w:rsidRDefault="0039450C" w:rsidP="0039450C">
      <w:pPr>
        <w:pStyle w:val="BW-section-head"/>
        <w:rPr>
          <w:lang w:val="en-US"/>
        </w:rPr>
      </w:pPr>
      <w:r w:rsidRPr="00E01E0C">
        <w:rPr>
          <w:lang w:val="en-US"/>
        </w:rPr>
        <w:t>CORRECT BUTTON</w:t>
      </w:r>
    </w:p>
    <w:p w14:paraId="230D8236" w14:textId="77777777" w:rsidR="0039450C" w:rsidRPr="00E01E0C" w:rsidRDefault="0039450C" w:rsidP="0039450C">
      <w:pPr>
        <w:rPr>
          <w:lang w:val="en-US"/>
        </w:rPr>
      </w:pPr>
      <w:r w:rsidRPr="00E01E0C">
        <w:rPr>
          <w:lang w:val="en-US"/>
        </w:rPr>
        <w:t>Move on to the next step</w:t>
      </w:r>
    </w:p>
    <w:p w14:paraId="58490CE2" w14:textId="77777777" w:rsidR="0039450C" w:rsidRPr="00E01E0C" w:rsidRDefault="0039450C" w:rsidP="0039450C">
      <w:pPr>
        <w:rPr>
          <w:lang w:val="en-US"/>
        </w:rPr>
      </w:pPr>
    </w:p>
    <w:p w14:paraId="05802DF2" w14:textId="77777777" w:rsidR="0039450C" w:rsidRPr="00E01E0C" w:rsidRDefault="0039450C" w:rsidP="0039450C">
      <w:pPr>
        <w:pStyle w:val="BW-section-head"/>
        <w:rPr>
          <w:lang w:val="en-US"/>
        </w:rPr>
      </w:pPr>
      <w:r w:rsidRPr="00E01E0C">
        <w:rPr>
          <w:lang w:val="en-US"/>
        </w:rPr>
        <w:t>INCORRECT FEEDBACK TEXT STEM</w:t>
      </w:r>
    </w:p>
    <w:p w14:paraId="216F4959" w14:textId="77777777" w:rsidR="0039450C" w:rsidRPr="00E01E0C" w:rsidRDefault="0039450C" w:rsidP="0039450C">
      <w:pPr>
        <w:rPr>
          <w:lang w:val="en-US"/>
        </w:rPr>
      </w:pPr>
      <w:r w:rsidRPr="00E01E0C">
        <w:rPr>
          <w:lang w:val="en-US"/>
        </w:rPr>
        <w:t xml:space="preserve">We tested more consumers and they weren't happy with the packaging. Here's what </w:t>
      </w:r>
      <w:r>
        <w:rPr>
          <w:lang w:val="en-US"/>
        </w:rPr>
        <w:t>the Consumer Science team found</w:t>
      </w:r>
      <w:r w:rsidRPr="00E01E0C">
        <w:rPr>
          <w:lang w:val="en-US"/>
        </w:rPr>
        <w:t>:</w:t>
      </w:r>
    </w:p>
    <w:p w14:paraId="455DAA28" w14:textId="77777777" w:rsidR="0039450C" w:rsidRPr="00E01E0C" w:rsidRDefault="0039450C" w:rsidP="0039450C">
      <w:pPr>
        <w:rPr>
          <w:b/>
          <w:u w:val="single"/>
          <w:lang w:val="en-US"/>
        </w:rPr>
      </w:pPr>
    </w:p>
    <w:p w14:paraId="35559DAB" w14:textId="77777777" w:rsidR="0039450C" w:rsidRPr="00E01E0C" w:rsidRDefault="0039450C" w:rsidP="0039450C">
      <w:pPr>
        <w:pStyle w:val="BW-section-head"/>
        <w:rPr>
          <w:lang w:val="en-US"/>
        </w:rPr>
      </w:pPr>
      <w:r w:rsidRPr="00E01E0C">
        <w:rPr>
          <w:lang w:val="en-US"/>
        </w:rPr>
        <w:t xml:space="preserve">INCORRECT FEEDBACK OPTION </w:t>
      </w:r>
      <w:r>
        <w:rPr>
          <w:lang w:val="en-US"/>
        </w:rPr>
        <w:t>1</w:t>
      </w:r>
    </w:p>
    <w:p w14:paraId="308E7A7F" w14:textId="77777777" w:rsidR="0039450C" w:rsidRPr="00E01E0C" w:rsidRDefault="0039450C" w:rsidP="0039450C">
      <w:pPr>
        <w:rPr>
          <w:lang w:val="en-US"/>
        </w:rPr>
      </w:pPr>
      <w:r w:rsidRPr="00E01E0C">
        <w:rPr>
          <w:lang w:val="en-US"/>
        </w:rPr>
        <w:t xml:space="preserve">Consumers find the re-seal option very useful, but the </w:t>
      </w:r>
      <w:r>
        <w:rPr>
          <w:lang w:val="en-US"/>
        </w:rPr>
        <w:t xml:space="preserve">low-cost </w:t>
      </w:r>
      <w:r w:rsidRPr="00E01E0C">
        <w:rPr>
          <w:lang w:val="en-US"/>
        </w:rPr>
        <w:t xml:space="preserve">packaging doesn't protect the product enough. </w:t>
      </w:r>
    </w:p>
    <w:p w14:paraId="64FE17A7" w14:textId="77777777" w:rsidR="0039450C" w:rsidRPr="00E01E0C" w:rsidRDefault="0039450C" w:rsidP="0039450C">
      <w:pPr>
        <w:rPr>
          <w:b/>
          <w:u w:val="single"/>
          <w:lang w:val="en-US"/>
        </w:rPr>
      </w:pPr>
    </w:p>
    <w:p w14:paraId="02DE4062" w14:textId="77777777" w:rsidR="0039450C" w:rsidRPr="00E01E0C" w:rsidRDefault="0039450C" w:rsidP="0039450C">
      <w:pPr>
        <w:pStyle w:val="BW-section-head"/>
        <w:rPr>
          <w:lang w:val="en-US"/>
        </w:rPr>
      </w:pPr>
      <w:r w:rsidRPr="00E01E0C">
        <w:rPr>
          <w:lang w:val="en-US"/>
        </w:rPr>
        <w:t xml:space="preserve">INCORRECT FEEDBACK OPTION </w:t>
      </w:r>
      <w:r>
        <w:rPr>
          <w:lang w:val="en-US"/>
        </w:rPr>
        <w:t>2</w:t>
      </w:r>
    </w:p>
    <w:p w14:paraId="2358937F" w14:textId="77777777" w:rsidR="0039450C" w:rsidRPr="00E01E0C" w:rsidRDefault="0039450C" w:rsidP="0039450C">
      <w:pPr>
        <w:rPr>
          <w:lang w:val="en-US"/>
        </w:rPr>
      </w:pPr>
      <w:r w:rsidRPr="00E01E0C">
        <w:rPr>
          <w:lang w:val="en-US"/>
        </w:rPr>
        <w:t>The packaging protects the product well, but the product has to be used too quickly once the package is opened.</w:t>
      </w:r>
      <w:r>
        <w:rPr>
          <w:lang w:val="en-US"/>
        </w:rPr>
        <w:t xml:space="preserve"> Consumers prefer to eat a little at a time.</w:t>
      </w:r>
    </w:p>
    <w:p w14:paraId="181F22D8" w14:textId="77777777" w:rsidR="0039450C" w:rsidRPr="00E01E0C" w:rsidRDefault="0039450C" w:rsidP="0039450C">
      <w:pPr>
        <w:rPr>
          <w:b/>
          <w:u w:val="single"/>
          <w:lang w:val="en-US"/>
        </w:rPr>
      </w:pPr>
    </w:p>
    <w:p w14:paraId="7D886952" w14:textId="77777777" w:rsidR="0039450C" w:rsidRPr="00E01E0C" w:rsidRDefault="0039450C" w:rsidP="0039450C">
      <w:pPr>
        <w:pStyle w:val="BW-section-head"/>
        <w:rPr>
          <w:lang w:val="en-US"/>
        </w:rPr>
      </w:pPr>
      <w:r w:rsidRPr="00E01E0C">
        <w:rPr>
          <w:lang w:val="en-US"/>
        </w:rPr>
        <w:t xml:space="preserve">INCORRECT FEEDBACK AUDIO </w:t>
      </w:r>
    </w:p>
    <w:p w14:paraId="753D591C" w14:textId="77777777" w:rsidR="0039450C" w:rsidRPr="005A7629" w:rsidRDefault="0039450C" w:rsidP="0039450C">
      <w:pPr>
        <w:rPr>
          <w:lang w:val="en-US"/>
        </w:rPr>
      </w:pPr>
      <w:r w:rsidRPr="00E01E0C">
        <w:rPr>
          <w:lang w:val="en-US"/>
        </w:rPr>
        <w:t>Oh dear</w:t>
      </w:r>
      <w:r>
        <w:rPr>
          <w:rFonts w:cs="Arial"/>
          <w:lang w:val="en-US"/>
        </w:rPr>
        <w:t>.</w:t>
      </w:r>
      <w:r w:rsidRPr="005A7629">
        <w:rPr>
          <w:lang w:val="en-US"/>
        </w:rPr>
        <w:t xml:space="preserve"> </w:t>
      </w:r>
      <w:r>
        <w:rPr>
          <w:lang w:val="en-US"/>
        </w:rPr>
        <w:t>I</w:t>
      </w:r>
      <w:r w:rsidRPr="005A7629">
        <w:rPr>
          <w:lang w:val="en-US"/>
        </w:rPr>
        <w:t>t looks like our packaging wasn't a hit with consumers. Let's try again and make some changes.</w:t>
      </w:r>
    </w:p>
    <w:p w14:paraId="4D907DC8" w14:textId="77777777" w:rsidR="0039450C" w:rsidRPr="001C6AEF" w:rsidRDefault="0039450C" w:rsidP="0039450C">
      <w:pPr>
        <w:rPr>
          <w:lang w:val="en-US"/>
        </w:rPr>
      </w:pPr>
    </w:p>
    <w:p w14:paraId="3B36502D" w14:textId="77777777" w:rsidR="0039450C" w:rsidRPr="00BF0C44" w:rsidRDefault="0039450C" w:rsidP="0039450C">
      <w:pPr>
        <w:pStyle w:val="BW-section-head"/>
        <w:rPr>
          <w:lang w:val="en-US"/>
        </w:rPr>
      </w:pPr>
      <w:r w:rsidRPr="00BF0C44">
        <w:rPr>
          <w:lang w:val="en-US"/>
        </w:rPr>
        <w:t>INCORRECT BUTTON</w:t>
      </w:r>
    </w:p>
    <w:p w14:paraId="2DAEA51E" w14:textId="77777777" w:rsidR="0039450C" w:rsidRPr="00BF0C44" w:rsidRDefault="0039450C" w:rsidP="0039450C">
      <w:pPr>
        <w:rPr>
          <w:lang w:val="en-US"/>
        </w:rPr>
      </w:pPr>
      <w:r w:rsidRPr="00BF0C44">
        <w:rPr>
          <w:lang w:val="en-US"/>
        </w:rPr>
        <w:t>Try again</w:t>
      </w:r>
    </w:p>
    <w:p w14:paraId="2001306A" w14:textId="77777777" w:rsidR="0039450C" w:rsidRPr="00BF0C44" w:rsidRDefault="0039450C" w:rsidP="0039450C">
      <w:pPr>
        <w:rPr>
          <w:lang w:val="en-US"/>
        </w:rPr>
      </w:pPr>
    </w:p>
    <w:p w14:paraId="68AB150B" w14:textId="77777777" w:rsidR="0039450C" w:rsidRPr="0002338F" w:rsidRDefault="0039450C" w:rsidP="0039450C">
      <w:pPr>
        <w:pStyle w:val="BW-section-head"/>
        <w:rPr>
          <w:lang w:val="en-US"/>
        </w:rPr>
      </w:pPr>
      <w:r w:rsidRPr="0002338F">
        <w:rPr>
          <w:lang w:val="en-US"/>
        </w:rPr>
        <w:t>SUCCESS SCREEN 3</w:t>
      </w:r>
    </w:p>
    <w:p w14:paraId="06532C3A" w14:textId="77777777" w:rsidR="0039450C" w:rsidRPr="0002338F" w:rsidRDefault="0039450C" w:rsidP="0039450C">
      <w:pPr>
        <w:rPr>
          <w:b/>
          <w:u w:val="single"/>
          <w:lang w:val="en-US"/>
        </w:rPr>
      </w:pPr>
    </w:p>
    <w:p w14:paraId="3FD46FC2" w14:textId="77777777" w:rsidR="0039450C" w:rsidRPr="009B7557" w:rsidRDefault="0039450C" w:rsidP="0039450C">
      <w:pPr>
        <w:pStyle w:val="BW-section-head"/>
        <w:rPr>
          <w:lang w:val="en-US"/>
        </w:rPr>
      </w:pPr>
      <w:r w:rsidRPr="009B7557">
        <w:rPr>
          <w:lang w:val="en-US"/>
        </w:rPr>
        <w:t>SUCCESS SCREEN TEXT</w:t>
      </w:r>
    </w:p>
    <w:p w14:paraId="53D03247" w14:textId="77777777" w:rsidR="0039450C" w:rsidRPr="000C02B1" w:rsidRDefault="0039450C" w:rsidP="0039450C">
      <w:pPr>
        <w:rPr>
          <w:b/>
          <w:color w:val="0070C0"/>
          <w:lang w:val="en-US"/>
          <w:rPrChange w:id="444" w:author="Elizabeth Hughes" w:date="2016-11-01T15:40:00Z">
            <w:rPr>
              <w:b/>
              <w:color w:val="FF0000"/>
              <w:lang w:val="en-US"/>
            </w:rPr>
          </w:rPrChange>
        </w:rPr>
      </w:pPr>
      <w:r w:rsidRPr="000C02B1">
        <w:rPr>
          <w:b/>
          <w:color w:val="0070C0"/>
          <w:lang w:val="en-US"/>
          <w:rPrChange w:id="445" w:author="Elizabeth Hughes" w:date="2016-11-01T15:40:00Z">
            <w:rPr>
              <w:b/>
              <w:color w:val="FF0000"/>
              <w:lang w:val="en-US"/>
            </w:rPr>
          </w:rPrChange>
        </w:rPr>
        <w:t>Develop</w:t>
      </w:r>
    </w:p>
    <w:p w14:paraId="7525AE99" w14:textId="77777777" w:rsidR="0039450C" w:rsidRPr="009B7557" w:rsidRDefault="0039450C" w:rsidP="0039450C">
      <w:pPr>
        <w:rPr>
          <w:lang w:val="en-US"/>
        </w:rPr>
      </w:pPr>
    </w:p>
    <w:p w14:paraId="41A8177F" w14:textId="77777777" w:rsidR="0039450C" w:rsidRPr="006E2642" w:rsidRDefault="0039450C" w:rsidP="0039450C">
      <w:pPr>
        <w:rPr>
          <w:lang w:val="en-US"/>
        </w:rPr>
      </w:pPr>
      <w:r w:rsidRPr="009B7557">
        <w:rPr>
          <w:lang w:val="en-US"/>
        </w:rPr>
        <w:t>The Product and Pack Development teams now understand what design characteristics are critical to success. This time you tested the product and the packaging separately, but sometimes we'll test them together,</w:t>
      </w:r>
      <w:r w:rsidRPr="006E2642">
        <w:rPr>
          <w:lang w:val="en-US"/>
        </w:rPr>
        <w:t xml:space="preserve"> depending on what we're trying to discover.</w:t>
      </w:r>
    </w:p>
    <w:p w14:paraId="689A3CF9" w14:textId="77777777" w:rsidR="0039450C" w:rsidRPr="006E2642" w:rsidRDefault="0039450C" w:rsidP="0039450C">
      <w:pPr>
        <w:rPr>
          <w:lang w:val="en-US"/>
        </w:rPr>
      </w:pPr>
    </w:p>
    <w:p w14:paraId="0022147F" w14:textId="77777777" w:rsidR="0039450C" w:rsidRPr="00DD7A84" w:rsidRDefault="0039450C" w:rsidP="0039450C">
      <w:pPr>
        <w:rPr>
          <w:lang w:val="en-US"/>
        </w:rPr>
      </w:pPr>
      <w:r w:rsidRPr="006E2642">
        <w:rPr>
          <w:lang w:val="en-US"/>
        </w:rPr>
        <w:t xml:space="preserve">You've </w:t>
      </w:r>
      <w:r>
        <w:rPr>
          <w:lang w:val="en-US"/>
        </w:rPr>
        <w:t xml:space="preserve">developed a good working prototype, now we need to work out how to scale it up for full production. </w:t>
      </w:r>
    </w:p>
    <w:p w14:paraId="3678FF2A" w14:textId="77777777" w:rsidR="0039450C" w:rsidRPr="00DD7A84" w:rsidRDefault="0039450C" w:rsidP="0039450C">
      <w:pPr>
        <w:rPr>
          <w:lang w:val="en-US"/>
        </w:rPr>
      </w:pPr>
    </w:p>
    <w:p w14:paraId="5AE1BC7C" w14:textId="77777777" w:rsidR="0039450C" w:rsidRPr="00DD7A84" w:rsidRDefault="0039450C" w:rsidP="0039450C">
      <w:pPr>
        <w:rPr>
          <w:lang w:val="en-US"/>
        </w:rPr>
      </w:pPr>
    </w:p>
    <w:p w14:paraId="2108BB30" w14:textId="77777777" w:rsidR="0039450C" w:rsidRPr="00DD7A84" w:rsidRDefault="0039450C" w:rsidP="0039450C">
      <w:pPr>
        <w:pStyle w:val="BW-section-head"/>
        <w:rPr>
          <w:lang w:val="en-US"/>
        </w:rPr>
      </w:pPr>
      <w:r w:rsidRPr="00DD7A84">
        <w:rPr>
          <w:lang w:val="en-US"/>
        </w:rPr>
        <w:t>SUCCESS SCREEN AUDIO</w:t>
      </w:r>
    </w:p>
    <w:p w14:paraId="6701E79E" w14:textId="77777777" w:rsidR="0039450C" w:rsidRPr="005A7629" w:rsidRDefault="0039450C" w:rsidP="0039450C">
      <w:pPr>
        <w:rPr>
          <w:lang w:val="en-US"/>
        </w:rPr>
      </w:pPr>
      <w:r>
        <w:rPr>
          <w:lang w:val="en-US"/>
        </w:rPr>
        <w:t>Wow! You've got product and pack prototypes which seems be working well with consumers</w:t>
      </w:r>
      <w:r w:rsidRPr="005A7629">
        <w:rPr>
          <w:lang w:val="en-US"/>
        </w:rPr>
        <w:t xml:space="preserve">. </w:t>
      </w:r>
      <w:r>
        <w:rPr>
          <w:lang w:val="en-US"/>
        </w:rPr>
        <w:t xml:space="preserve">Now </w:t>
      </w:r>
      <w:r w:rsidR="00C66FA8">
        <w:rPr>
          <w:lang w:val="en-US"/>
        </w:rPr>
        <w:t xml:space="preserve">let's </w:t>
      </w:r>
      <w:r>
        <w:rPr>
          <w:lang w:val="en-US"/>
        </w:rPr>
        <w:t>see how to scale it up</w:t>
      </w:r>
      <w:r w:rsidRPr="005A7629">
        <w:rPr>
          <w:lang w:val="en-US"/>
        </w:rPr>
        <w:t xml:space="preserve">. </w:t>
      </w:r>
    </w:p>
    <w:p w14:paraId="4F1F87AB" w14:textId="77777777" w:rsidR="0039450C" w:rsidRPr="001C6AEF" w:rsidRDefault="0039450C" w:rsidP="0039450C">
      <w:pPr>
        <w:rPr>
          <w:lang w:val="en-US"/>
        </w:rPr>
      </w:pPr>
    </w:p>
    <w:p w14:paraId="07A47AD9" w14:textId="77777777" w:rsidR="0039450C" w:rsidRPr="00BF0C44" w:rsidRDefault="0039450C" w:rsidP="0039450C">
      <w:pPr>
        <w:pStyle w:val="BW-section-head"/>
        <w:rPr>
          <w:lang w:val="en-US"/>
        </w:rPr>
      </w:pPr>
      <w:r w:rsidRPr="00BF0C44">
        <w:rPr>
          <w:lang w:val="en-US"/>
        </w:rPr>
        <w:t>SUCCESS SCREEN BUTTON</w:t>
      </w:r>
    </w:p>
    <w:p w14:paraId="4C09947F" w14:textId="77777777" w:rsidR="0039450C" w:rsidRPr="00BF0C44" w:rsidRDefault="0039450C" w:rsidP="0039450C">
      <w:pPr>
        <w:rPr>
          <w:lang w:val="en-US"/>
        </w:rPr>
      </w:pPr>
      <w:r w:rsidRPr="00BF0C44">
        <w:rPr>
          <w:lang w:val="en-US"/>
        </w:rPr>
        <w:t>Move on to the next step</w:t>
      </w:r>
    </w:p>
    <w:p w14:paraId="2692B8C9" w14:textId="77777777" w:rsidR="0039450C" w:rsidRPr="0002338F" w:rsidRDefault="0039450C" w:rsidP="0039450C">
      <w:pPr>
        <w:rPr>
          <w:b/>
          <w:u w:val="single"/>
          <w:lang w:val="en-US"/>
        </w:rPr>
      </w:pPr>
    </w:p>
    <w:p w14:paraId="65C7B908" w14:textId="77777777" w:rsidR="0039450C" w:rsidRPr="0002338F" w:rsidRDefault="0039450C" w:rsidP="0039450C">
      <w:pPr>
        <w:pStyle w:val="BW-section-head"/>
        <w:rPr>
          <w:lang w:val="en-US"/>
        </w:rPr>
      </w:pPr>
      <w:r w:rsidRPr="0002338F">
        <w:rPr>
          <w:lang w:val="en-US"/>
        </w:rPr>
        <w:t>QUESTION SCREEN 4</w:t>
      </w:r>
    </w:p>
    <w:p w14:paraId="3A1242B8" w14:textId="77777777" w:rsidR="0039450C" w:rsidRPr="009B7557" w:rsidRDefault="0039450C" w:rsidP="0039450C">
      <w:pPr>
        <w:rPr>
          <w:szCs w:val="20"/>
          <w:lang w:val="en-US"/>
        </w:rPr>
      </w:pPr>
    </w:p>
    <w:p w14:paraId="69966C60" w14:textId="77777777" w:rsidR="0039450C" w:rsidRDefault="0039450C" w:rsidP="0039450C">
      <w:pPr>
        <w:pStyle w:val="BW-section-head"/>
        <w:rPr>
          <w:lang w:val="en-US"/>
        </w:rPr>
      </w:pPr>
      <w:r w:rsidRPr="009B7557">
        <w:rPr>
          <w:lang w:val="en-US"/>
        </w:rPr>
        <w:t>QUESTION 4 TEXT</w:t>
      </w:r>
    </w:p>
    <w:p w14:paraId="4AC88F6B" w14:textId="77777777" w:rsidR="0039450C" w:rsidRDefault="0039450C" w:rsidP="0039450C">
      <w:pPr>
        <w:pStyle w:val="BW-section-head"/>
        <w:rPr>
          <w:color w:val="0070C0"/>
          <w:lang w:val="en-US"/>
        </w:rPr>
      </w:pPr>
      <w:r w:rsidRPr="00111195">
        <w:rPr>
          <w:color w:val="0070C0"/>
          <w:lang w:val="en-US"/>
        </w:rPr>
        <w:lastRenderedPageBreak/>
        <w:t>Develop</w:t>
      </w:r>
    </w:p>
    <w:p w14:paraId="0B32CEF8" w14:textId="77777777" w:rsidR="0039450C" w:rsidRPr="00111195" w:rsidRDefault="0039450C" w:rsidP="0039450C">
      <w:pPr>
        <w:pStyle w:val="BW-section-head"/>
        <w:rPr>
          <w:color w:val="0070C0"/>
          <w:lang w:val="en-US"/>
        </w:rPr>
      </w:pPr>
    </w:p>
    <w:p w14:paraId="373AC46E" w14:textId="77777777" w:rsidR="0039450C" w:rsidRDefault="0039450C" w:rsidP="0039450C">
      <w:pPr>
        <w:rPr>
          <w:lang w:val="en-US"/>
        </w:rPr>
      </w:pPr>
      <w:r w:rsidRPr="009B7557">
        <w:rPr>
          <w:lang w:val="en-US"/>
        </w:rPr>
        <w:t>Now we need to think about</w:t>
      </w:r>
      <w:r>
        <w:rPr>
          <w:lang w:val="en-US"/>
        </w:rPr>
        <w:t xml:space="preserve"> producing this snack on a large scale, a phase we call 'scale up'.</w:t>
      </w:r>
    </w:p>
    <w:p w14:paraId="648E7C9C" w14:textId="77777777" w:rsidR="0039450C" w:rsidRDefault="0039450C" w:rsidP="0039450C">
      <w:pPr>
        <w:rPr>
          <w:lang w:val="en-US"/>
        </w:rPr>
      </w:pPr>
      <w:r w:rsidRPr="009B7557">
        <w:rPr>
          <w:lang w:val="en-US"/>
        </w:rPr>
        <w:t xml:space="preserve">Do we have the right processes </w:t>
      </w:r>
      <w:r>
        <w:rPr>
          <w:lang w:val="en-US"/>
        </w:rPr>
        <w:t xml:space="preserve">to make </w:t>
      </w:r>
      <w:r w:rsidRPr="009B7557">
        <w:rPr>
          <w:lang w:val="en-US"/>
        </w:rPr>
        <w:t xml:space="preserve">this product? </w:t>
      </w:r>
    </w:p>
    <w:p w14:paraId="494F65E8" w14:textId="77777777" w:rsidR="0039450C" w:rsidRDefault="0039450C" w:rsidP="0039450C">
      <w:pPr>
        <w:rPr>
          <w:lang w:val="en-US"/>
        </w:rPr>
      </w:pPr>
      <w:r>
        <w:rPr>
          <w:lang w:val="en-US"/>
        </w:rPr>
        <w:t xml:space="preserve">Do we have the right </w:t>
      </w:r>
      <w:r w:rsidRPr="009B7557">
        <w:rPr>
          <w:lang w:val="en-US"/>
        </w:rPr>
        <w:t>raw materials</w:t>
      </w:r>
      <w:r>
        <w:rPr>
          <w:lang w:val="en-US"/>
        </w:rPr>
        <w:t xml:space="preserve"> and packaging?</w:t>
      </w:r>
      <w:r w:rsidRPr="009B7557">
        <w:rPr>
          <w:lang w:val="en-US"/>
        </w:rPr>
        <w:t xml:space="preserve">  </w:t>
      </w:r>
    </w:p>
    <w:p w14:paraId="06054B14" w14:textId="77777777" w:rsidR="0039450C" w:rsidRDefault="0039450C" w:rsidP="0039450C">
      <w:pPr>
        <w:rPr>
          <w:lang w:val="en-US"/>
        </w:rPr>
      </w:pPr>
    </w:p>
    <w:p w14:paraId="141DF0EC" w14:textId="77777777" w:rsidR="0039450C" w:rsidRPr="009B7557" w:rsidRDefault="0039450C" w:rsidP="0039450C">
      <w:pPr>
        <w:rPr>
          <w:lang w:val="en-US"/>
        </w:rPr>
      </w:pPr>
      <w:r w:rsidRPr="009B7557">
        <w:rPr>
          <w:lang w:val="en-US"/>
        </w:rPr>
        <w:t xml:space="preserve">Who would you ask </w:t>
      </w:r>
      <w:r>
        <w:rPr>
          <w:lang w:val="en-US"/>
        </w:rPr>
        <w:t>to get the answers</w:t>
      </w:r>
      <w:r w:rsidRPr="009B7557">
        <w:rPr>
          <w:lang w:val="en-US"/>
        </w:rPr>
        <w:t>?</w:t>
      </w:r>
    </w:p>
    <w:p w14:paraId="5BB0391E" w14:textId="77777777" w:rsidR="0039450C" w:rsidRPr="009B7557" w:rsidRDefault="0039450C" w:rsidP="0039450C">
      <w:pPr>
        <w:rPr>
          <w:lang w:val="en-US"/>
        </w:rPr>
      </w:pPr>
    </w:p>
    <w:p w14:paraId="128C1442" w14:textId="77777777" w:rsidR="0039450C" w:rsidRPr="009B7557" w:rsidRDefault="0039450C" w:rsidP="0039450C">
      <w:pPr>
        <w:rPr>
          <w:lang w:val="en-US"/>
        </w:rPr>
      </w:pPr>
      <w:r w:rsidRPr="009B7557">
        <w:rPr>
          <w:lang w:val="en-US"/>
        </w:rPr>
        <w:t xml:space="preserve">Select </w:t>
      </w:r>
      <w:r>
        <w:rPr>
          <w:lang w:val="en-US"/>
        </w:rPr>
        <w:t>the right</w:t>
      </w:r>
      <w:r w:rsidRPr="009B7557">
        <w:rPr>
          <w:lang w:val="en-US"/>
        </w:rPr>
        <w:t xml:space="preserve"> teams</w:t>
      </w:r>
      <w:r>
        <w:rPr>
          <w:lang w:val="en-US"/>
        </w:rPr>
        <w:t xml:space="preserve"> of experts</w:t>
      </w:r>
      <w:r w:rsidRPr="009B7557">
        <w:rPr>
          <w:lang w:val="en-US"/>
        </w:rPr>
        <w:t xml:space="preserve"> </w:t>
      </w:r>
      <w:r>
        <w:rPr>
          <w:lang w:val="en-US"/>
        </w:rPr>
        <w:t>to help with each challenge</w:t>
      </w:r>
      <w:r w:rsidRPr="009B7557">
        <w:rPr>
          <w:lang w:val="en-US"/>
        </w:rPr>
        <w:t>.</w:t>
      </w:r>
    </w:p>
    <w:p w14:paraId="22F1F215" w14:textId="77777777" w:rsidR="0039450C" w:rsidRPr="009B7557" w:rsidRDefault="0039450C" w:rsidP="0039450C">
      <w:pPr>
        <w:rPr>
          <w:lang w:val="en-US"/>
        </w:rPr>
      </w:pPr>
    </w:p>
    <w:p w14:paraId="36E0DBC2" w14:textId="77777777" w:rsidR="0039450C" w:rsidRPr="006E2642" w:rsidRDefault="0039450C" w:rsidP="0039450C">
      <w:pPr>
        <w:pStyle w:val="BW-section-head"/>
        <w:rPr>
          <w:lang w:val="en-US"/>
        </w:rPr>
      </w:pPr>
      <w:r w:rsidRPr="006E2642">
        <w:rPr>
          <w:lang w:val="en-US"/>
        </w:rPr>
        <w:t>QUESTION 4 AUDIO</w:t>
      </w:r>
    </w:p>
    <w:p w14:paraId="6B5B69EE" w14:textId="77777777" w:rsidR="0039450C" w:rsidRPr="006E2642" w:rsidRDefault="0039450C" w:rsidP="0039450C">
      <w:pPr>
        <w:rPr>
          <w:lang w:val="en-US"/>
        </w:rPr>
      </w:pPr>
      <w:r w:rsidRPr="006E2642">
        <w:rPr>
          <w:lang w:val="en-US"/>
        </w:rPr>
        <w:t>Great</w:t>
      </w:r>
      <w:r>
        <w:rPr>
          <w:lang w:val="en-US"/>
        </w:rPr>
        <w:t>!</w:t>
      </w:r>
      <w:r w:rsidRPr="006E2642">
        <w:rPr>
          <w:lang w:val="en-US"/>
        </w:rPr>
        <w:t xml:space="preserve"> </w:t>
      </w:r>
      <w:r>
        <w:rPr>
          <w:lang w:val="en-US"/>
        </w:rPr>
        <w:t>You're</w:t>
      </w:r>
      <w:r w:rsidRPr="006E2642">
        <w:rPr>
          <w:lang w:val="en-US"/>
        </w:rPr>
        <w:t xml:space="preserve"> ready to think about </w:t>
      </w:r>
      <w:r>
        <w:rPr>
          <w:lang w:val="en-US"/>
        </w:rPr>
        <w:t>scale up</w:t>
      </w:r>
      <w:r w:rsidRPr="006E2642">
        <w:rPr>
          <w:lang w:val="en-US"/>
        </w:rPr>
        <w:t xml:space="preserve">. There are </w:t>
      </w:r>
      <w:r>
        <w:rPr>
          <w:lang w:val="en-US"/>
        </w:rPr>
        <w:t>two</w:t>
      </w:r>
      <w:r w:rsidRPr="006E2642">
        <w:rPr>
          <w:lang w:val="en-US"/>
        </w:rPr>
        <w:t xml:space="preserve"> questions we need to answer.</w:t>
      </w:r>
    </w:p>
    <w:p w14:paraId="2CFBC21A" w14:textId="77777777" w:rsidR="0039450C" w:rsidRPr="006E2642" w:rsidRDefault="0039450C" w:rsidP="0039450C">
      <w:pPr>
        <w:rPr>
          <w:lang w:val="en-US"/>
        </w:rPr>
      </w:pPr>
    </w:p>
    <w:p w14:paraId="515235FD" w14:textId="77777777" w:rsidR="0039450C" w:rsidRPr="00DD7A84" w:rsidRDefault="0039450C" w:rsidP="0039450C">
      <w:pPr>
        <w:pStyle w:val="BW-section-head"/>
        <w:rPr>
          <w:lang w:val="en-US"/>
        </w:rPr>
      </w:pPr>
      <w:r w:rsidRPr="006E2642">
        <w:rPr>
          <w:lang w:val="en-US"/>
        </w:rPr>
        <w:t xml:space="preserve">OPTIONS FOR QUESTION </w:t>
      </w:r>
      <w:r w:rsidRPr="00DD7A84">
        <w:rPr>
          <w:lang w:val="en-US"/>
        </w:rPr>
        <w:t>4 (15 words max. per option)</w:t>
      </w:r>
    </w:p>
    <w:p w14:paraId="59EDFCE1" w14:textId="77777777" w:rsidR="0039450C" w:rsidRPr="00DD7A84" w:rsidRDefault="0039450C" w:rsidP="0039450C">
      <w:pPr>
        <w:ind w:firstLine="720"/>
        <w:rPr>
          <w:highlight w:val="green"/>
          <w:lang w:val="en-US"/>
        </w:rPr>
      </w:pPr>
    </w:p>
    <w:p w14:paraId="1A0B3901" w14:textId="77777777" w:rsidR="0039450C" w:rsidRPr="00E01E0C" w:rsidRDefault="0039450C" w:rsidP="0039450C">
      <w:pPr>
        <w:pStyle w:val="BW-section-head"/>
        <w:rPr>
          <w:lang w:val="en-US"/>
        </w:rPr>
      </w:pPr>
      <w:r w:rsidRPr="00DD7A84">
        <w:rPr>
          <w:lang w:val="en-US"/>
        </w:rPr>
        <w:t>COLUMN SORT (Requires one or two selections per row)</w:t>
      </w:r>
    </w:p>
    <w:p w14:paraId="3B96991B" w14:textId="77777777" w:rsidR="0039450C" w:rsidRPr="00E01E0C" w:rsidRDefault="0039450C" w:rsidP="0039450C">
      <w:pPr>
        <w:ind w:left="284"/>
        <w:rPr>
          <w:b/>
          <w:u w:val="single"/>
          <w:lang w:val="en-US"/>
        </w:rPr>
      </w:pPr>
    </w:p>
    <w:tbl>
      <w:tblPr>
        <w:tblW w:w="776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2438"/>
        <w:gridCol w:w="1276"/>
        <w:gridCol w:w="1559"/>
        <w:gridCol w:w="1020"/>
        <w:gridCol w:w="1234"/>
      </w:tblGrid>
      <w:tr w:rsidR="0039450C" w:rsidRPr="00E01E0C" w14:paraId="3941C882" w14:textId="77777777" w:rsidTr="009331C0">
        <w:tc>
          <w:tcPr>
            <w:tcW w:w="236" w:type="dxa"/>
            <w:shd w:val="clear" w:color="auto" w:fill="auto"/>
          </w:tcPr>
          <w:p w14:paraId="1B7C6E10" w14:textId="77777777" w:rsidR="0039450C" w:rsidRPr="00E01E0C" w:rsidRDefault="0039450C" w:rsidP="009331C0">
            <w:pPr>
              <w:rPr>
                <w:b/>
                <w:lang w:val="en-US"/>
              </w:rPr>
            </w:pPr>
            <w:r w:rsidRPr="00E01E0C">
              <w:rPr>
                <w:b/>
                <w:lang w:val="en-US"/>
              </w:rPr>
              <w:t>#</w:t>
            </w:r>
          </w:p>
        </w:tc>
        <w:tc>
          <w:tcPr>
            <w:tcW w:w="2438" w:type="dxa"/>
            <w:shd w:val="clear" w:color="auto" w:fill="auto"/>
          </w:tcPr>
          <w:p w14:paraId="0F9719B5" w14:textId="77777777" w:rsidR="0039450C" w:rsidRPr="00E01E0C" w:rsidRDefault="0039450C" w:rsidP="009331C0">
            <w:pPr>
              <w:rPr>
                <w:b/>
                <w:lang w:val="en-US"/>
              </w:rPr>
            </w:pPr>
            <w:r w:rsidRPr="00E01E0C">
              <w:rPr>
                <w:b/>
                <w:lang w:val="en-US"/>
              </w:rPr>
              <w:t>Question</w:t>
            </w:r>
          </w:p>
        </w:tc>
        <w:tc>
          <w:tcPr>
            <w:tcW w:w="1276" w:type="dxa"/>
            <w:shd w:val="clear" w:color="auto" w:fill="auto"/>
          </w:tcPr>
          <w:p w14:paraId="32C1E994" w14:textId="77777777" w:rsidR="0039450C" w:rsidRPr="00E01E0C" w:rsidRDefault="0039450C" w:rsidP="009331C0">
            <w:pPr>
              <w:rPr>
                <w:b/>
                <w:lang w:val="en-US"/>
              </w:rPr>
            </w:pPr>
            <w:r w:rsidRPr="00E01E0C">
              <w:rPr>
                <w:b/>
                <w:lang w:val="en-US"/>
              </w:rPr>
              <w:t>Ingredient Research</w:t>
            </w:r>
          </w:p>
        </w:tc>
        <w:tc>
          <w:tcPr>
            <w:tcW w:w="1559" w:type="dxa"/>
            <w:shd w:val="clear" w:color="auto" w:fill="auto"/>
          </w:tcPr>
          <w:p w14:paraId="542AAEC7" w14:textId="77777777" w:rsidR="0039450C" w:rsidRPr="00E01E0C" w:rsidRDefault="0039450C" w:rsidP="009331C0">
            <w:pPr>
              <w:rPr>
                <w:b/>
                <w:lang w:val="en-US"/>
              </w:rPr>
            </w:pPr>
            <w:r w:rsidRPr="00E01E0C">
              <w:rPr>
                <w:b/>
                <w:lang w:val="en-US"/>
              </w:rPr>
              <w:t>ISC Procurement</w:t>
            </w:r>
          </w:p>
        </w:tc>
        <w:tc>
          <w:tcPr>
            <w:tcW w:w="1020" w:type="dxa"/>
            <w:shd w:val="clear" w:color="auto" w:fill="auto"/>
          </w:tcPr>
          <w:p w14:paraId="047FE43C" w14:textId="77777777" w:rsidR="0039450C" w:rsidRPr="00E01E0C" w:rsidRDefault="0039450C" w:rsidP="009331C0">
            <w:pPr>
              <w:rPr>
                <w:b/>
                <w:lang w:val="en-US"/>
              </w:rPr>
            </w:pPr>
            <w:r w:rsidRPr="00E01E0C">
              <w:rPr>
                <w:b/>
                <w:lang w:val="en-US"/>
              </w:rPr>
              <w:t>Process teams</w:t>
            </w:r>
          </w:p>
        </w:tc>
        <w:tc>
          <w:tcPr>
            <w:tcW w:w="1234" w:type="dxa"/>
            <w:shd w:val="clear" w:color="auto" w:fill="auto"/>
          </w:tcPr>
          <w:p w14:paraId="39638067" w14:textId="77777777" w:rsidR="0039450C" w:rsidRPr="00E01E0C" w:rsidRDefault="0039450C" w:rsidP="009331C0">
            <w:pPr>
              <w:rPr>
                <w:b/>
                <w:lang w:val="en-US"/>
              </w:rPr>
            </w:pPr>
            <w:r>
              <w:rPr>
                <w:b/>
                <w:lang w:val="en-US"/>
              </w:rPr>
              <w:t>Packaging</w:t>
            </w:r>
          </w:p>
        </w:tc>
      </w:tr>
      <w:tr w:rsidR="0039450C" w:rsidRPr="00E01E0C" w14:paraId="01CCBBB2" w14:textId="77777777" w:rsidTr="009331C0">
        <w:tc>
          <w:tcPr>
            <w:tcW w:w="236" w:type="dxa"/>
            <w:shd w:val="clear" w:color="auto" w:fill="auto"/>
          </w:tcPr>
          <w:p w14:paraId="2BB5FBF1" w14:textId="77777777" w:rsidR="0039450C" w:rsidRPr="00E01E0C" w:rsidRDefault="0039450C" w:rsidP="009331C0">
            <w:pPr>
              <w:rPr>
                <w:lang w:val="en-US"/>
              </w:rPr>
            </w:pPr>
            <w:r w:rsidRPr="00E01E0C">
              <w:rPr>
                <w:lang w:val="en-US"/>
              </w:rPr>
              <w:t>1</w:t>
            </w:r>
          </w:p>
        </w:tc>
        <w:tc>
          <w:tcPr>
            <w:tcW w:w="2438" w:type="dxa"/>
            <w:shd w:val="clear" w:color="auto" w:fill="auto"/>
          </w:tcPr>
          <w:p w14:paraId="7F8F28C9" w14:textId="77777777" w:rsidR="0039450C" w:rsidRDefault="0039450C" w:rsidP="009331C0">
            <w:pPr>
              <w:rPr>
                <w:lang w:val="en-US"/>
              </w:rPr>
            </w:pPr>
            <w:r w:rsidRPr="00111195">
              <w:rPr>
                <w:b/>
                <w:lang w:val="en-US"/>
              </w:rPr>
              <w:t>Do we need new forming or packing processes?</w:t>
            </w:r>
            <w:r w:rsidRPr="00E01E0C">
              <w:rPr>
                <w:lang w:val="en-US"/>
              </w:rPr>
              <w:t xml:space="preserve"> </w:t>
            </w:r>
          </w:p>
          <w:p w14:paraId="321C97DD" w14:textId="77777777" w:rsidR="0039450C" w:rsidRPr="00E01E0C" w:rsidRDefault="0039450C" w:rsidP="009331C0">
            <w:pPr>
              <w:rPr>
                <w:lang w:val="en-US"/>
              </w:rPr>
            </w:pPr>
            <w:r w:rsidRPr="00E01E0C">
              <w:rPr>
                <w:lang w:val="en-US"/>
              </w:rPr>
              <w:t>(Select two teams)</w:t>
            </w:r>
          </w:p>
        </w:tc>
        <w:tc>
          <w:tcPr>
            <w:tcW w:w="1276" w:type="dxa"/>
            <w:shd w:val="clear" w:color="auto" w:fill="auto"/>
          </w:tcPr>
          <w:p w14:paraId="0DFAC20B" w14:textId="77777777" w:rsidR="0039450C" w:rsidRPr="00E01E0C" w:rsidRDefault="0039450C" w:rsidP="009331C0">
            <w:pPr>
              <w:tabs>
                <w:tab w:val="left" w:pos="435"/>
                <w:tab w:val="center" w:pos="530"/>
              </w:tabs>
              <w:rPr>
                <w:lang w:val="en-US"/>
              </w:rPr>
            </w:pPr>
          </w:p>
        </w:tc>
        <w:tc>
          <w:tcPr>
            <w:tcW w:w="1559" w:type="dxa"/>
            <w:shd w:val="clear" w:color="auto" w:fill="auto"/>
          </w:tcPr>
          <w:p w14:paraId="67F2E1C8" w14:textId="77777777" w:rsidR="0039450C" w:rsidRPr="00E01E0C" w:rsidRDefault="0039450C" w:rsidP="009331C0">
            <w:pPr>
              <w:jc w:val="center"/>
              <w:rPr>
                <w:lang w:val="en-US"/>
              </w:rPr>
            </w:pPr>
          </w:p>
        </w:tc>
        <w:tc>
          <w:tcPr>
            <w:tcW w:w="1020" w:type="dxa"/>
            <w:shd w:val="clear" w:color="auto" w:fill="auto"/>
          </w:tcPr>
          <w:p w14:paraId="6BCCA1ED" w14:textId="77777777" w:rsidR="0039450C" w:rsidRPr="003B3C7D" w:rsidRDefault="0039450C" w:rsidP="009331C0">
            <w:pPr>
              <w:jc w:val="center"/>
              <w:rPr>
                <w:lang w:val="en-US"/>
              </w:rPr>
            </w:pPr>
            <w:r w:rsidRPr="003B3C7D">
              <w:rPr>
                <w:lang w:val="en-US"/>
              </w:rPr>
              <w:sym w:font="Wingdings" w:char="F0FC"/>
            </w:r>
          </w:p>
        </w:tc>
        <w:tc>
          <w:tcPr>
            <w:tcW w:w="1234" w:type="dxa"/>
            <w:shd w:val="clear" w:color="auto" w:fill="auto"/>
          </w:tcPr>
          <w:p w14:paraId="246CECFF" w14:textId="77777777" w:rsidR="0039450C" w:rsidRPr="003B3C7D" w:rsidRDefault="0039450C" w:rsidP="009331C0">
            <w:pPr>
              <w:jc w:val="center"/>
              <w:rPr>
                <w:lang w:val="en-US"/>
              </w:rPr>
            </w:pPr>
            <w:r w:rsidRPr="003B3C7D">
              <w:rPr>
                <w:lang w:val="en-US"/>
              </w:rPr>
              <w:sym w:font="Wingdings" w:char="F0FC"/>
            </w:r>
          </w:p>
        </w:tc>
      </w:tr>
      <w:tr w:rsidR="0039450C" w:rsidRPr="00E01E0C" w14:paraId="2867E09B" w14:textId="77777777" w:rsidTr="009331C0">
        <w:tc>
          <w:tcPr>
            <w:tcW w:w="236" w:type="dxa"/>
            <w:shd w:val="clear" w:color="auto" w:fill="auto"/>
          </w:tcPr>
          <w:p w14:paraId="264952F7" w14:textId="77777777" w:rsidR="0039450C" w:rsidRPr="00E01E0C" w:rsidRDefault="0039450C" w:rsidP="009331C0">
            <w:pPr>
              <w:rPr>
                <w:lang w:val="en-US"/>
              </w:rPr>
            </w:pPr>
            <w:r>
              <w:rPr>
                <w:lang w:val="en-US"/>
              </w:rPr>
              <w:t>2</w:t>
            </w:r>
          </w:p>
        </w:tc>
        <w:tc>
          <w:tcPr>
            <w:tcW w:w="2438" w:type="dxa"/>
            <w:shd w:val="clear" w:color="auto" w:fill="auto"/>
          </w:tcPr>
          <w:p w14:paraId="66008328" w14:textId="77777777" w:rsidR="0039450C" w:rsidRPr="00111195" w:rsidRDefault="0039450C" w:rsidP="009331C0">
            <w:pPr>
              <w:rPr>
                <w:b/>
                <w:lang w:val="en-US"/>
              </w:rPr>
            </w:pPr>
            <w:r w:rsidRPr="00111195">
              <w:rPr>
                <w:b/>
                <w:lang w:val="en-US"/>
              </w:rPr>
              <w:t xml:space="preserve">Do we need new or novel ingredients or packaging? </w:t>
            </w:r>
          </w:p>
          <w:p w14:paraId="3CB47391" w14:textId="77777777" w:rsidR="0039450C" w:rsidRPr="00E01E0C" w:rsidRDefault="0039450C" w:rsidP="009331C0">
            <w:pPr>
              <w:rPr>
                <w:lang w:val="en-US"/>
              </w:rPr>
            </w:pPr>
            <w:r w:rsidRPr="00E01E0C">
              <w:rPr>
                <w:lang w:val="en-US"/>
              </w:rPr>
              <w:t xml:space="preserve">(Select </w:t>
            </w:r>
            <w:r>
              <w:rPr>
                <w:lang w:val="en-US"/>
              </w:rPr>
              <w:t>three</w:t>
            </w:r>
            <w:r w:rsidRPr="00E01E0C">
              <w:rPr>
                <w:lang w:val="en-US"/>
              </w:rPr>
              <w:t xml:space="preserve"> teams)</w:t>
            </w:r>
          </w:p>
        </w:tc>
        <w:tc>
          <w:tcPr>
            <w:tcW w:w="1276" w:type="dxa"/>
            <w:shd w:val="clear" w:color="auto" w:fill="auto"/>
          </w:tcPr>
          <w:p w14:paraId="71C259F0" w14:textId="77777777" w:rsidR="0039450C" w:rsidRPr="003B3C7D" w:rsidRDefault="0039450C" w:rsidP="009331C0">
            <w:pPr>
              <w:jc w:val="center"/>
              <w:rPr>
                <w:lang w:val="en-US"/>
              </w:rPr>
            </w:pPr>
            <w:r w:rsidRPr="003B3C7D">
              <w:rPr>
                <w:lang w:val="en-US"/>
              </w:rPr>
              <w:sym w:font="Wingdings" w:char="F0FC"/>
            </w:r>
          </w:p>
        </w:tc>
        <w:tc>
          <w:tcPr>
            <w:tcW w:w="1559" w:type="dxa"/>
            <w:shd w:val="clear" w:color="auto" w:fill="auto"/>
          </w:tcPr>
          <w:p w14:paraId="48014B57" w14:textId="77777777" w:rsidR="0039450C" w:rsidRPr="003B3C7D" w:rsidRDefault="0039450C" w:rsidP="009331C0">
            <w:pPr>
              <w:jc w:val="center"/>
              <w:rPr>
                <w:lang w:val="en-US"/>
              </w:rPr>
            </w:pPr>
            <w:r w:rsidRPr="003B3C7D">
              <w:rPr>
                <w:lang w:val="en-US"/>
              </w:rPr>
              <w:sym w:font="Wingdings" w:char="F0FC"/>
            </w:r>
          </w:p>
        </w:tc>
        <w:tc>
          <w:tcPr>
            <w:tcW w:w="1020" w:type="dxa"/>
            <w:shd w:val="clear" w:color="auto" w:fill="auto"/>
          </w:tcPr>
          <w:p w14:paraId="74B42BE2" w14:textId="77777777" w:rsidR="0039450C" w:rsidRPr="003B3C7D" w:rsidRDefault="0039450C" w:rsidP="009331C0">
            <w:pPr>
              <w:jc w:val="center"/>
              <w:rPr>
                <w:lang w:val="en-US"/>
              </w:rPr>
            </w:pPr>
          </w:p>
        </w:tc>
        <w:tc>
          <w:tcPr>
            <w:tcW w:w="1234" w:type="dxa"/>
            <w:shd w:val="clear" w:color="auto" w:fill="auto"/>
          </w:tcPr>
          <w:p w14:paraId="3F0470CB" w14:textId="77777777" w:rsidR="0039450C" w:rsidRPr="00525D5C" w:rsidRDefault="0039450C" w:rsidP="009331C0">
            <w:pPr>
              <w:jc w:val="center"/>
              <w:rPr>
                <w:lang w:val="en-US"/>
              </w:rPr>
            </w:pPr>
            <w:r w:rsidRPr="003B3C7D">
              <w:rPr>
                <w:lang w:val="en-US"/>
              </w:rPr>
              <w:sym w:font="Wingdings" w:char="F0FC"/>
            </w:r>
          </w:p>
        </w:tc>
      </w:tr>
    </w:tbl>
    <w:p w14:paraId="34207160" w14:textId="77777777" w:rsidR="0039450C" w:rsidRPr="00E01E0C" w:rsidRDefault="0039450C" w:rsidP="0039450C">
      <w:pPr>
        <w:ind w:left="284"/>
        <w:rPr>
          <w:b/>
          <w:u w:val="single"/>
          <w:lang w:val="en-US"/>
        </w:rPr>
      </w:pPr>
    </w:p>
    <w:p w14:paraId="5BAA4C43" w14:textId="77777777" w:rsidR="0039450C" w:rsidRDefault="0039450C" w:rsidP="0039450C">
      <w:pPr>
        <w:rPr>
          <w:lang w:val="en-US"/>
        </w:rPr>
      </w:pPr>
    </w:p>
    <w:p w14:paraId="2F3C7EC2" w14:textId="77777777" w:rsidR="0039450C" w:rsidRPr="00E01E0C" w:rsidRDefault="0039450C" w:rsidP="0039450C">
      <w:pPr>
        <w:rPr>
          <w:lang w:val="en-US"/>
        </w:rPr>
      </w:pPr>
    </w:p>
    <w:p w14:paraId="3ED798D7" w14:textId="77777777" w:rsidR="0039450C" w:rsidRPr="00E01E0C" w:rsidRDefault="0039450C" w:rsidP="0039450C">
      <w:pPr>
        <w:pStyle w:val="BW-section-head"/>
        <w:rPr>
          <w:lang w:val="en-US"/>
        </w:rPr>
      </w:pPr>
      <w:r w:rsidRPr="00E01E0C">
        <w:rPr>
          <w:lang w:val="en-US"/>
        </w:rPr>
        <w:t>FEEDBACK SCREEN 4</w:t>
      </w:r>
    </w:p>
    <w:p w14:paraId="700F4B11" w14:textId="77777777" w:rsidR="0039450C" w:rsidRPr="00E01E0C" w:rsidRDefault="0039450C" w:rsidP="0039450C">
      <w:pPr>
        <w:rPr>
          <w:lang w:val="en-US"/>
        </w:rPr>
      </w:pPr>
    </w:p>
    <w:p w14:paraId="15BFB8A6" w14:textId="77777777" w:rsidR="0039450C" w:rsidRPr="00E01E0C" w:rsidRDefault="0039450C" w:rsidP="0039450C">
      <w:pPr>
        <w:pStyle w:val="BW-section-head"/>
        <w:rPr>
          <w:lang w:val="en-US"/>
        </w:rPr>
      </w:pPr>
      <w:r w:rsidRPr="00E01E0C">
        <w:rPr>
          <w:lang w:val="en-US"/>
        </w:rPr>
        <w:t xml:space="preserve">CORRECT FEEDBACK TEXT </w:t>
      </w:r>
    </w:p>
    <w:p w14:paraId="771B7A50" w14:textId="77777777" w:rsidR="0039450C" w:rsidRDefault="0039450C" w:rsidP="0039450C">
      <w:pPr>
        <w:rPr>
          <w:lang w:val="en-US"/>
        </w:rPr>
      </w:pPr>
      <w:r w:rsidRPr="00E01E0C">
        <w:rPr>
          <w:lang w:val="en-US"/>
        </w:rPr>
        <w:t xml:space="preserve">That's right. </w:t>
      </w:r>
      <w:r>
        <w:rPr>
          <w:lang w:val="en-US"/>
        </w:rPr>
        <w:t xml:space="preserve">Our </w:t>
      </w:r>
      <w:r w:rsidRPr="00E01E0C">
        <w:rPr>
          <w:lang w:val="en-US"/>
        </w:rPr>
        <w:t xml:space="preserve">Process </w:t>
      </w:r>
      <w:r>
        <w:rPr>
          <w:lang w:val="en-US"/>
        </w:rPr>
        <w:t xml:space="preserve">and Packaging </w:t>
      </w:r>
      <w:r w:rsidRPr="00E01E0C">
        <w:rPr>
          <w:lang w:val="en-US"/>
        </w:rPr>
        <w:t xml:space="preserve">teams can help us decide if </w:t>
      </w:r>
      <w:r>
        <w:rPr>
          <w:lang w:val="en-US"/>
        </w:rPr>
        <w:t xml:space="preserve">we </w:t>
      </w:r>
      <w:r w:rsidRPr="00E01E0C">
        <w:rPr>
          <w:lang w:val="en-US"/>
        </w:rPr>
        <w:t xml:space="preserve">need new </w:t>
      </w:r>
      <w:r>
        <w:rPr>
          <w:lang w:val="en-US"/>
        </w:rPr>
        <w:t xml:space="preserve">technology or </w:t>
      </w:r>
      <w:r w:rsidRPr="00E01E0C">
        <w:rPr>
          <w:lang w:val="en-US"/>
        </w:rPr>
        <w:t>processes. Ingredient Research</w:t>
      </w:r>
      <w:r>
        <w:rPr>
          <w:lang w:val="en-US"/>
        </w:rPr>
        <w:t xml:space="preserve">, </w:t>
      </w:r>
      <w:r w:rsidRPr="00E01E0C">
        <w:rPr>
          <w:lang w:val="en-US"/>
        </w:rPr>
        <w:t>ISC Procurement</w:t>
      </w:r>
      <w:r>
        <w:rPr>
          <w:lang w:val="en-US"/>
        </w:rPr>
        <w:t xml:space="preserve"> and Packaging</w:t>
      </w:r>
      <w:r w:rsidRPr="00E01E0C">
        <w:rPr>
          <w:lang w:val="en-US"/>
        </w:rPr>
        <w:t xml:space="preserve"> can help us source raw materials </w:t>
      </w:r>
      <w:r>
        <w:rPr>
          <w:lang w:val="en-US"/>
        </w:rPr>
        <w:t xml:space="preserve">and the packaging </w:t>
      </w:r>
      <w:r w:rsidRPr="00E01E0C">
        <w:rPr>
          <w:lang w:val="en-US"/>
        </w:rPr>
        <w:t>we need.</w:t>
      </w:r>
    </w:p>
    <w:p w14:paraId="7430503C" w14:textId="77777777" w:rsidR="0039450C" w:rsidRPr="00E01E0C" w:rsidRDefault="0039450C" w:rsidP="0039450C">
      <w:pPr>
        <w:rPr>
          <w:lang w:val="en-US"/>
        </w:rPr>
      </w:pPr>
      <w:r>
        <w:rPr>
          <w:lang w:val="en-US"/>
        </w:rPr>
        <w:t>Packaging have been working with suppliers on how to reduce the cost of the re-seal feature, they think they may have a solution.</w:t>
      </w:r>
    </w:p>
    <w:p w14:paraId="7C8313B1" w14:textId="77777777" w:rsidR="0039450C" w:rsidRPr="00E01E0C" w:rsidRDefault="0039450C" w:rsidP="0039450C">
      <w:pPr>
        <w:rPr>
          <w:lang w:val="en-US"/>
        </w:rPr>
      </w:pPr>
    </w:p>
    <w:p w14:paraId="4B975DEB" w14:textId="77777777" w:rsidR="0039450C" w:rsidRPr="00E01E0C" w:rsidRDefault="0039450C" w:rsidP="0039450C">
      <w:pPr>
        <w:pStyle w:val="BW-section-head"/>
        <w:rPr>
          <w:lang w:val="en-US"/>
        </w:rPr>
      </w:pPr>
      <w:r w:rsidRPr="00E01E0C">
        <w:rPr>
          <w:lang w:val="en-US"/>
        </w:rPr>
        <w:t xml:space="preserve">CORRECT FEEDBACK AUDIO </w:t>
      </w:r>
    </w:p>
    <w:p w14:paraId="08FADA83" w14:textId="77777777" w:rsidR="0039450C" w:rsidRPr="005A7629" w:rsidRDefault="0039450C" w:rsidP="0039450C">
      <w:pPr>
        <w:rPr>
          <w:lang w:val="en-US"/>
        </w:rPr>
      </w:pPr>
      <w:r w:rsidRPr="00E01E0C">
        <w:rPr>
          <w:lang w:val="en-US"/>
        </w:rPr>
        <w:t>That's great</w:t>
      </w:r>
      <w:r>
        <w:rPr>
          <w:rFonts w:cs="Arial"/>
          <w:lang w:val="en-US"/>
        </w:rPr>
        <w:t>.</w:t>
      </w:r>
      <w:r w:rsidRPr="005A7629">
        <w:rPr>
          <w:lang w:val="en-US"/>
        </w:rPr>
        <w:t xml:space="preserve"> </w:t>
      </w:r>
      <w:r>
        <w:rPr>
          <w:lang w:val="en-US"/>
        </w:rPr>
        <w:t>Y</w:t>
      </w:r>
      <w:r w:rsidRPr="005A7629">
        <w:rPr>
          <w:lang w:val="en-US"/>
        </w:rPr>
        <w:t>ou've identified all the right people to help us with some important production questions.</w:t>
      </w:r>
    </w:p>
    <w:p w14:paraId="1A9D9AC6" w14:textId="77777777" w:rsidR="0039450C" w:rsidRPr="001C6AEF" w:rsidRDefault="0039450C" w:rsidP="0039450C">
      <w:pPr>
        <w:rPr>
          <w:lang w:val="en-US"/>
        </w:rPr>
      </w:pPr>
    </w:p>
    <w:p w14:paraId="2B4766D6" w14:textId="77777777" w:rsidR="0039450C" w:rsidRPr="00BF0C44" w:rsidRDefault="0039450C" w:rsidP="0039450C">
      <w:pPr>
        <w:pStyle w:val="BW-section-head"/>
        <w:rPr>
          <w:lang w:val="en-US"/>
        </w:rPr>
      </w:pPr>
      <w:r w:rsidRPr="00BF0C44">
        <w:rPr>
          <w:lang w:val="en-US"/>
        </w:rPr>
        <w:t>CORRECT BUTTON</w:t>
      </w:r>
    </w:p>
    <w:p w14:paraId="6D40EF77" w14:textId="77777777" w:rsidR="0039450C" w:rsidRPr="00BF0C44" w:rsidRDefault="0039450C" w:rsidP="0039450C">
      <w:pPr>
        <w:rPr>
          <w:lang w:val="en-US"/>
        </w:rPr>
      </w:pPr>
      <w:r w:rsidRPr="00BF0C44">
        <w:rPr>
          <w:lang w:val="en-US"/>
        </w:rPr>
        <w:t>Move on to the next step</w:t>
      </w:r>
    </w:p>
    <w:p w14:paraId="6F2F8C42" w14:textId="77777777" w:rsidR="0039450C" w:rsidRPr="00BF0C44" w:rsidRDefault="0039450C" w:rsidP="0039450C">
      <w:pPr>
        <w:rPr>
          <w:lang w:val="en-US"/>
        </w:rPr>
      </w:pPr>
    </w:p>
    <w:p w14:paraId="0E24ACB3" w14:textId="77777777" w:rsidR="0039450C" w:rsidRPr="0002338F" w:rsidRDefault="0039450C" w:rsidP="0039450C">
      <w:pPr>
        <w:pStyle w:val="BW-section-head"/>
        <w:rPr>
          <w:lang w:val="en-US"/>
        </w:rPr>
      </w:pPr>
      <w:r w:rsidRPr="0002338F">
        <w:rPr>
          <w:lang w:val="en-US"/>
        </w:rPr>
        <w:t>INCORRECT FEEDBACK TEXT STEM</w:t>
      </w:r>
    </w:p>
    <w:p w14:paraId="30021815" w14:textId="77777777" w:rsidR="0039450C" w:rsidRPr="009B7557" w:rsidRDefault="0039450C" w:rsidP="0039450C">
      <w:pPr>
        <w:rPr>
          <w:lang w:val="en-US"/>
        </w:rPr>
      </w:pPr>
      <w:r w:rsidRPr="009B7557">
        <w:rPr>
          <w:lang w:val="en-US"/>
        </w:rPr>
        <w:t>You haven't got quite the right help for this step. Here's what the teams had to say:</w:t>
      </w:r>
    </w:p>
    <w:p w14:paraId="5B62BB4A" w14:textId="77777777" w:rsidR="0039450C" w:rsidRPr="009B7557" w:rsidRDefault="0039450C" w:rsidP="0039450C">
      <w:pPr>
        <w:rPr>
          <w:lang w:val="en-US"/>
        </w:rPr>
      </w:pPr>
    </w:p>
    <w:p w14:paraId="75B7E1AB" w14:textId="77777777" w:rsidR="0039450C" w:rsidRPr="009B7557" w:rsidRDefault="0039450C" w:rsidP="0039450C">
      <w:pPr>
        <w:pStyle w:val="BW-section-head"/>
        <w:rPr>
          <w:lang w:val="en-US"/>
        </w:rPr>
      </w:pPr>
      <w:r w:rsidRPr="009B7557">
        <w:rPr>
          <w:lang w:val="en-US"/>
        </w:rPr>
        <w:t>INCORRECT FEEDBACK INGREDIENT RESEARCH</w:t>
      </w:r>
    </w:p>
    <w:p w14:paraId="2A594A85" w14:textId="77777777" w:rsidR="0039450C" w:rsidRPr="006E2642" w:rsidRDefault="0039450C" w:rsidP="0039450C">
      <w:pPr>
        <w:rPr>
          <w:lang w:val="en-US"/>
        </w:rPr>
      </w:pPr>
      <w:r w:rsidRPr="009B7557">
        <w:rPr>
          <w:lang w:val="en-US"/>
        </w:rPr>
        <w:t>Ingredient Research</w:t>
      </w:r>
      <w:r w:rsidRPr="006E2642">
        <w:rPr>
          <w:lang w:val="en-US"/>
        </w:rPr>
        <w:t>:</w:t>
      </w:r>
    </w:p>
    <w:p w14:paraId="3E8C8B49" w14:textId="77777777" w:rsidR="0039450C" w:rsidRPr="006E2642" w:rsidRDefault="0039450C" w:rsidP="0039450C">
      <w:pPr>
        <w:rPr>
          <w:b/>
          <w:u w:val="single"/>
          <w:lang w:val="en-US"/>
        </w:rPr>
      </w:pPr>
    </w:p>
    <w:p w14:paraId="30C8477D" w14:textId="77777777" w:rsidR="0039450C" w:rsidRPr="006E2642" w:rsidRDefault="0039450C" w:rsidP="0039450C">
      <w:pPr>
        <w:pStyle w:val="BW-section-head"/>
        <w:ind w:firstLine="720"/>
        <w:rPr>
          <w:lang w:val="en-US"/>
        </w:rPr>
      </w:pPr>
      <w:r w:rsidRPr="006E2642">
        <w:rPr>
          <w:lang w:val="en-US"/>
        </w:rPr>
        <w:t>QUESTION 1 SELECTION</w:t>
      </w:r>
    </w:p>
    <w:p w14:paraId="0E6B4355" w14:textId="77777777" w:rsidR="0039450C" w:rsidRPr="00BF0C44" w:rsidRDefault="0039450C" w:rsidP="0039450C">
      <w:pPr>
        <w:ind w:left="720"/>
        <w:rPr>
          <w:lang w:val="en-US"/>
        </w:rPr>
      </w:pPr>
      <w:r w:rsidRPr="006E2642">
        <w:rPr>
          <w:lang w:val="en-US"/>
        </w:rPr>
        <w:t>Sorry</w:t>
      </w:r>
      <w:r>
        <w:rPr>
          <w:lang w:val="en-US"/>
        </w:rPr>
        <w:t>.</w:t>
      </w:r>
      <w:r w:rsidRPr="00BF0C44">
        <w:rPr>
          <w:lang w:val="en-US"/>
        </w:rPr>
        <w:t xml:space="preserve"> </w:t>
      </w:r>
      <w:r>
        <w:rPr>
          <w:lang w:val="en-US"/>
        </w:rPr>
        <w:t>P</w:t>
      </w:r>
      <w:r w:rsidRPr="00BF0C44">
        <w:rPr>
          <w:lang w:val="en-US"/>
        </w:rPr>
        <w:t xml:space="preserve">rocesses </w:t>
      </w:r>
      <w:r>
        <w:rPr>
          <w:lang w:val="en-US"/>
        </w:rPr>
        <w:t>are</w:t>
      </w:r>
      <w:r w:rsidRPr="00BF0C44">
        <w:rPr>
          <w:lang w:val="en-US"/>
        </w:rPr>
        <w:t xml:space="preserve"> not something we can help with.</w:t>
      </w:r>
    </w:p>
    <w:p w14:paraId="4402BAD7" w14:textId="77777777" w:rsidR="0039450C" w:rsidRPr="00BF0C44" w:rsidRDefault="0039450C" w:rsidP="0039450C">
      <w:pPr>
        <w:rPr>
          <w:lang w:val="en-US"/>
        </w:rPr>
      </w:pPr>
      <w:r w:rsidRPr="00BF0C44">
        <w:rPr>
          <w:lang w:val="en-US"/>
        </w:rPr>
        <w:t xml:space="preserve"> </w:t>
      </w:r>
    </w:p>
    <w:p w14:paraId="37C6B554" w14:textId="77777777" w:rsidR="0039450C" w:rsidRPr="009B7557" w:rsidRDefault="0039450C" w:rsidP="0039450C">
      <w:pPr>
        <w:ind w:left="720"/>
        <w:rPr>
          <w:lang w:val="en-US"/>
        </w:rPr>
      </w:pPr>
    </w:p>
    <w:p w14:paraId="5D272E95" w14:textId="77777777" w:rsidR="0039450C" w:rsidRPr="009B7557" w:rsidRDefault="0039450C" w:rsidP="0039450C">
      <w:pPr>
        <w:pStyle w:val="BW-section-head"/>
        <w:ind w:firstLine="720"/>
        <w:rPr>
          <w:lang w:val="en-US"/>
        </w:rPr>
      </w:pPr>
      <w:r w:rsidRPr="009B7557">
        <w:rPr>
          <w:lang w:val="en-US"/>
        </w:rPr>
        <w:t xml:space="preserve">QUESTION </w:t>
      </w:r>
      <w:r>
        <w:rPr>
          <w:lang w:val="en-US"/>
        </w:rPr>
        <w:t>2</w:t>
      </w:r>
      <w:r w:rsidRPr="009B7557">
        <w:rPr>
          <w:lang w:val="en-US"/>
        </w:rPr>
        <w:t xml:space="preserve"> SELECTION</w:t>
      </w:r>
    </w:p>
    <w:p w14:paraId="4332E684" w14:textId="77777777" w:rsidR="0039450C" w:rsidRPr="00BF0C44"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 xml:space="preserve">e can </w:t>
      </w:r>
      <w:r>
        <w:rPr>
          <w:lang w:val="en-US"/>
        </w:rPr>
        <w:t>give you lots of help</w:t>
      </w:r>
      <w:r w:rsidRPr="00BF0C44">
        <w:rPr>
          <w:lang w:val="en-US"/>
        </w:rPr>
        <w:t xml:space="preserve"> with raw materials.</w:t>
      </w:r>
      <w:r>
        <w:rPr>
          <w:lang w:val="en-US"/>
        </w:rPr>
        <w:t xml:space="preserve"> </w:t>
      </w:r>
      <w:r w:rsidR="00C66FA8">
        <w:rPr>
          <w:lang w:val="en-US"/>
        </w:rPr>
        <w:t xml:space="preserve">We're </w:t>
      </w:r>
      <w:r>
        <w:rPr>
          <w:lang w:val="en-US"/>
        </w:rPr>
        <w:t>working on a fresher tasting fruit ingredient which sounds like it would fit your needs.</w:t>
      </w:r>
    </w:p>
    <w:p w14:paraId="12C22E5F" w14:textId="77777777" w:rsidR="0039450C" w:rsidRPr="00BF0C44" w:rsidRDefault="0039450C" w:rsidP="0039450C">
      <w:pPr>
        <w:rPr>
          <w:lang w:val="en-US"/>
        </w:rPr>
      </w:pPr>
    </w:p>
    <w:p w14:paraId="3E79B2E0" w14:textId="77777777" w:rsidR="0039450C" w:rsidRPr="0002338F" w:rsidRDefault="0039450C" w:rsidP="0039450C">
      <w:pPr>
        <w:rPr>
          <w:b/>
          <w:u w:val="single"/>
          <w:lang w:val="en-US"/>
        </w:rPr>
      </w:pPr>
    </w:p>
    <w:p w14:paraId="5DD01656" w14:textId="77777777" w:rsidR="0039450C" w:rsidRPr="00BF0C44" w:rsidRDefault="0039450C" w:rsidP="0039450C">
      <w:pPr>
        <w:rPr>
          <w:b/>
          <w:u w:val="single"/>
          <w:lang w:val="en-US"/>
        </w:rPr>
      </w:pPr>
    </w:p>
    <w:p w14:paraId="12F5CEB7" w14:textId="77777777" w:rsidR="0039450C" w:rsidRPr="0002338F" w:rsidRDefault="0039450C" w:rsidP="0039450C">
      <w:pPr>
        <w:rPr>
          <w:b/>
          <w:u w:val="single"/>
          <w:lang w:val="en-US"/>
        </w:rPr>
      </w:pPr>
    </w:p>
    <w:p w14:paraId="7B08046A" w14:textId="77777777" w:rsidR="0039450C" w:rsidRPr="0002338F" w:rsidRDefault="0039450C" w:rsidP="0039450C">
      <w:pPr>
        <w:pStyle w:val="BW-section-head"/>
        <w:rPr>
          <w:lang w:val="en-US"/>
        </w:rPr>
      </w:pPr>
      <w:r w:rsidRPr="0002338F">
        <w:rPr>
          <w:lang w:val="en-US"/>
        </w:rPr>
        <w:t>INCORRECT FEEDBACK ISC PROCUREMENT</w:t>
      </w:r>
    </w:p>
    <w:p w14:paraId="7D9E50B6" w14:textId="77777777" w:rsidR="0039450C" w:rsidRPr="009B7557" w:rsidRDefault="0039450C" w:rsidP="0039450C">
      <w:pPr>
        <w:rPr>
          <w:lang w:val="en-US"/>
        </w:rPr>
      </w:pPr>
      <w:r w:rsidRPr="009B7557">
        <w:rPr>
          <w:lang w:val="en-US"/>
        </w:rPr>
        <w:lastRenderedPageBreak/>
        <w:t>ISC Procurement:</w:t>
      </w:r>
    </w:p>
    <w:p w14:paraId="3D8B6036" w14:textId="77777777" w:rsidR="0039450C" w:rsidRPr="009B7557" w:rsidRDefault="0039450C" w:rsidP="0039450C">
      <w:pPr>
        <w:rPr>
          <w:b/>
          <w:u w:val="single"/>
          <w:lang w:val="en-US"/>
        </w:rPr>
      </w:pPr>
    </w:p>
    <w:p w14:paraId="26F6C877" w14:textId="77777777" w:rsidR="0039450C" w:rsidRPr="009B7557" w:rsidRDefault="0039450C" w:rsidP="0039450C">
      <w:pPr>
        <w:pStyle w:val="BW-section-head"/>
        <w:ind w:firstLine="720"/>
        <w:rPr>
          <w:lang w:val="en-US"/>
        </w:rPr>
      </w:pPr>
      <w:r w:rsidRPr="009B7557">
        <w:rPr>
          <w:lang w:val="en-US"/>
        </w:rPr>
        <w:t>QUESTION 1 SELECTION</w:t>
      </w:r>
    </w:p>
    <w:p w14:paraId="647556B1" w14:textId="77777777" w:rsidR="0039450C" w:rsidRPr="009B7557" w:rsidRDefault="0039450C" w:rsidP="0039450C">
      <w:pPr>
        <w:ind w:left="720"/>
        <w:rPr>
          <w:lang w:val="en-US"/>
        </w:rPr>
      </w:pPr>
      <w:r>
        <w:rPr>
          <w:lang w:val="en-US"/>
        </w:rPr>
        <w:t>Sorry, y</w:t>
      </w:r>
      <w:r w:rsidRPr="009B7557">
        <w:rPr>
          <w:lang w:val="en-US"/>
        </w:rPr>
        <w:t>ou'll have to look elsewhere for help on processes.</w:t>
      </w:r>
    </w:p>
    <w:p w14:paraId="048BBFDD" w14:textId="77777777" w:rsidR="0039450C" w:rsidRPr="009B7557" w:rsidRDefault="0039450C" w:rsidP="0039450C">
      <w:pPr>
        <w:rPr>
          <w:lang w:val="en-US"/>
        </w:rPr>
      </w:pPr>
      <w:r w:rsidRPr="009B7557">
        <w:rPr>
          <w:lang w:val="en-US"/>
        </w:rPr>
        <w:t xml:space="preserve"> </w:t>
      </w:r>
    </w:p>
    <w:p w14:paraId="004C228F" w14:textId="77777777" w:rsidR="0039450C" w:rsidRPr="006E2642" w:rsidRDefault="0039450C" w:rsidP="0039450C">
      <w:pPr>
        <w:ind w:left="720"/>
        <w:rPr>
          <w:lang w:val="en-US"/>
        </w:rPr>
      </w:pPr>
    </w:p>
    <w:p w14:paraId="03D66DF1" w14:textId="77777777" w:rsidR="0039450C" w:rsidRPr="006E2642" w:rsidRDefault="0039450C" w:rsidP="0039450C">
      <w:pPr>
        <w:pStyle w:val="BW-section-head"/>
        <w:ind w:firstLine="720"/>
        <w:rPr>
          <w:lang w:val="en-US"/>
        </w:rPr>
      </w:pPr>
      <w:r w:rsidRPr="006E2642">
        <w:rPr>
          <w:lang w:val="en-US"/>
        </w:rPr>
        <w:t xml:space="preserve">QUESTION </w:t>
      </w:r>
      <w:r>
        <w:rPr>
          <w:lang w:val="en-US"/>
        </w:rPr>
        <w:t>2</w:t>
      </w:r>
      <w:r w:rsidRPr="006E2642">
        <w:rPr>
          <w:lang w:val="en-US"/>
        </w:rPr>
        <w:t xml:space="preserve"> SELECTION</w:t>
      </w:r>
    </w:p>
    <w:p w14:paraId="54446D8C" w14:textId="77777777" w:rsidR="0039450C" w:rsidRPr="00BF0C44" w:rsidRDefault="0039450C" w:rsidP="0039450C">
      <w:pPr>
        <w:ind w:left="720"/>
        <w:rPr>
          <w:lang w:val="en-US"/>
        </w:rPr>
      </w:pPr>
      <w:r w:rsidRPr="006E2642">
        <w:rPr>
          <w:lang w:val="en-US"/>
        </w:rPr>
        <w:t>Yes</w:t>
      </w:r>
      <w:r>
        <w:rPr>
          <w:lang w:val="en-US"/>
        </w:rPr>
        <w:t>.</w:t>
      </w:r>
      <w:r w:rsidRPr="00BF0C44">
        <w:rPr>
          <w:lang w:val="en-US"/>
        </w:rPr>
        <w:t xml:space="preserve"> </w:t>
      </w:r>
      <w:r>
        <w:rPr>
          <w:lang w:val="en-US"/>
        </w:rPr>
        <w:t>W</w:t>
      </w:r>
      <w:r w:rsidRPr="00BF0C44">
        <w:rPr>
          <w:lang w:val="en-US"/>
        </w:rPr>
        <w:t>e</w:t>
      </w:r>
      <w:r>
        <w:rPr>
          <w:lang w:val="en-US"/>
        </w:rPr>
        <w:t>'re happy to advise you about the best suppliers to work with</w:t>
      </w:r>
    </w:p>
    <w:p w14:paraId="602B8882" w14:textId="77777777" w:rsidR="0039450C" w:rsidRPr="00BF0C44" w:rsidRDefault="0039450C" w:rsidP="0039450C">
      <w:pPr>
        <w:rPr>
          <w:b/>
          <w:u w:val="single"/>
          <w:lang w:val="en-US"/>
        </w:rPr>
      </w:pPr>
    </w:p>
    <w:p w14:paraId="0120C576" w14:textId="77777777" w:rsidR="0039450C" w:rsidRPr="00BF0C44" w:rsidRDefault="0039450C" w:rsidP="0039450C">
      <w:pPr>
        <w:rPr>
          <w:b/>
          <w:u w:val="single"/>
          <w:lang w:val="en-US"/>
        </w:rPr>
      </w:pPr>
    </w:p>
    <w:p w14:paraId="6143F85D" w14:textId="77777777" w:rsidR="0039450C" w:rsidRPr="0002338F" w:rsidRDefault="0039450C" w:rsidP="0039450C">
      <w:pPr>
        <w:pStyle w:val="BW-section-head"/>
        <w:rPr>
          <w:lang w:val="en-US"/>
        </w:rPr>
      </w:pPr>
      <w:r w:rsidRPr="0002338F">
        <w:rPr>
          <w:lang w:val="en-US"/>
        </w:rPr>
        <w:t>INCORRECT FEEDBACK PROCESS TEAMS</w:t>
      </w:r>
    </w:p>
    <w:p w14:paraId="079BDFFB" w14:textId="77777777" w:rsidR="0039450C" w:rsidRPr="009B7557" w:rsidRDefault="0039450C" w:rsidP="0039450C">
      <w:pPr>
        <w:rPr>
          <w:lang w:val="en-US"/>
        </w:rPr>
      </w:pPr>
      <w:r w:rsidRPr="009B7557">
        <w:rPr>
          <w:lang w:val="en-US"/>
        </w:rPr>
        <w:t>Process teams:</w:t>
      </w:r>
    </w:p>
    <w:p w14:paraId="01EC571C" w14:textId="77777777" w:rsidR="0039450C" w:rsidRPr="009B7557" w:rsidRDefault="0039450C" w:rsidP="0039450C">
      <w:pPr>
        <w:rPr>
          <w:b/>
          <w:u w:val="single"/>
          <w:lang w:val="en-US"/>
        </w:rPr>
      </w:pPr>
    </w:p>
    <w:p w14:paraId="62D6861E" w14:textId="77777777" w:rsidR="0039450C" w:rsidRPr="009B7557" w:rsidRDefault="0039450C" w:rsidP="0039450C">
      <w:pPr>
        <w:pStyle w:val="BW-section-head"/>
        <w:ind w:firstLine="720"/>
        <w:rPr>
          <w:lang w:val="en-US"/>
        </w:rPr>
      </w:pPr>
      <w:r w:rsidRPr="009B7557">
        <w:rPr>
          <w:lang w:val="en-US"/>
        </w:rPr>
        <w:t>QUESTION 1 SELECTION</w:t>
      </w:r>
    </w:p>
    <w:p w14:paraId="5AE40889" w14:textId="77777777" w:rsidR="0039450C" w:rsidRDefault="0039450C" w:rsidP="0039450C">
      <w:pPr>
        <w:ind w:left="720"/>
        <w:rPr>
          <w:lang w:val="en-US"/>
        </w:rPr>
      </w:pPr>
      <w:r>
        <w:rPr>
          <w:lang w:val="en-US"/>
        </w:rPr>
        <w:t>We're definitely the right teams to</w:t>
      </w:r>
      <w:r w:rsidRPr="005A7629">
        <w:rPr>
          <w:lang w:val="en-US"/>
        </w:rPr>
        <w:t xml:space="preserve"> advise you on processes.</w:t>
      </w:r>
    </w:p>
    <w:p w14:paraId="7928663A" w14:textId="77777777" w:rsidR="0039450C" w:rsidRDefault="0039450C" w:rsidP="0039450C">
      <w:pPr>
        <w:ind w:left="720"/>
        <w:rPr>
          <w:lang w:val="en-US"/>
        </w:rPr>
      </w:pPr>
    </w:p>
    <w:p w14:paraId="1DE6C5F2" w14:textId="77777777" w:rsidR="0039450C" w:rsidRPr="00BF0C44" w:rsidRDefault="0039450C" w:rsidP="0039450C">
      <w:pPr>
        <w:ind w:left="720"/>
        <w:rPr>
          <w:lang w:val="en-US"/>
        </w:rPr>
      </w:pPr>
    </w:p>
    <w:p w14:paraId="39448698" w14:textId="77777777" w:rsidR="0039450C" w:rsidRPr="00BF0C44" w:rsidRDefault="0039450C" w:rsidP="0039450C">
      <w:pPr>
        <w:pStyle w:val="BW-section-head"/>
        <w:ind w:firstLine="720"/>
        <w:rPr>
          <w:lang w:val="en-US"/>
        </w:rPr>
      </w:pPr>
      <w:r w:rsidRPr="00BF0C44">
        <w:rPr>
          <w:lang w:val="en-US"/>
        </w:rPr>
        <w:t xml:space="preserve">QUESTION </w:t>
      </w:r>
      <w:r>
        <w:rPr>
          <w:lang w:val="en-US"/>
        </w:rPr>
        <w:t>2</w:t>
      </w:r>
      <w:r w:rsidRPr="00BF0C44">
        <w:rPr>
          <w:lang w:val="en-US"/>
        </w:rPr>
        <w:t xml:space="preserve"> SELECTION</w:t>
      </w:r>
    </w:p>
    <w:p w14:paraId="14EC391B" w14:textId="77777777" w:rsidR="0039450C" w:rsidRPr="009B7557" w:rsidRDefault="0039450C" w:rsidP="0039450C">
      <w:pPr>
        <w:ind w:left="720"/>
        <w:rPr>
          <w:lang w:val="en-US"/>
        </w:rPr>
      </w:pPr>
      <w:r w:rsidRPr="0002338F">
        <w:rPr>
          <w:lang w:val="en-US"/>
        </w:rPr>
        <w:t xml:space="preserve">We're </w:t>
      </w:r>
      <w:r w:rsidRPr="009B7557">
        <w:rPr>
          <w:lang w:val="en-US"/>
        </w:rPr>
        <w:t xml:space="preserve">not really the right people </w:t>
      </w:r>
      <w:r>
        <w:rPr>
          <w:lang w:val="en-US"/>
        </w:rPr>
        <w:t>to ask about ingredients or packaging</w:t>
      </w:r>
      <w:r w:rsidRPr="009B7557">
        <w:rPr>
          <w:lang w:val="en-US"/>
        </w:rPr>
        <w:t>.</w:t>
      </w:r>
    </w:p>
    <w:p w14:paraId="45578A03" w14:textId="77777777" w:rsidR="0039450C" w:rsidRPr="009B7557" w:rsidRDefault="0039450C" w:rsidP="0039450C">
      <w:pPr>
        <w:rPr>
          <w:b/>
          <w:u w:val="single"/>
          <w:lang w:val="en-US"/>
        </w:rPr>
      </w:pPr>
    </w:p>
    <w:p w14:paraId="4A5680B0" w14:textId="77777777" w:rsidR="0039450C" w:rsidRPr="009B7557" w:rsidRDefault="0039450C" w:rsidP="0039450C">
      <w:pPr>
        <w:pStyle w:val="BW-section-head"/>
        <w:rPr>
          <w:lang w:val="en-US"/>
        </w:rPr>
      </w:pPr>
      <w:r w:rsidRPr="009B7557">
        <w:rPr>
          <w:lang w:val="en-US"/>
        </w:rPr>
        <w:t xml:space="preserve">INCORRECT FEEDBACK </w:t>
      </w:r>
      <w:r>
        <w:rPr>
          <w:lang w:val="en-US"/>
        </w:rPr>
        <w:t>PACKAGING</w:t>
      </w:r>
    </w:p>
    <w:p w14:paraId="7393B37B" w14:textId="77777777" w:rsidR="0039450C" w:rsidRPr="009B7557" w:rsidRDefault="0039450C" w:rsidP="0039450C">
      <w:pPr>
        <w:rPr>
          <w:lang w:val="en-US"/>
        </w:rPr>
      </w:pPr>
      <w:r>
        <w:rPr>
          <w:lang w:val="en-US"/>
        </w:rPr>
        <w:t>Packaging</w:t>
      </w:r>
      <w:r w:rsidRPr="009B7557">
        <w:rPr>
          <w:lang w:val="en-US"/>
        </w:rPr>
        <w:t>:</w:t>
      </w:r>
    </w:p>
    <w:p w14:paraId="045963D5" w14:textId="77777777" w:rsidR="0039450C" w:rsidRPr="009B7557" w:rsidRDefault="0039450C" w:rsidP="0039450C">
      <w:pPr>
        <w:rPr>
          <w:b/>
          <w:u w:val="single"/>
          <w:lang w:val="en-US"/>
        </w:rPr>
      </w:pPr>
    </w:p>
    <w:p w14:paraId="74579674" w14:textId="77777777" w:rsidR="0039450C" w:rsidRPr="006E2642" w:rsidRDefault="0039450C" w:rsidP="0039450C">
      <w:pPr>
        <w:pStyle w:val="BW-section-head"/>
        <w:ind w:firstLine="720"/>
        <w:rPr>
          <w:lang w:val="en-US"/>
        </w:rPr>
      </w:pPr>
      <w:r w:rsidRPr="006E2642">
        <w:rPr>
          <w:lang w:val="en-US"/>
        </w:rPr>
        <w:t>QUESTION 1 SELECTION</w:t>
      </w:r>
    </w:p>
    <w:p w14:paraId="5F33C332" w14:textId="77777777" w:rsidR="0039450C" w:rsidRPr="001C6AEF" w:rsidRDefault="0039450C" w:rsidP="0039450C">
      <w:pPr>
        <w:ind w:left="720"/>
        <w:rPr>
          <w:lang w:val="en-US"/>
        </w:rPr>
      </w:pPr>
      <w:r>
        <w:rPr>
          <w:lang w:val="en-US"/>
        </w:rPr>
        <w:t>Correct! W</w:t>
      </w:r>
      <w:r w:rsidRPr="005A7629">
        <w:rPr>
          <w:lang w:val="en-US"/>
        </w:rPr>
        <w:t xml:space="preserve">e can advise you on </w:t>
      </w:r>
      <w:r>
        <w:rPr>
          <w:lang w:val="en-US"/>
        </w:rPr>
        <w:t>both existing and new packaging</w:t>
      </w:r>
      <w:r w:rsidRPr="005A7629">
        <w:rPr>
          <w:lang w:val="en-US"/>
        </w:rPr>
        <w:t xml:space="preserve"> </w:t>
      </w:r>
      <w:r>
        <w:rPr>
          <w:lang w:val="en-US"/>
        </w:rPr>
        <w:t xml:space="preserve">solutions. </w:t>
      </w:r>
    </w:p>
    <w:p w14:paraId="5FD43419" w14:textId="77777777" w:rsidR="0039450C" w:rsidRPr="00BF0C44" w:rsidRDefault="0039450C" w:rsidP="0039450C">
      <w:pPr>
        <w:ind w:left="720"/>
        <w:rPr>
          <w:lang w:val="en-US"/>
        </w:rPr>
      </w:pPr>
    </w:p>
    <w:p w14:paraId="6ADF823D" w14:textId="77777777" w:rsidR="0039450C" w:rsidRPr="00BF0C44" w:rsidRDefault="0039450C" w:rsidP="0039450C">
      <w:pPr>
        <w:ind w:left="720"/>
        <w:rPr>
          <w:lang w:val="en-US"/>
        </w:rPr>
      </w:pPr>
    </w:p>
    <w:p w14:paraId="1B94523A" w14:textId="77777777" w:rsidR="0039450C" w:rsidRPr="0002338F" w:rsidRDefault="0039450C" w:rsidP="0039450C">
      <w:pPr>
        <w:pStyle w:val="BW-section-head"/>
        <w:ind w:firstLine="720"/>
        <w:rPr>
          <w:lang w:val="en-US"/>
        </w:rPr>
      </w:pPr>
      <w:r w:rsidRPr="00BF0C44">
        <w:rPr>
          <w:lang w:val="en-US"/>
        </w:rPr>
        <w:t>QUEST</w:t>
      </w:r>
      <w:r w:rsidRPr="0002338F">
        <w:rPr>
          <w:lang w:val="en-US"/>
        </w:rPr>
        <w:t xml:space="preserve">ION </w:t>
      </w:r>
      <w:r>
        <w:rPr>
          <w:lang w:val="en-US"/>
        </w:rPr>
        <w:t>2</w:t>
      </w:r>
      <w:r w:rsidRPr="0002338F">
        <w:rPr>
          <w:lang w:val="en-US"/>
        </w:rPr>
        <w:t xml:space="preserve"> SELECTION</w:t>
      </w:r>
    </w:p>
    <w:p w14:paraId="24233C7C" w14:textId="77777777" w:rsidR="0039450C" w:rsidRPr="009B7557" w:rsidRDefault="0039450C" w:rsidP="0039450C">
      <w:pPr>
        <w:ind w:left="720"/>
        <w:rPr>
          <w:lang w:val="en-US"/>
        </w:rPr>
      </w:pPr>
      <w:r>
        <w:rPr>
          <w:lang w:val="en-US"/>
        </w:rPr>
        <w:t xml:space="preserve">Yes. </w:t>
      </w:r>
      <w:r w:rsidRPr="0002338F">
        <w:rPr>
          <w:lang w:val="en-US"/>
        </w:rPr>
        <w:t xml:space="preserve">We're experts on </w:t>
      </w:r>
      <w:r>
        <w:rPr>
          <w:lang w:val="en-US"/>
        </w:rPr>
        <w:t xml:space="preserve">packaging development. </w:t>
      </w:r>
      <w:r w:rsidR="00C66FA8">
        <w:rPr>
          <w:lang w:val="en-US"/>
        </w:rPr>
        <w:t xml:space="preserve">We've </w:t>
      </w:r>
      <w:r>
        <w:rPr>
          <w:lang w:val="en-US"/>
        </w:rPr>
        <w:t xml:space="preserve">been working with suppliers on how to reduce the cost of the re-seal feature, and we think we have some good options! </w:t>
      </w:r>
    </w:p>
    <w:p w14:paraId="76D42A79" w14:textId="77777777" w:rsidR="0039450C" w:rsidRPr="009B7557" w:rsidRDefault="0039450C" w:rsidP="0039450C">
      <w:pPr>
        <w:rPr>
          <w:b/>
          <w:u w:val="single"/>
          <w:lang w:val="en-US"/>
        </w:rPr>
      </w:pPr>
    </w:p>
    <w:p w14:paraId="446E6476" w14:textId="77777777" w:rsidR="0039450C" w:rsidRPr="009B7557" w:rsidRDefault="0039450C" w:rsidP="0039450C">
      <w:pPr>
        <w:pStyle w:val="BW-section-head"/>
        <w:rPr>
          <w:lang w:val="en-US"/>
        </w:rPr>
      </w:pPr>
      <w:r w:rsidRPr="009B7557">
        <w:rPr>
          <w:lang w:val="en-US"/>
        </w:rPr>
        <w:t xml:space="preserve">INCORRECT FEEDBACK AUDIO </w:t>
      </w:r>
    </w:p>
    <w:p w14:paraId="5A10CA1F" w14:textId="77777777" w:rsidR="0039450C" w:rsidRPr="006E2642" w:rsidRDefault="0039450C" w:rsidP="0039450C">
      <w:pPr>
        <w:rPr>
          <w:lang w:val="en-US"/>
        </w:rPr>
      </w:pPr>
      <w:r w:rsidRPr="006E2642">
        <w:rPr>
          <w:lang w:val="en-US"/>
        </w:rPr>
        <w:t>It looks like you might need to change which teams you ask for advice on different things. Try again.</w:t>
      </w:r>
    </w:p>
    <w:p w14:paraId="5126FD7F" w14:textId="77777777" w:rsidR="0039450C" w:rsidRPr="006E2642" w:rsidRDefault="0039450C" w:rsidP="0039450C">
      <w:pPr>
        <w:rPr>
          <w:lang w:val="en-US"/>
        </w:rPr>
      </w:pPr>
    </w:p>
    <w:p w14:paraId="5FD7E31A" w14:textId="77777777" w:rsidR="0039450C" w:rsidRPr="006E2642" w:rsidRDefault="0039450C" w:rsidP="0039450C">
      <w:pPr>
        <w:pStyle w:val="BW-section-head"/>
        <w:rPr>
          <w:lang w:val="en-US"/>
        </w:rPr>
      </w:pPr>
      <w:r w:rsidRPr="006E2642">
        <w:rPr>
          <w:lang w:val="en-US"/>
        </w:rPr>
        <w:t>INCORRECT BUTTON</w:t>
      </w:r>
    </w:p>
    <w:p w14:paraId="783040D9" w14:textId="77777777" w:rsidR="0039450C" w:rsidRPr="00DD7A84" w:rsidRDefault="0039450C" w:rsidP="0039450C">
      <w:pPr>
        <w:rPr>
          <w:lang w:val="en-US"/>
        </w:rPr>
      </w:pPr>
      <w:r w:rsidRPr="00DD7A84">
        <w:rPr>
          <w:lang w:val="en-US"/>
        </w:rPr>
        <w:t>Try again</w:t>
      </w:r>
    </w:p>
    <w:p w14:paraId="6E34ADF4" w14:textId="77777777" w:rsidR="0039450C" w:rsidRPr="00DD7A84" w:rsidRDefault="0039450C" w:rsidP="0039450C">
      <w:pPr>
        <w:rPr>
          <w:lang w:val="en-US"/>
        </w:rPr>
      </w:pPr>
    </w:p>
    <w:p w14:paraId="760263D8" w14:textId="77777777" w:rsidR="0039450C" w:rsidRPr="00DD7A84" w:rsidRDefault="0039450C" w:rsidP="0039450C">
      <w:pPr>
        <w:pStyle w:val="BW-section-head"/>
        <w:rPr>
          <w:lang w:val="en-US"/>
        </w:rPr>
      </w:pPr>
      <w:r w:rsidRPr="00DD7A84">
        <w:rPr>
          <w:lang w:val="en-US"/>
        </w:rPr>
        <w:t>SUCCESS SCREEN 4</w:t>
      </w:r>
    </w:p>
    <w:p w14:paraId="54BD5F90" w14:textId="77777777" w:rsidR="0039450C" w:rsidRPr="00DD7A84" w:rsidRDefault="0039450C" w:rsidP="0039450C">
      <w:pPr>
        <w:rPr>
          <w:b/>
          <w:u w:val="single"/>
          <w:lang w:val="en-US"/>
        </w:rPr>
      </w:pPr>
    </w:p>
    <w:p w14:paraId="0007E82A" w14:textId="77777777" w:rsidR="0039450C" w:rsidRPr="00E01E0C" w:rsidRDefault="0039450C" w:rsidP="0039450C">
      <w:pPr>
        <w:pStyle w:val="BW-section-head"/>
        <w:rPr>
          <w:lang w:val="en-US"/>
        </w:rPr>
      </w:pPr>
      <w:r w:rsidRPr="00E01E0C">
        <w:rPr>
          <w:lang w:val="en-US"/>
        </w:rPr>
        <w:t>SUCCESS SCREEN TEXT</w:t>
      </w:r>
    </w:p>
    <w:p w14:paraId="4A62465C" w14:textId="77777777" w:rsidR="0039450C" w:rsidRPr="00E01E0C" w:rsidRDefault="0039450C" w:rsidP="0039450C">
      <w:pPr>
        <w:rPr>
          <w:lang w:val="en-US"/>
        </w:rPr>
      </w:pPr>
    </w:p>
    <w:p w14:paraId="37320C9E" w14:textId="77777777" w:rsidR="0039450C" w:rsidRPr="00E01E0C" w:rsidRDefault="0039450C" w:rsidP="0039450C">
      <w:pPr>
        <w:rPr>
          <w:lang w:val="en-US"/>
        </w:rPr>
      </w:pPr>
      <w:r>
        <w:rPr>
          <w:lang w:val="en-US"/>
        </w:rPr>
        <w:t>N</w:t>
      </w:r>
      <w:r w:rsidRPr="00E01E0C">
        <w:rPr>
          <w:lang w:val="en-US"/>
        </w:rPr>
        <w:t>ow</w:t>
      </w:r>
      <w:r w:rsidRPr="00E01E0C" w:rsidDel="009F2BDA">
        <w:rPr>
          <w:lang w:val="en-US"/>
        </w:rPr>
        <w:t xml:space="preserve"> </w:t>
      </w:r>
      <w:r>
        <w:rPr>
          <w:lang w:val="en-US"/>
        </w:rPr>
        <w:t>y</w:t>
      </w:r>
      <w:r w:rsidRPr="00E01E0C">
        <w:rPr>
          <w:lang w:val="en-US"/>
        </w:rPr>
        <w:t xml:space="preserve">ou've got answers to some important </w:t>
      </w:r>
      <w:r>
        <w:rPr>
          <w:lang w:val="en-US"/>
        </w:rPr>
        <w:t xml:space="preserve">scale up </w:t>
      </w:r>
      <w:r w:rsidRPr="00E01E0C">
        <w:rPr>
          <w:lang w:val="en-US"/>
        </w:rPr>
        <w:t>questions. By investing the</w:t>
      </w:r>
      <w:r>
        <w:rPr>
          <w:lang w:val="en-US"/>
        </w:rPr>
        <w:t xml:space="preserve"> time</w:t>
      </w:r>
      <w:r w:rsidRPr="00E01E0C">
        <w:rPr>
          <w:lang w:val="en-US"/>
        </w:rPr>
        <w:t xml:space="preserve"> </w:t>
      </w:r>
      <w:r>
        <w:rPr>
          <w:lang w:val="en-US"/>
        </w:rPr>
        <w:t>to ask questions early on, RDQ can save time and money later in the project.</w:t>
      </w:r>
      <w:r w:rsidRPr="00E01E0C">
        <w:rPr>
          <w:lang w:val="en-US"/>
        </w:rPr>
        <w:t xml:space="preserve"> </w:t>
      </w:r>
      <w:r>
        <w:rPr>
          <w:lang w:val="en-US"/>
        </w:rPr>
        <w:t>W</w:t>
      </w:r>
      <w:r w:rsidRPr="00E01E0C">
        <w:rPr>
          <w:lang w:val="en-US"/>
        </w:rPr>
        <w:t>e</w:t>
      </w:r>
      <w:r>
        <w:rPr>
          <w:lang w:val="en-US"/>
        </w:rPr>
        <w:t>'ll</w:t>
      </w:r>
      <w:r w:rsidRPr="00E01E0C">
        <w:rPr>
          <w:lang w:val="en-US"/>
        </w:rPr>
        <w:t xml:space="preserve"> be more confident that we</w:t>
      </w:r>
      <w:r>
        <w:rPr>
          <w:lang w:val="en-US"/>
        </w:rPr>
        <w:t>'</w:t>
      </w:r>
      <w:r w:rsidRPr="00E01E0C">
        <w:rPr>
          <w:lang w:val="en-US"/>
        </w:rPr>
        <w:t xml:space="preserve">ll be able to make the product correctly when we </w:t>
      </w:r>
      <w:r>
        <w:rPr>
          <w:lang w:val="en-US"/>
        </w:rPr>
        <w:t>run the trial in our</w:t>
      </w:r>
      <w:r w:rsidRPr="00E01E0C">
        <w:rPr>
          <w:lang w:val="en-US"/>
        </w:rPr>
        <w:t xml:space="preserve"> factory</w:t>
      </w:r>
      <w:r>
        <w:rPr>
          <w:lang w:val="en-US"/>
        </w:rPr>
        <w:t>.</w:t>
      </w:r>
      <w:r w:rsidRPr="00E01E0C">
        <w:rPr>
          <w:lang w:val="en-US"/>
        </w:rPr>
        <w:t xml:space="preserve"> </w:t>
      </w:r>
      <w:r>
        <w:rPr>
          <w:lang w:val="en-US"/>
        </w:rPr>
        <w:t>It will also meet the goals you set at the beginning</w:t>
      </w:r>
      <w:r w:rsidRPr="00E01E0C">
        <w:rPr>
          <w:lang w:val="en-US"/>
        </w:rPr>
        <w:t>. Sometimes we need to go slow, so we can go fast</w:t>
      </w:r>
      <w:r>
        <w:rPr>
          <w:lang w:val="en-US"/>
        </w:rPr>
        <w:t>!</w:t>
      </w:r>
    </w:p>
    <w:p w14:paraId="161ADEAB" w14:textId="77777777" w:rsidR="0039450C" w:rsidRPr="00E01E0C" w:rsidRDefault="0039450C" w:rsidP="0039450C">
      <w:pPr>
        <w:rPr>
          <w:lang w:val="en-US"/>
        </w:rPr>
      </w:pPr>
    </w:p>
    <w:p w14:paraId="1FDD14B9" w14:textId="77777777" w:rsidR="0039450C" w:rsidRPr="00E01E0C" w:rsidRDefault="0039450C" w:rsidP="0039450C">
      <w:pPr>
        <w:rPr>
          <w:lang w:val="en-US"/>
        </w:rPr>
      </w:pPr>
      <w:r w:rsidRPr="00E01E0C">
        <w:rPr>
          <w:lang w:val="en-US"/>
        </w:rPr>
        <w:t>Now we're ready to set up that production trial.</w:t>
      </w:r>
    </w:p>
    <w:p w14:paraId="7F70C56F" w14:textId="77777777" w:rsidR="0039450C" w:rsidRPr="00E01E0C" w:rsidRDefault="0039450C" w:rsidP="0039450C">
      <w:pPr>
        <w:rPr>
          <w:lang w:val="en-US"/>
        </w:rPr>
      </w:pPr>
    </w:p>
    <w:p w14:paraId="2453376D" w14:textId="77777777" w:rsidR="0039450C" w:rsidRPr="00E01E0C" w:rsidRDefault="0039450C" w:rsidP="0039450C">
      <w:pPr>
        <w:pStyle w:val="BW-section-head"/>
        <w:rPr>
          <w:lang w:val="en-US"/>
        </w:rPr>
      </w:pPr>
      <w:r w:rsidRPr="00E01E0C">
        <w:rPr>
          <w:lang w:val="en-US"/>
        </w:rPr>
        <w:t>SUCCESS SCREEN AUDIO</w:t>
      </w:r>
    </w:p>
    <w:p w14:paraId="27820D11" w14:textId="77777777" w:rsidR="0039450C" w:rsidRPr="00E01E0C" w:rsidRDefault="0039450C" w:rsidP="0039450C">
      <w:pPr>
        <w:rPr>
          <w:lang w:val="en-US"/>
        </w:rPr>
      </w:pPr>
      <w:r w:rsidRPr="00E01E0C">
        <w:rPr>
          <w:lang w:val="en-US"/>
        </w:rPr>
        <w:t xml:space="preserve">That's great </w:t>
      </w:r>
      <w:r w:rsidRPr="00E01E0C">
        <w:rPr>
          <w:rFonts w:cs="Arial"/>
          <w:lang w:val="en-US"/>
        </w:rPr>
        <w:t>–</w:t>
      </w:r>
      <w:r w:rsidRPr="00E01E0C">
        <w:rPr>
          <w:lang w:val="en-US"/>
        </w:rPr>
        <w:t xml:space="preserve"> you've asked all the right question</w:t>
      </w:r>
      <w:r>
        <w:rPr>
          <w:lang w:val="en-US"/>
        </w:rPr>
        <w:t>s and got answers from the right people</w:t>
      </w:r>
      <w:r w:rsidRPr="00E01E0C">
        <w:rPr>
          <w:lang w:val="en-US"/>
        </w:rPr>
        <w:t xml:space="preserve">. Now you're ready for that important first production trial. </w:t>
      </w:r>
    </w:p>
    <w:p w14:paraId="433C0F0E" w14:textId="77777777" w:rsidR="0039450C" w:rsidRPr="00E01E0C" w:rsidRDefault="0039450C" w:rsidP="0039450C">
      <w:pPr>
        <w:rPr>
          <w:lang w:val="en-US"/>
        </w:rPr>
      </w:pPr>
    </w:p>
    <w:p w14:paraId="721A69AB" w14:textId="77777777" w:rsidR="0039450C" w:rsidRPr="00E01E0C" w:rsidRDefault="0039450C" w:rsidP="0039450C">
      <w:pPr>
        <w:pStyle w:val="BW-section-head"/>
        <w:rPr>
          <w:lang w:val="en-US"/>
        </w:rPr>
      </w:pPr>
      <w:r w:rsidRPr="00E01E0C">
        <w:rPr>
          <w:lang w:val="en-US"/>
        </w:rPr>
        <w:t>SUCCESS SCREEN BUTTON</w:t>
      </w:r>
    </w:p>
    <w:p w14:paraId="7A54C04D" w14:textId="77777777" w:rsidR="0039450C" w:rsidRPr="00E01E0C" w:rsidRDefault="0039450C" w:rsidP="0039450C">
      <w:pPr>
        <w:rPr>
          <w:lang w:val="en-US"/>
        </w:rPr>
      </w:pPr>
      <w:r w:rsidRPr="00E01E0C">
        <w:rPr>
          <w:lang w:val="en-US"/>
        </w:rPr>
        <w:t>Move on to the next step</w:t>
      </w:r>
    </w:p>
    <w:p w14:paraId="20623B7E" w14:textId="77777777" w:rsidR="0039450C" w:rsidRPr="00E01E0C" w:rsidRDefault="0039450C" w:rsidP="0039450C">
      <w:pPr>
        <w:rPr>
          <w:lang w:val="en-US"/>
        </w:rPr>
      </w:pPr>
    </w:p>
    <w:p w14:paraId="73910B71" w14:textId="77777777" w:rsidR="0039450C" w:rsidRPr="00E01E0C" w:rsidRDefault="0039450C" w:rsidP="0039450C">
      <w:pPr>
        <w:pStyle w:val="BW-section-head"/>
        <w:rPr>
          <w:lang w:val="en-US"/>
        </w:rPr>
      </w:pPr>
      <w:r w:rsidRPr="00E01E0C">
        <w:rPr>
          <w:lang w:val="en-US"/>
        </w:rPr>
        <w:t>QUESTION SCREEN 5</w:t>
      </w:r>
    </w:p>
    <w:p w14:paraId="1E70D082" w14:textId="77777777" w:rsidR="0039450C" w:rsidRPr="00E01E0C" w:rsidRDefault="0039450C" w:rsidP="0039450C">
      <w:pPr>
        <w:rPr>
          <w:szCs w:val="20"/>
          <w:lang w:val="en-US"/>
        </w:rPr>
      </w:pPr>
    </w:p>
    <w:p w14:paraId="68FBD8C6" w14:textId="77777777" w:rsidR="0039450C" w:rsidRPr="00E01E0C" w:rsidRDefault="0039450C" w:rsidP="0039450C">
      <w:pPr>
        <w:pStyle w:val="BW-section-head"/>
        <w:rPr>
          <w:lang w:val="en-US"/>
        </w:rPr>
      </w:pPr>
      <w:r w:rsidRPr="00E01E0C">
        <w:rPr>
          <w:lang w:val="en-US"/>
        </w:rPr>
        <w:t>QUESTION 5 TEXT</w:t>
      </w:r>
    </w:p>
    <w:p w14:paraId="20B8240F" w14:textId="77777777" w:rsidR="0039450C" w:rsidRPr="00111195" w:rsidRDefault="0039450C" w:rsidP="0039450C">
      <w:pPr>
        <w:rPr>
          <w:b/>
          <w:color w:val="0070C0"/>
          <w:lang w:val="en-US"/>
        </w:rPr>
      </w:pPr>
      <w:r w:rsidRPr="00111195">
        <w:rPr>
          <w:b/>
          <w:color w:val="0070C0"/>
          <w:lang w:val="en-US"/>
        </w:rPr>
        <w:t>Develop</w:t>
      </w:r>
    </w:p>
    <w:p w14:paraId="534C1E27" w14:textId="77777777" w:rsidR="0039450C" w:rsidRPr="00E01E0C" w:rsidRDefault="0039450C" w:rsidP="0039450C">
      <w:pPr>
        <w:rPr>
          <w:lang w:val="en-US"/>
        </w:rPr>
      </w:pPr>
      <w:r w:rsidRPr="00E01E0C">
        <w:rPr>
          <w:lang w:val="en-US"/>
        </w:rPr>
        <w:t xml:space="preserve">The factory needs to know what form the product ingredients will be </w:t>
      </w:r>
      <w:r>
        <w:rPr>
          <w:lang w:val="en-US"/>
        </w:rPr>
        <w:t>manufactured</w:t>
      </w:r>
      <w:r w:rsidRPr="00E01E0C">
        <w:rPr>
          <w:lang w:val="en-US"/>
        </w:rPr>
        <w:t xml:space="preserve"> in. Select the best form to use.</w:t>
      </w:r>
    </w:p>
    <w:p w14:paraId="2A2D9BAE" w14:textId="77777777" w:rsidR="0039450C" w:rsidRPr="00E01E0C" w:rsidRDefault="0039450C" w:rsidP="0039450C">
      <w:pPr>
        <w:rPr>
          <w:lang w:val="en-US"/>
        </w:rPr>
      </w:pPr>
    </w:p>
    <w:p w14:paraId="32BA3010" w14:textId="77777777" w:rsidR="0039450C" w:rsidRPr="00E01E0C" w:rsidRDefault="0039450C" w:rsidP="0039450C">
      <w:pPr>
        <w:pStyle w:val="BW-section-head"/>
        <w:rPr>
          <w:lang w:val="en-US"/>
        </w:rPr>
      </w:pPr>
      <w:r w:rsidRPr="00E01E0C">
        <w:rPr>
          <w:lang w:val="en-US"/>
        </w:rPr>
        <w:t>QUESTION 5 AUDIO</w:t>
      </w:r>
    </w:p>
    <w:p w14:paraId="2BD2A517" w14:textId="77777777" w:rsidR="0039450C" w:rsidRPr="00E01E0C" w:rsidRDefault="0039450C" w:rsidP="0039450C">
      <w:pPr>
        <w:rPr>
          <w:lang w:val="en-US"/>
        </w:rPr>
      </w:pPr>
      <w:r w:rsidRPr="00E01E0C">
        <w:rPr>
          <w:lang w:val="en-US"/>
        </w:rPr>
        <w:lastRenderedPageBreak/>
        <w:t>Right</w:t>
      </w:r>
      <w:r>
        <w:rPr>
          <w:lang w:val="en-US"/>
        </w:rPr>
        <w:t>,</w:t>
      </w:r>
      <w:r w:rsidRPr="00E01E0C">
        <w:rPr>
          <w:lang w:val="en-US"/>
        </w:rPr>
        <w:t xml:space="preserve"> it's time to decide the best form to use when we manufacture the product.</w:t>
      </w:r>
    </w:p>
    <w:p w14:paraId="4B141D93" w14:textId="77777777" w:rsidR="0039450C" w:rsidRPr="00E01E0C" w:rsidRDefault="0039450C" w:rsidP="0039450C">
      <w:pPr>
        <w:rPr>
          <w:lang w:val="en-US"/>
        </w:rPr>
      </w:pPr>
    </w:p>
    <w:p w14:paraId="5DBF6F69" w14:textId="77777777" w:rsidR="0039450C" w:rsidRPr="00E01E0C" w:rsidRDefault="0039450C" w:rsidP="0039450C">
      <w:pPr>
        <w:pStyle w:val="BW-section-head"/>
        <w:rPr>
          <w:lang w:val="en-US"/>
        </w:rPr>
      </w:pPr>
      <w:r w:rsidRPr="00E01E0C">
        <w:rPr>
          <w:lang w:val="en-US"/>
        </w:rPr>
        <w:t>OPTIONS FOR QUESTION 5 (15 words max. per option)</w:t>
      </w:r>
    </w:p>
    <w:p w14:paraId="1421F546" w14:textId="77777777" w:rsidR="0039450C" w:rsidRPr="00E01E0C" w:rsidRDefault="0039450C" w:rsidP="0039450C">
      <w:pPr>
        <w:ind w:firstLine="720"/>
        <w:rPr>
          <w:highlight w:val="green"/>
          <w:lang w:val="en-US"/>
        </w:rPr>
      </w:pPr>
    </w:p>
    <w:p w14:paraId="75CB4802" w14:textId="77777777" w:rsidR="0039450C" w:rsidRPr="00E01E0C" w:rsidRDefault="0039450C" w:rsidP="0039450C">
      <w:pPr>
        <w:pStyle w:val="BW-section-head"/>
        <w:ind w:firstLine="284"/>
        <w:rPr>
          <w:lang w:val="en-US"/>
        </w:rPr>
      </w:pPr>
      <w:r w:rsidRPr="00E01E0C">
        <w:rPr>
          <w:lang w:val="en-US"/>
        </w:rPr>
        <w:t>RADIO BUTTON GROUP</w:t>
      </w:r>
    </w:p>
    <w:p w14:paraId="12965CCE" w14:textId="77777777" w:rsidR="0039450C" w:rsidRPr="00E01E0C" w:rsidRDefault="0039450C" w:rsidP="0039450C">
      <w:pPr>
        <w:ind w:left="284"/>
        <w:rPr>
          <w:lang w:val="en-US"/>
        </w:rPr>
      </w:pPr>
      <w:r w:rsidRPr="00E01E0C">
        <w:rPr>
          <w:lang w:val="en-US"/>
        </w:rPr>
        <w:t>Product form:</w:t>
      </w:r>
    </w:p>
    <w:p w14:paraId="2D7309DA"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6E49ACD5" w14:textId="77777777" w:rsidTr="009331C0">
        <w:trPr>
          <w:trHeight w:val="70"/>
        </w:trPr>
        <w:tc>
          <w:tcPr>
            <w:tcW w:w="358" w:type="dxa"/>
            <w:shd w:val="clear" w:color="auto" w:fill="36424A"/>
          </w:tcPr>
          <w:p w14:paraId="314DC0D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0EEAFCDA" w14:textId="77777777" w:rsidR="0039450C" w:rsidRPr="00E01E0C" w:rsidRDefault="0039450C" w:rsidP="009331C0">
            <w:pPr>
              <w:rPr>
                <w:lang w:val="en-US"/>
              </w:rPr>
            </w:pPr>
            <w:r w:rsidRPr="00E01E0C">
              <w:rPr>
                <w:lang w:val="en-US"/>
              </w:rPr>
              <w:t>Sheet</w:t>
            </w:r>
            <w:r>
              <w:rPr>
                <w:lang w:val="en-US"/>
              </w:rPr>
              <w:t xml:space="preserve"> and Cut</w:t>
            </w:r>
            <w:r w:rsidRPr="00E01E0C">
              <w:rPr>
                <w:lang w:val="en-US"/>
              </w:rPr>
              <w:t xml:space="preserve"> (Cost: $)</w:t>
            </w:r>
          </w:p>
        </w:tc>
        <w:tc>
          <w:tcPr>
            <w:tcW w:w="2204" w:type="dxa"/>
            <w:shd w:val="clear" w:color="auto" w:fill="36424A"/>
          </w:tcPr>
          <w:p w14:paraId="67F2F263"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4BA271C0" w14:textId="77777777" w:rsidTr="009331C0">
        <w:tc>
          <w:tcPr>
            <w:tcW w:w="358" w:type="dxa"/>
            <w:shd w:val="clear" w:color="auto" w:fill="36424A"/>
          </w:tcPr>
          <w:p w14:paraId="1B7864A9"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74BA75D7" w14:textId="77777777" w:rsidR="0039450C" w:rsidRPr="00E01E0C" w:rsidRDefault="0039450C" w:rsidP="009331C0">
            <w:pPr>
              <w:rPr>
                <w:lang w:val="en-US"/>
              </w:rPr>
            </w:pPr>
            <w:r w:rsidRPr="00E01E0C">
              <w:rPr>
                <w:lang w:val="en-US"/>
              </w:rPr>
              <w:t>Tube (Cost: $$)</w:t>
            </w:r>
          </w:p>
        </w:tc>
        <w:tc>
          <w:tcPr>
            <w:tcW w:w="2204" w:type="dxa"/>
            <w:shd w:val="clear" w:color="auto" w:fill="36424A"/>
          </w:tcPr>
          <w:p w14:paraId="3047C021"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0825FE5F" w14:textId="77777777" w:rsidTr="009331C0">
        <w:tc>
          <w:tcPr>
            <w:tcW w:w="358" w:type="dxa"/>
            <w:shd w:val="clear" w:color="auto" w:fill="36424A"/>
          </w:tcPr>
          <w:p w14:paraId="31F2C2B2"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4923E860" w14:textId="77777777" w:rsidR="0039450C" w:rsidRPr="00E01E0C" w:rsidRDefault="0039450C" w:rsidP="009331C0">
            <w:pPr>
              <w:rPr>
                <w:lang w:val="en-US"/>
              </w:rPr>
            </w:pPr>
            <w:proofErr w:type="spellStart"/>
            <w:r>
              <w:rPr>
                <w:lang w:val="en-US"/>
              </w:rPr>
              <w:t>Moulded</w:t>
            </w:r>
            <w:proofErr w:type="spellEnd"/>
            <w:r>
              <w:rPr>
                <w:lang w:val="en-US"/>
              </w:rPr>
              <w:t xml:space="preserve"> </w:t>
            </w:r>
            <w:r w:rsidRPr="00E01E0C">
              <w:rPr>
                <w:lang w:val="en-US"/>
              </w:rPr>
              <w:t>Pieces (Cost: $$$)</w:t>
            </w:r>
          </w:p>
        </w:tc>
        <w:tc>
          <w:tcPr>
            <w:tcW w:w="2204" w:type="dxa"/>
            <w:shd w:val="clear" w:color="auto" w:fill="36424A"/>
          </w:tcPr>
          <w:p w14:paraId="0196902F" w14:textId="77777777" w:rsidR="0039450C" w:rsidRPr="00E01E0C" w:rsidRDefault="0039450C" w:rsidP="009331C0">
            <w:pPr>
              <w:rPr>
                <w:b/>
                <w:color w:val="B1B94B"/>
                <w:lang w:val="en-US"/>
              </w:rPr>
            </w:pPr>
            <w:r w:rsidRPr="00E01E0C">
              <w:rPr>
                <w:b/>
                <w:color w:val="B1B94B"/>
                <w:lang w:val="en-US"/>
              </w:rPr>
              <w:t>Incorrect</w:t>
            </w:r>
          </w:p>
        </w:tc>
      </w:tr>
    </w:tbl>
    <w:p w14:paraId="349C24D5" w14:textId="77777777" w:rsidR="0039450C" w:rsidRPr="00E01E0C" w:rsidRDefault="0039450C" w:rsidP="0039450C">
      <w:pPr>
        <w:rPr>
          <w:lang w:val="en-US"/>
        </w:rPr>
      </w:pPr>
    </w:p>
    <w:p w14:paraId="653DC5B2" w14:textId="77777777" w:rsidR="0039450C" w:rsidRPr="00E01E0C" w:rsidRDefault="0039450C" w:rsidP="0039450C">
      <w:pPr>
        <w:rPr>
          <w:lang w:val="en-US"/>
        </w:rPr>
      </w:pPr>
    </w:p>
    <w:p w14:paraId="0DD63CB5" w14:textId="77777777" w:rsidR="0039450C" w:rsidRPr="00E01E0C" w:rsidRDefault="0039450C" w:rsidP="0039450C">
      <w:pPr>
        <w:pStyle w:val="BW-section-head"/>
        <w:rPr>
          <w:lang w:val="en-US"/>
        </w:rPr>
      </w:pPr>
      <w:r w:rsidRPr="00E01E0C">
        <w:rPr>
          <w:lang w:val="en-US"/>
        </w:rPr>
        <w:t>FEEDBACK SCREEN 5</w:t>
      </w:r>
    </w:p>
    <w:p w14:paraId="6EE3B149" w14:textId="77777777" w:rsidR="0039450C" w:rsidRPr="00E01E0C" w:rsidRDefault="0039450C" w:rsidP="0039450C">
      <w:pPr>
        <w:rPr>
          <w:lang w:val="en-US"/>
        </w:rPr>
      </w:pPr>
    </w:p>
    <w:p w14:paraId="30152CF0" w14:textId="77777777" w:rsidR="0039450C" w:rsidRPr="00E01E0C" w:rsidRDefault="0039450C" w:rsidP="0039450C">
      <w:pPr>
        <w:pStyle w:val="BW-section-head"/>
        <w:rPr>
          <w:lang w:val="en-US"/>
        </w:rPr>
      </w:pPr>
      <w:r w:rsidRPr="00E01E0C">
        <w:rPr>
          <w:lang w:val="en-US"/>
        </w:rPr>
        <w:t xml:space="preserve">CORRECT FEEDBACK TEXT </w:t>
      </w:r>
    </w:p>
    <w:p w14:paraId="3769D0EC" w14:textId="77777777" w:rsidR="0039450C" w:rsidRPr="00E01E0C" w:rsidRDefault="0039450C" w:rsidP="0039450C">
      <w:pPr>
        <w:rPr>
          <w:lang w:val="en-US"/>
        </w:rPr>
      </w:pPr>
      <w:r w:rsidRPr="00E01E0C">
        <w:rPr>
          <w:lang w:val="en-US"/>
        </w:rPr>
        <w:t xml:space="preserve">That's right. Because of the </w:t>
      </w:r>
      <w:r>
        <w:rPr>
          <w:lang w:val="en-US"/>
        </w:rPr>
        <w:t>thin, rectangular</w:t>
      </w:r>
      <w:r w:rsidRPr="00E01E0C">
        <w:rPr>
          <w:lang w:val="en-US"/>
        </w:rPr>
        <w:t xml:space="preserve"> shape of our end product, sheet</w:t>
      </w:r>
      <w:r>
        <w:rPr>
          <w:lang w:val="en-US"/>
        </w:rPr>
        <w:t xml:space="preserve"> and cut</w:t>
      </w:r>
      <w:r w:rsidRPr="00E01E0C">
        <w:rPr>
          <w:lang w:val="en-US"/>
        </w:rPr>
        <w:t xml:space="preserve"> </w:t>
      </w:r>
      <w:r>
        <w:rPr>
          <w:lang w:val="en-US"/>
        </w:rPr>
        <w:t xml:space="preserve">is </w:t>
      </w:r>
      <w:r w:rsidRPr="00E01E0C">
        <w:rPr>
          <w:lang w:val="en-US"/>
        </w:rPr>
        <w:t>the most economical choice.</w:t>
      </w:r>
    </w:p>
    <w:p w14:paraId="7180D07D" w14:textId="77777777" w:rsidR="0039450C" w:rsidRPr="00E01E0C" w:rsidRDefault="0039450C" w:rsidP="0039450C">
      <w:pPr>
        <w:rPr>
          <w:lang w:val="en-US"/>
        </w:rPr>
      </w:pPr>
    </w:p>
    <w:p w14:paraId="75CB34AE" w14:textId="77777777" w:rsidR="0039450C" w:rsidRPr="00E01E0C" w:rsidRDefault="0039450C" w:rsidP="0039450C">
      <w:pPr>
        <w:pStyle w:val="BW-section-head"/>
        <w:rPr>
          <w:lang w:val="en-US"/>
        </w:rPr>
      </w:pPr>
      <w:r w:rsidRPr="00E01E0C">
        <w:rPr>
          <w:lang w:val="en-US"/>
        </w:rPr>
        <w:t xml:space="preserve">CORRECT FEEDBACK AUDIO </w:t>
      </w:r>
    </w:p>
    <w:p w14:paraId="0FB0FF5C" w14:textId="77777777" w:rsidR="0039450C" w:rsidRPr="005A7629" w:rsidRDefault="0039450C" w:rsidP="0039450C">
      <w:pPr>
        <w:rPr>
          <w:lang w:val="en-US"/>
        </w:rPr>
      </w:pPr>
      <w:r w:rsidRPr="00E01E0C">
        <w:rPr>
          <w:lang w:val="en-US"/>
        </w:rPr>
        <w:t>Good job</w:t>
      </w:r>
      <w:r>
        <w:rPr>
          <w:lang w:val="en-US"/>
        </w:rPr>
        <w:t>. T</w:t>
      </w:r>
      <w:r w:rsidRPr="005A7629">
        <w:rPr>
          <w:lang w:val="en-US"/>
        </w:rPr>
        <w:t>he factory can now be set up for the production trial.</w:t>
      </w:r>
    </w:p>
    <w:p w14:paraId="1441218D" w14:textId="77777777" w:rsidR="0039450C" w:rsidRPr="001C6AEF" w:rsidRDefault="0039450C" w:rsidP="0039450C">
      <w:pPr>
        <w:rPr>
          <w:lang w:val="en-US"/>
        </w:rPr>
      </w:pPr>
    </w:p>
    <w:p w14:paraId="21B0C962" w14:textId="77777777" w:rsidR="0039450C" w:rsidRPr="00BF0C44" w:rsidRDefault="0039450C" w:rsidP="0039450C">
      <w:pPr>
        <w:pStyle w:val="BW-section-head"/>
        <w:rPr>
          <w:lang w:val="en-US"/>
        </w:rPr>
      </w:pPr>
      <w:r w:rsidRPr="00BF0C44">
        <w:rPr>
          <w:lang w:val="en-US"/>
        </w:rPr>
        <w:t>CORRECT BUTTON</w:t>
      </w:r>
    </w:p>
    <w:p w14:paraId="162A800F" w14:textId="77777777" w:rsidR="0039450C" w:rsidRPr="00BF0C44" w:rsidRDefault="0039450C" w:rsidP="0039450C">
      <w:pPr>
        <w:rPr>
          <w:lang w:val="en-US"/>
        </w:rPr>
      </w:pPr>
      <w:r w:rsidRPr="00BF0C44">
        <w:rPr>
          <w:lang w:val="en-US"/>
        </w:rPr>
        <w:t>Move on to the next step</w:t>
      </w:r>
    </w:p>
    <w:p w14:paraId="777F6F8D" w14:textId="77777777" w:rsidR="0039450C" w:rsidRPr="00BF0C44" w:rsidRDefault="0039450C" w:rsidP="0039450C">
      <w:pPr>
        <w:rPr>
          <w:lang w:val="en-US"/>
        </w:rPr>
      </w:pPr>
    </w:p>
    <w:p w14:paraId="6EE76596" w14:textId="77777777" w:rsidR="0039450C" w:rsidRPr="0002338F" w:rsidRDefault="0039450C" w:rsidP="0039450C">
      <w:pPr>
        <w:pStyle w:val="BW-section-head"/>
        <w:rPr>
          <w:lang w:val="en-US"/>
        </w:rPr>
      </w:pPr>
      <w:r w:rsidRPr="0002338F">
        <w:rPr>
          <w:lang w:val="en-US"/>
        </w:rPr>
        <w:t>INCORRECT FEEDBACK TEXT STEM</w:t>
      </w:r>
    </w:p>
    <w:p w14:paraId="3E3124F4" w14:textId="77777777" w:rsidR="0039450C" w:rsidRPr="009B7557" w:rsidRDefault="0039450C" w:rsidP="0039450C">
      <w:pPr>
        <w:rPr>
          <w:lang w:val="en-US"/>
        </w:rPr>
      </w:pPr>
      <w:r w:rsidRPr="0002338F">
        <w:rPr>
          <w:lang w:val="en-US"/>
        </w:rPr>
        <w:t>The process team isn't entirely happy with your choice. Here's what they had to say</w:t>
      </w:r>
      <w:r w:rsidRPr="009B7557">
        <w:rPr>
          <w:lang w:val="en-US"/>
        </w:rPr>
        <w:t>:</w:t>
      </w:r>
    </w:p>
    <w:p w14:paraId="7E63690C" w14:textId="77777777" w:rsidR="0039450C" w:rsidRPr="009B7557" w:rsidRDefault="0039450C" w:rsidP="0039450C">
      <w:pPr>
        <w:rPr>
          <w:lang w:val="en-US"/>
        </w:rPr>
      </w:pPr>
    </w:p>
    <w:p w14:paraId="46C1EB58" w14:textId="77777777" w:rsidR="0039450C" w:rsidRPr="009B7557" w:rsidRDefault="0039450C" w:rsidP="0039450C">
      <w:pPr>
        <w:pStyle w:val="BW-section-head"/>
        <w:rPr>
          <w:lang w:val="en-US"/>
        </w:rPr>
      </w:pPr>
      <w:r w:rsidRPr="009B7557">
        <w:rPr>
          <w:lang w:val="en-US"/>
        </w:rPr>
        <w:t>INCORRECT FEEDBACK OPTION 2</w:t>
      </w:r>
    </w:p>
    <w:p w14:paraId="186E5DB9" w14:textId="77777777" w:rsidR="0039450C" w:rsidRPr="009B7557" w:rsidRDefault="0039450C" w:rsidP="0039450C">
      <w:pPr>
        <w:rPr>
          <w:lang w:val="en-US"/>
        </w:rPr>
      </w:pPr>
      <w:r>
        <w:rPr>
          <w:lang w:val="en-US"/>
        </w:rPr>
        <w:t xml:space="preserve">A tube form will give us a stick format which appeals to the consumer, but it </w:t>
      </w:r>
      <w:r w:rsidR="00C66FA8">
        <w:rPr>
          <w:lang w:val="en-US"/>
        </w:rPr>
        <w:t xml:space="preserve">isn't </w:t>
      </w:r>
      <w:r>
        <w:rPr>
          <w:lang w:val="en-US"/>
        </w:rPr>
        <w:t>the most cost effective route</w:t>
      </w:r>
      <w:r w:rsidRPr="009B7557">
        <w:rPr>
          <w:lang w:val="en-US"/>
        </w:rPr>
        <w:t>.</w:t>
      </w:r>
    </w:p>
    <w:p w14:paraId="5D0E3203" w14:textId="77777777" w:rsidR="0039450C" w:rsidRPr="006E2642" w:rsidRDefault="0039450C" w:rsidP="0039450C">
      <w:pPr>
        <w:rPr>
          <w:b/>
          <w:u w:val="single"/>
          <w:lang w:val="en-US"/>
        </w:rPr>
      </w:pPr>
    </w:p>
    <w:p w14:paraId="04A17296" w14:textId="77777777" w:rsidR="0039450C" w:rsidRPr="006E2642" w:rsidRDefault="0039450C" w:rsidP="0039450C">
      <w:pPr>
        <w:pStyle w:val="BW-section-head"/>
        <w:rPr>
          <w:lang w:val="en-US"/>
        </w:rPr>
      </w:pPr>
      <w:r w:rsidRPr="006E2642">
        <w:rPr>
          <w:lang w:val="en-US"/>
        </w:rPr>
        <w:t>INCORRECT FEEDBACK OPTION 3</w:t>
      </w:r>
    </w:p>
    <w:p w14:paraId="40B5A1A2" w14:textId="77777777" w:rsidR="0039450C" w:rsidRPr="006E2642" w:rsidRDefault="0039450C" w:rsidP="0039450C">
      <w:pPr>
        <w:rPr>
          <w:lang w:val="en-US"/>
        </w:rPr>
      </w:pPr>
      <w:proofErr w:type="spellStart"/>
      <w:r>
        <w:rPr>
          <w:lang w:val="en-US"/>
        </w:rPr>
        <w:t>Moulded</w:t>
      </w:r>
      <w:proofErr w:type="spellEnd"/>
      <w:r>
        <w:rPr>
          <w:lang w:val="en-US"/>
        </w:rPr>
        <w:t xml:space="preserve"> p</w:t>
      </w:r>
      <w:r w:rsidRPr="006E2642">
        <w:rPr>
          <w:lang w:val="en-US"/>
        </w:rPr>
        <w:t xml:space="preserve">ieces are easy to work with, but the cost is high. </w:t>
      </w:r>
      <w:r>
        <w:rPr>
          <w:lang w:val="en-US"/>
        </w:rPr>
        <w:t xml:space="preserve">We have invested in the </w:t>
      </w:r>
      <w:r w:rsidRPr="006E2642">
        <w:rPr>
          <w:lang w:val="en-US"/>
        </w:rPr>
        <w:t xml:space="preserve">packaging cost is high on this product, </w:t>
      </w:r>
      <w:r>
        <w:rPr>
          <w:lang w:val="en-US"/>
        </w:rPr>
        <w:t xml:space="preserve">so </w:t>
      </w:r>
      <w:r w:rsidRPr="006E2642">
        <w:rPr>
          <w:lang w:val="en-US"/>
        </w:rPr>
        <w:t>we need to look for savings elsewhere.</w:t>
      </w:r>
    </w:p>
    <w:p w14:paraId="1306A616" w14:textId="77777777" w:rsidR="0039450C" w:rsidRPr="006E2642" w:rsidRDefault="0039450C" w:rsidP="0039450C">
      <w:pPr>
        <w:rPr>
          <w:b/>
          <w:u w:val="single"/>
          <w:lang w:val="en-US"/>
        </w:rPr>
      </w:pPr>
    </w:p>
    <w:p w14:paraId="011E527E" w14:textId="77777777" w:rsidR="0039450C" w:rsidRPr="006E2642" w:rsidRDefault="0039450C" w:rsidP="0039450C">
      <w:pPr>
        <w:pStyle w:val="BW-section-head"/>
        <w:rPr>
          <w:lang w:val="en-US"/>
        </w:rPr>
      </w:pPr>
      <w:r w:rsidRPr="006E2642">
        <w:rPr>
          <w:lang w:val="en-US"/>
        </w:rPr>
        <w:t xml:space="preserve">INCORRECT FEEDBACK AUDIO </w:t>
      </w:r>
    </w:p>
    <w:p w14:paraId="034F5D9B" w14:textId="77777777" w:rsidR="0039450C" w:rsidRPr="00DD7A84" w:rsidRDefault="0039450C" w:rsidP="0039450C">
      <w:pPr>
        <w:rPr>
          <w:lang w:val="en-US"/>
        </w:rPr>
      </w:pPr>
      <w:r w:rsidRPr="006E2642">
        <w:rPr>
          <w:lang w:val="en-US"/>
        </w:rPr>
        <w:t>The process tea</w:t>
      </w:r>
      <w:r w:rsidRPr="00DD7A84">
        <w:rPr>
          <w:lang w:val="en-US"/>
        </w:rPr>
        <w:t>m would like you to think again about the product form. Try again when you're ready.</w:t>
      </w:r>
    </w:p>
    <w:p w14:paraId="16C6AEC5" w14:textId="77777777" w:rsidR="0039450C" w:rsidRPr="00DD7A84" w:rsidRDefault="0039450C" w:rsidP="0039450C">
      <w:pPr>
        <w:rPr>
          <w:lang w:val="en-US"/>
        </w:rPr>
      </w:pPr>
    </w:p>
    <w:p w14:paraId="5F2B8807" w14:textId="77777777" w:rsidR="0039450C" w:rsidRPr="00DD7A84" w:rsidRDefault="0039450C" w:rsidP="0039450C">
      <w:pPr>
        <w:pStyle w:val="BW-section-head"/>
        <w:rPr>
          <w:lang w:val="en-US"/>
        </w:rPr>
      </w:pPr>
      <w:r w:rsidRPr="00DD7A84">
        <w:rPr>
          <w:lang w:val="en-US"/>
        </w:rPr>
        <w:t>INCORRECT BUTTON</w:t>
      </w:r>
    </w:p>
    <w:p w14:paraId="240E5889" w14:textId="77777777" w:rsidR="0039450C" w:rsidRPr="00DD7A84" w:rsidRDefault="0039450C" w:rsidP="0039450C">
      <w:pPr>
        <w:rPr>
          <w:lang w:val="en-US"/>
        </w:rPr>
      </w:pPr>
      <w:r w:rsidRPr="00DD7A84">
        <w:rPr>
          <w:lang w:val="en-US"/>
        </w:rPr>
        <w:t>Try again</w:t>
      </w:r>
    </w:p>
    <w:p w14:paraId="556755C9" w14:textId="77777777" w:rsidR="0039450C" w:rsidRPr="00DD7A84" w:rsidRDefault="0039450C" w:rsidP="0039450C">
      <w:pPr>
        <w:rPr>
          <w:lang w:val="en-US"/>
        </w:rPr>
      </w:pPr>
    </w:p>
    <w:p w14:paraId="7852EDF0" w14:textId="77777777" w:rsidR="0039450C" w:rsidRPr="00E01E0C" w:rsidRDefault="0039450C" w:rsidP="0039450C">
      <w:pPr>
        <w:pStyle w:val="BW-section-head"/>
        <w:rPr>
          <w:lang w:val="en-US"/>
        </w:rPr>
      </w:pPr>
      <w:r w:rsidRPr="00DD7A84">
        <w:rPr>
          <w:lang w:val="en-US"/>
        </w:rPr>
        <w:t xml:space="preserve">SUCCESS SCREEN </w:t>
      </w:r>
      <w:r w:rsidRPr="00E01E0C">
        <w:rPr>
          <w:lang w:val="en-US"/>
        </w:rPr>
        <w:t>5</w:t>
      </w:r>
    </w:p>
    <w:p w14:paraId="207EFBF0" w14:textId="77777777" w:rsidR="0039450C" w:rsidRPr="00E01E0C" w:rsidRDefault="0039450C" w:rsidP="0039450C">
      <w:pPr>
        <w:rPr>
          <w:b/>
          <w:u w:val="single"/>
          <w:lang w:val="en-US"/>
        </w:rPr>
      </w:pPr>
    </w:p>
    <w:p w14:paraId="4293E175" w14:textId="77777777" w:rsidR="0039450C" w:rsidRPr="00E01E0C" w:rsidRDefault="0039450C" w:rsidP="0039450C">
      <w:pPr>
        <w:pStyle w:val="BW-section-head"/>
        <w:rPr>
          <w:lang w:val="en-US"/>
        </w:rPr>
      </w:pPr>
      <w:r w:rsidRPr="00E01E0C">
        <w:rPr>
          <w:lang w:val="en-US"/>
        </w:rPr>
        <w:t>SUCCESS SCREEN TEXT</w:t>
      </w:r>
    </w:p>
    <w:p w14:paraId="3E3D12FB" w14:textId="77777777" w:rsidR="0039450C" w:rsidRDefault="0039450C" w:rsidP="0039450C">
      <w:pPr>
        <w:rPr>
          <w:b/>
          <w:color w:val="0070C0"/>
          <w:lang w:val="en-US"/>
        </w:rPr>
      </w:pPr>
      <w:r w:rsidRPr="00AE722E">
        <w:rPr>
          <w:b/>
          <w:color w:val="0070C0"/>
          <w:lang w:val="en-US"/>
        </w:rPr>
        <w:t>Develop</w:t>
      </w:r>
    </w:p>
    <w:p w14:paraId="480DF9FB" w14:textId="77777777" w:rsidR="0039450C" w:rsidRPr="00AE722E" w:rsidRDefault="0039450C" w:rsidP="0039450C">
      <w:pPr>
        <w:rPr>
          <w:b/>
          <w:color w:val="0070C0"/>
          <w:lang w:val="en-US"/>
        </w:rPr>
      </w:pPr>
    </w:p>
    <w:p w14:paraId="5B3BE102" w14:textId="77777777" w:rsidR="0039450C" w:rsidRPr="00E01E0C" w:rsidRDefault="0039450C" w:rsidP="0039450C">
      <w:pPr>
        <w:rPr>
          <w:lang w:val="en-US"/>
        </w:rPr>
      </w:pPr>
      <w:r w:rsidRPr="00E01E0C">
        <w:rPr>
          <w:lang w:val="en-US"/>
        </w:rPr>
        <w:t xml:space="preserve">Your production trial is a success. You've demonstrated that the product can be produced correctly. </w:t>
      </w:r>
      <w:r>
        <w:rPr>
          <w:lang w:val="en-US"/>
        </w:rPr>
        <w:t>Your</w:t>
      </w:r>
      <w:r w:rsidRPr="00E01E0C">
        <w:rPr>
          <w:lang w:val="en-US"/>
        </w:rPr>
        <w:t xml:space="preserve"> trial production run has </w:t>
      </w:r>
      <w:r>
        <w:rPr>
          <w:lang w:val="en-US"/>
        </w:rPr>
        <w:t xml:space="preserve">also </w:t>
      </w:r>
      <w:r w:rsidRPr="00E01E0C">
        <w:rPr>
          <w:lang w:val="en-US"/>
        </w:rPr>
        <w:t>generated samples that our sales team can use</w:t>
      </w:r>
      <w:r>
        <w:rPr>
          <w:lang w:val="en-US"/>
        </w:rPr>
        <w:t xml:space="preserve"> to get the retailers excited about the launch of this product.</w:t>
      </w:r>
    </w:p>
    <w:p w14:paraId="2333E6DD" w14:textId="77777777" w:rsidR="0039450C" w:rsidRDefault="0039450C" w:rsidP="0039450C">
      <w:pPr>
        <w:rPr>
          <w:lang w:val="en-US"/>
        </w:rPr>
      </w:pPr>
    </w:p>
    <w:p w14:paraId="192C7DA9" w14:textId="77777777" w:rsidR="0039450C" w:rsidRDefault="0039450C" w:rsidP="0039450C">
      <w:pPr>
        <w:rPr>
          <w:lang w:val="en-US"/>
        </w:rPr>
      </w:pPr>
      <w:r>
        <w:rPr>
          <w:lang w:val="en-US"/>
        </w:rPr>
        <w:t>The other great news is that the teams working in the 'discover' areas of Ingredients Research and Packaging have found an orange and mango ingredient that tastes fresher, and a cheaper, re-sealable pack. We’re good to go!</w:t>
      </w:r>
    </w:p>
    <w:p w14:paraId="5ADD79E9" w14:textId="77777777" w:rsidR="0039450C" w:rsidRPr="00E01E0C" w:rsidRDefault="0039450C" w:rsidP="0039450C">
      <w:pPr>
        <w:rPr>
          <w:lang w:val="en-US"/>
        </w:rPr>
      </w:pPr>
    </w:p>
    <w:p w14:paraId="7D9ABE5A" w14:textId="77777777" w:rsidR="0039450C" w:rsidRPr="00E01E0C" w:rsidRDefault="0039450C" w:rsidP="0039450C">
      <w:pPr>
        <w:rPr>
          <w:lang w:val="en-US"/>
        </w:rPr>
      </w:pPr>
      <w:r w:rsidRPr="00E01E0C">
        <w:rPr>
          <w:lang w:val="en-US"/>
        </w:rPr>
        <w:t xml:space="preserve">You've now reached the end of the </w:t>
      </w:r>
      <w:r w:rsidRPr="00AE722E">
        <w:rPr>
          <w:b/>
          <w:color w:val="FF0000"/>
          <w:lang w:val="en-US"/>
        </w:rPr>
        <w:t>Discover</w:t>
      </w:r>
      <w:r>
        <w:rPr>
          <w:lang w:val="en-US"/>
        </w:rPr>
        <w:t xml:space="preserve"> and </w:t>
      </w:r>
      <w:r w:rsidRPr="00AE722E">
        <w:rPr>
          <w:b/>
          <w:color w:val="0070C0"/>
          <w:lang w:val="en-US"/>
        </w:rPr>
        <w:t>Develop</w:t>
      </w:r>
      <w:r w:rsidRPr="00E01E0C">
        <w:rPr>
          <w:lang w:val="en-US"/>
        </w:rPr>
        <w:t xml:space="preserve"> phase</w:t>
      </w:r>
      <w:r>
        <w:rPr>
          <w:lang w:val="en-US"/>
        </w:rPr>
        <w:t>s</w:t>
      </w:r>
      <w:r w:rsidRPr="00E01E0C">
        <w:rPr>
          <w:lang w:val="en-US"/>
        </w:rPr>
        <w:t xml:space="preserve">. It's time to move on to the </w:t>
      </w:r>
      <w:r w:rsidRPr="00AE722E">
        <w:rPr>
          <w:b/>
          <w:color w:val="7030A0"/>
          <w:lang w:val="en-US"/>
        </w:rPr>
        <w:t>Deploy</w:t>
      </w:r>
      <w:r w:rsidRPr="00E01E0C">
        <w:rPr>
          <w:lang w:val="en-US"/>
        </w:rPr>
        <w:t xml:space="preserve"> </w:t>
      </w:r>
      <w:r>
        <w:rPr>
          <w:lang w:val="en-US"/>
        </w:rPr>
        <w:t>stage</w:t>
      </w:r>
      <w:r w:rsidRPr="00E01E0C">
        <w:rPr>
          <w:lang w:val="en-US"/>
        </w:rPr>
        <w:t>.</w:t>
      </w:r>
    </w:p>
    <w:p w14:paraId="34857350" w14:textId="77777777" w:rsidR="0039450C" w:rsidRPr="00E01E0C" w:rsidRDefault="0039450C" w:rsidP="0039450C">
      <w:pPr>
        <w:rPr>
          <w:lang w:val="en-US"/>
        </w:rPr>
      </w:pPr>
    </w:p>
    <w:p w14:paraId="7EA59E33" w14:textId="77777777" w:rsidR="0039450C" w:rsidRPr="00E01E0C" w:rsidRDefault="0039450C" w:rsidP="0039450C">
      <w:pPr>
        <w:pStyle w:val="BW-section-head"/>
        <w:rPr>
          <w:lang w:val="en-US"/>
        </w:rPr>
      </w:pPr>
      <w:r w:rsidRPr="00E01E0C">
        <w:rPr>
          <w:lang w:val="en-US"/>
        </w:rPr>
        <w:t>SUCCESS SCREEN AUDIO</w:t>
      </w:r>
    </w:p>
    <w:p w14:paraId="32B2F813" w14:textId="77777777" w:rsidR="0039450C" w:rsidRPr="00E01E0C" w:rsidRDefault="0039450C" w:rsidP="0039450C">
      <w:pPr>
        <w:rPr>
          <w:lang w:val="en-US"/>
        </w:rPr>
      </w:pPr>
      <w:r w:rsidRPr="00E01E0C">
        <w:rPr>
          <w:lang w:val="en-US"/>
        </w:rPr>
        <w:t xml:space="preserve">This is an exciting moment. The first few examples of the manufactured product are ready. It's time to scale things up now as you enter the Deploy phase. </w:t>
      </w:r>
    </w:p>
    <w:p w14:paraId="16E3B9F6" w14:textId="77777777" w:rsidR="0039450C" w:rsidRPr="00E01E0C" w:rsidRDefault="0039450C" w:rsidP="0039450C">
      <w:pPr>
        <w:rPr>
          <w:lang w:val="en-US"/>
        </w:rPr>
      </w:pPr>
    </w:p>
    <w:p w14:paraId="3961C9AA" w14:textId="77777777" w:rsidR="0039450C" w:rsidRPr="00E01E0C" w:rsidRDefault="0039450C" w:rsidP="0039450C">
      <w:pPr>
        <w:pStyle w:val="BW-section-head"/>
        <w:rPr>
          <w:lang w:val="en-US"/>
        </w:rPr>
      </w:pPr>
      <w:r w:rsidRPr="00E01E0C">
        <w:rPr>
          <w:lang w:val="en-US"/>
        </w:rPr>
        <w:t>SUCCESS SCREEN BUTTON</w:t>
      </w:r>
    </w:p>
    <w:p w14:paraId="77825A8B" w14:textId="77777777" w:rsidR="0039450C" w:rsidRPr="00E01E0C" w:rsidRDefault="0039450C" w:rsidP="0039450C">
      <w:pPr>
        <w:rPr>
          <w:lang w:val="en-US"/>
        </w:rPr>
      </w:pPr>
      <w:r w:rsidRPr="00E01E0C">
        <w:rPr>
          <w:lang w:val="en-US"/>
        </w:rPr>
        <w:t>Move on to the next step</w:t>
      </w:r>
    </w:p>
    <w:p w14:paraId="5ED873E4" w14:textId="77777777" w:rsidR="0039450C" w:rsidRPr="00E01E0C" w:rsidRDefault="0039450C" w:rsidP="0039450C">
      <w:pPr>
        <w:rPr>
          <w:lang w:val="en-US"/>
        </w:rPr>
      </w:pPr>
    </w:p>
    <w:p w14:paraId="30E2D329" w14:textId="77777777" w:rsidR="0039450C" w:rsidRPr="00E01E0C" w:rsidRDefault="0039450C" w:rsidP="0039450C">
      <w:pPr>
        <w:rPr>
          <w:lang w:val="en-US"/>
        </w:rPr>
      </w:pPr>
    </w:p>
    <w:p w14:paraId="08CBA3DD" w14:textId="77777777" w:rsidR="0039450C" w:rsidRPr="00525D5C" w:rsidRDefault="0039450C" w:rsidP="0039450C">
      <w:pPr>
        <w:pStyle w:val="BW-section-head"/>
        <w:rPr>
          <w:lang w:val="en-US"/>
        </w:rPr>
      </w:pPr>
      <w:r w:rsidRPr="003B3C7D">
        <w:rPr>
          <w:lang w:val="en-US"/>
        </w:rPr>
        <w:t>QUESTION SCREEN 6</w:t>
      </w:r>
    </w:p>
    <w:p w14:paraId="075A1235" w14:textId="77777777" w:rsidR="0039450C" w:rsidRPr="00525D5C" w:rsidRDefault="0039450C" w:rsidP="0039450C">
      <w:pPr>
        <w:rPr>
          <w:szCs w:val="20"/>
          <w:lang w:val="en-US"/>
        </w:rPr>
      </w:pPr>
    </w:p>
    <w:p w14:paraId="25792238" w14:textId="77777777" w:rsidR="0039450C" w:rsidRPr="00B157CE" w:rsidRDefault="0039450C" w:rsidP="0039450C">
      <w:pPr>
        <w:pStyle w:val="BW-section-head"/>
        <w:rPr>
          <w:lang w:val="en-US"/>
        </w:rPr>
      </w:pPr>
      <w:r w:rsidRPr="00B157CE">
        <w:rPr>
          <w:lang w:val="en-US"/>
        </w:rPr>
        <w:t>QUESTION 6 TEXT</w:t>
      </w:r>
    </w:p>
    <w:p w14:paraId="33228334" w14:textId="77777777" w:rsidR="0039450C" w:rsidRPr="00AE722E" w:rsidRDefault="0039450C" w:rsidP="0039450C">
      <w:pPr>
        <w:rPr>
          <w:b/>
          <w:color w:val="7030A0"/>
          <w:lang w:val="en-US"/>
        </w:rPr>
      </w:pPr>
      <w:commentRangeStart w:id="446"/>
      <w:r w:rsidRPr="00AE722E">
        <w:rPr>
          <w:b/>
          <w:color w:val="7030A0"/>
          <w:lang w:val="en-US"/>
        </w:rPr>
        <w:t>Deploy</w:t>
      </w:r>
      <w:commentRangeEnd w:id="446"/>
      <w:r w:rsidR="00A9160E">
        <w:rPr>
          <w:rStyle w:val="CommentReference"/>
        </w:rPr>
        <w:commentReference w:id="446"/>
      </w:r>
    </w:p>
    <w:p w14:paraId="4E1038F5" w14:textId="77777777" w:rsidR="0039450C" w:rsidRDefault="0039450C" w:rsidP="0039450C">
      <w:pPr>
        <w:rPr>
          <w:lang w:val="en-US"/>
        </w:rPr>
      </w:pPr>
    </w:p>
    <w:p w14:paraId="5F65EB64" w14:textId="77777777" w:rsidR="0039450C" w:rsidRPr="00995F99" w:rsidRDefault="0039450C" w:rsidP="0039450C">
      <w:pPr>
        <w:rPr>
          <w:lang w:val="en-US"/>
        </w:rPr>
      </w:pPr>
      <w:r w:rsidRPr="00995F99">
        <w:rPr>
          <w:lang w:val="en-US"/>
        </w:rPr>
        <w:t>We've completed a successful first trial, but we're not quite finished yet. There are some things we need to check before we start our first full production run.</w:t>
      </w:r>
    </w:p>
    <w:p w14:paraId="640433BE" w14:textId="77777777" w:rsidR="0039450C" w:rsidRPr="00995F99" w:rsidRDefault="0039450C" w:rsidP="0039450C">
      <w:pPr>
        <w:rPr>
          <w:lang w:val="en-US"/>
        </w:rPr>
      </w:pPr>
    </w:p>
    <w:p w14:paraId="1041E6C1" w14:textId="77777777" w:rsidR="0039450C" w:rsidRPr="003A2DF4" w:rsidRDefault="0039450C" w:rsidP="0039450C">
      <w:pPr>
        <w:rPr>
          <w:lang w:val="en-US"/>
        </w:rPr>
      </w:pPr>
      <w:r w:rsidRPr="003A2DF4">
        <w:rPr>
          <w:lang w:val="en-US"/>
        </w:rPr>
        <w:t xml:space="preserve">Which </w:t>
      </w:r>
      <w:r>
        <w:rPr>
          <w:lang w:val="en-US"/>
        </w:rPr>
        <w:t xml:space="preserve">expert </w:t>
      </w:r>
      <w:r w:rsidRPr="003A2DF4">
        <w:rPr>
          <w:lang w:val="en-US"/>
        </w:rPr>
        <w:t>team will you use for each of these checks?</w:t>
      </w:r>
    </w:p>
    <w:p w14:paraId="4B3E2EB6" w14:textId="77777777" w:rsidR="0039450C" w:rsidRPr="003A2DF4" w:rsidRDefault="0039450C" w:rsidP="0039450C">
      <w:pPr>
        <w:rPr>
          <w:lang w:val="en-US"/>
        </w:rPr>
      </w:pPr>
    </w:p>
    <w:p w14:paraId="2B92E997" w14:textId="77777777" w:rsidR="0039450C" w:rsidRPr="003A2DF4" w:rsidRDefault="0039450C" w:rsidP="0039450C">
      <w:pPr>
        <w:pStyle w:val="BW-section-head"/>
        <w:rPr>
          <w:lang w:val="en-US"/>
        </w:rPr>
      </w:pPr>
      <w:r w:rsidRPr="003A2DF4">
        <w:rPr>
          <w:lang w:val="en-US"/>
        </w:rPr>
        <w:t xml:space="preserve">QUESTION </w:t>
      </w:r>
      <w:r>
        <w:rPr>
          <w:lang w:val="en-US"/>
        </w:rPr>
        <w:t>6</w:t>
      </w:r>
      <w:r w:rsidRPr="003A2DF4">
        <w:rPr>
          <w:lang w:val="en-US"/>
        </w:rPr>
        <w:t xml:space="preserve"> AUDIO</w:t>
      </w:r>
    </w:p>
    <w:p w14:paraId="3E1807CB" w14:textId="77777777" w:rsidR="0039450C" w:rsidRPr="00A54701" w:rsidRDefault="0039450C" w:rsidP="0039450C">
      <w:pPr>
        <w:rPr>
          <w:lang w:val="en-US"/>
        </w:rPr>
      </w:pPr>
      <w:r w:rsidRPr="00A54701">
        <w:rPr>
          <w:lang w:val="en-US"/>
        </w:rPr>
        <w:t xml:space="preserve">Great. We're ready to think about production. </w:t>
      </w:r>
      <w:r>
        <w:rPr>
          <w:lang w:val="en-US"/>
        </w:rPr>
        <w:t>Time to ask the right teams of experts your final questions</w:t>
      </w:r>
      <w:r w:rsidRPr="00A54701">
        <w:rPr>
          <w:lang w:val="en-US"/>
        </w:rPr>
        <w:t>.</w:t>
      </w:r>
    </w:p>
    <w:p w14:paraId="3AEFCA97" w14:textId="77777777" w:rsidR="0039450C" w:rsidRPr="00A20683" w:rsidRDefault="0039450C" w:rsidP="0039450C">
      <w:pPr>
        <w:rPr>
          <w:lang w:val="en-US"/>
        </w:rPr>
      </w:pPr>
    </w:p>
    <w:p w14:paraId="1C3BE683" w14:textId="77777777" w:rsidR="0039450C" w:rsidRPr="00A20683" w:rsidRDefault="0039450C" w:rsidP="0039450C">
      <w:pPr>
        <w:pStyle w:val="BW-section-head"/>
        <w:rPr>
          <w:lang w:val="en-US"/>
        </w:rPr>
      </w:pPr>
      <w:r w:rsidRPr="00A20683">
        <w:rPr>
          <w:lang w:val="en-US"/>
        </w:rPr>
        <w:t xml:space="preserve">OPTIONS FOR QUESTION </w:t>
      </w:r>
      <w:r>
        <w:rPr>
          <w:lang w:val="en-US"/>
        </w:rPr>
        <w:t>6</w:t>
      </w:r>
      <w:r w:rsidRPr="00A20683">
        <w:rPr>
          <w:lang w:val="en-US"/>
        </w:rPr>
        <w:t xml:space="preserve"> (15 words max. per option)</w:t>
      </w:r>
    </w:p>
    <w:p w14:paraId="4106F965" w14:textId="77777777" w:rsidR="0039450C" w:rsidRPr="00A20683" w:rsidRDefault="0039450C" w:rsidP="0039450C">
      <w:pPr>
        <w:ind w:firstLine="720"/>
        <w:rPr>
          <w:highlight w:val="green"/>
          <w:lang w:val="en-US"/>
        </w:rPr>
      </w:pPr>
    </w:p>
    <w:p w14:paraId="439A6E4F" w14:textId="77777777" w:rsidR="0039450C" w:rsidRPr="00A37A2B" w:rsidRDefault="0039450C" w:rsidP="0039450C">
      <w:pPr>
        <w:pStyle w:val="BW-section-head"/>
        <w:ind w:firstLine="284"/>
        <w:rPr>
          <w:lang w:val="en-US"/>
        </w:rPr>
      </w:pPr>
      <w:r w:rsidRPr="00A37A2B">
        <w:rPr>
          <w:lang w:val="en-US"/>
        </w:rPr>
        <w:t>COLUMN SORT (Requires one selection per row)</w:t>
      </w:r>
    </w:p>
    <w:p w14:paraId="1686A5A4" w14:textId="77777777" w:rsidR="0039450C" w:rsidRPr="00A37A2B" w:rsidRDefault="0039450C" w:rsidP="0039450C">
      <w:pPr>
        <w:ind w:left="284"/>
        <w:rPr>
          <w:b/>
          <w:u w:val="single"/>
          <w:lang w:val="en-US"/>
        </w:rPr>
      </w:pPr>
    </w:p>
    <w:tbl>
      <w:tblPr>
        <w:tblW w:w="7904"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3132"/>
        <w:gridCol w:w="1701"/>
        <w:gridCol w:w="851"/>
        <w:gridCol w:w="1984"/>
      </w:tblGrid>
      <w:tr w:rsidR="0039450C" w:rsidRPr="00E01E0C" w14:paraId="7F0269DD" w14:textId="77777777" w:rsidTr="009331C0">
        <w:tc>
          <w:tcPr>
            <w:tcW w:w="236" w:type="dxa"/>
            <w:shd w:val="clear" w:color="auto" w:fill="auto"/>
          </w:tcPr>
          <w:p w14:paraId="468D4F5B" w14:textId="77777777" w:rsidR="0039450C" w:rsidRPr="00A86DE6" w:rsidRDefault="0039450C" w:rsidP="009331C0">
            <w:pPr>
              <w:rPr>
                <w:b/>
                <w:lang w:val="en-US"/>
              </w:rPr>
            </w:pPr>
            <w:r w:rsidRPr="00A86DE6">
              <w:rPr>
                <w:b/>
                <w:lang w:val="en-US"/>
              </w:rPr>
              <w:t>#</w:t>
            </w:r>
          </w:p>
        </w:tc>
        <w:tc>
          <w:tcPr>
            <w:tcW w:w="3132" w:type="dxa"/>
            <w:shd w:val="clear" w:color="auto" w:fill="auto"/>
          </w:tcPr>
          <w:p w14:paraId="362A3A8A" w14:textId="77777777" w:rsidR="0039450C" w:rsidRPr="00A86DE6" w:rsidRDefault="0039450C" w:rsidP="009331C0">
            <w:pPr>
              <w:rPr>
                <w:b/>
                <w:lang w:val="en-US"/>
              </w:rPr>
            </w:pPr>
            <w:r w:rsidRPr="00A86DE6">
              <w:rPr>
                <w:b/>
                <w:lang w:val="en-US"/>
              </w:rPr>
              <w:t>Question</w:t>
            </w:r>
          </w:p>
        </w:tc>
        <w:tc>
          <w:tcPr>
            <w:tcW w:w="1701" w:type="dxa"/>
            <w:shd w:val="clear" w:color="auto" w:fill="auto"/>
          </w:tcPr>
          <w:p w14:paraId="0D1489DE" w14:textId="77777777" w:rsidR="0039450C" w:rsidRPr="00803997" w:rsidRDefault="0039450C" w:rsidP="009331C0">
            <w:pPr>
              <w:rPr>
                <w:b/>
                <w:lang w:val="en-US"/>
              </w:rPr>
            </w:pPr>
            <w:r w:rsidRPr="00803997">
              <w:rPr>
                <w:b/>
                <w:lang w:val="en-US"/>
              </w:rPr>
              <w:t>Product, Process, Pack and Quality teams</w:t>
            </w:r>
          </w:p>
        </w:tc>
        <w:tc>
          <w:tcPr>
            <w:tcW w:w="851" w:type="dxa"/>
            <w:shd w:val="clear" w:color="auto" w:fill="auto"/>
          </w:tcPr>
          <w:p w14:paraId="67F9B2EF" w14:textId="77777777" w:rsidR="0039450C" w:rsidRPr="00803997" w:rsidRDefault="0039450C" w:rsidP="009331C0">
            <w:pPr>
              <w:rPr>
                <w:b/>
                <w:lang w:val="en-US"/>
              </w:rPr>
            </w:pPr>
            <w:r w:rsidRPr="00803997">
              <w:rPr>
                <w:b/>
                <w:lang w:val="en-US"/>
              </w:rPr>
              <w:t>SARA/ Legal</w:t>
            </w:r>
          </w:p>
        </w:tc>
        <w:tc>
          <w:tcPr>
            <w:tcW w:w="1984" w:type="dxa"/>
            <w:shd w:val="clear" w:color="auto" w:fill="auto"/>
          </w:tcPr>
          <w:p w14:paraId="715257E2" w14:textId="77777777" w:rsidR="0039450C" w:rsidRPr="00803997" w:rsidRDefault="0039450C" w:rsidP="009331C0">
            <w:pPr>
              <w:rPr>
                <w:b/>
                <w:lang w:val="en-US"/>
              </w:rPr>
            </w:pPr>
            <w:r>
              <w:rPr>
                <w:b/>
                <w:lang w:val="en-US"/>
              </w:rPr>
              <w:t xml:space="preserve"> Consumer Science</w:t>
            </w:r>
          </w:p>
        </w:tc>
      </w:tr>
      <w:tr w:rsidR="0039450C" w:rsidRPr="00E01E0C" w14:paraId="077ABB53" w14:textId="77777777" w:rsidTr="009331C0">
        <w:tc>
          <w:tcPr>
            <w:tcW w:w="236" w:type="dxa"/>
            <w:shd w:val="clear" w:color="auto" w:fill="auto"/>
          </w:tcPr>
          <w:p w14:paraId="1AA451BA" w14:textId="77777777" w:rsidR="0039450C" w:rsidRPr="00E01E0C" w:rsidRDefault="0039450C" w:rsidP="009331C0">
            <w:pPr>
              <w:rPr>
                <w:lang w:val="en-US"/>
              </w:rPr>
            </w:pPr>
            <w:r w:rsidRPr="00E01E0C">
              <w:rPr>
                <w:lang w:val="en-US"/>
              </w:rPr>
              <w:t>1</w:t>
            </w:r>
          </w:p>
        </w:tc>
        <w:tc>
          <w:tcPr>
            <w:tcW w:w="3132" w:type="dxa"/>
            <w:shd w:val="clear" w:color="auto" w:fill="auto"/>
          </w:tcPr>
          <w:p w14:paraId="2CE00B96" w14:textId="77777777" w:rsidR="0039450C" w:rsidRPr="00E01E0C" w:rsidRDefault="0039450C" w:rsidP="009331C0">
            <w:pPr>
              <w:rPr>
                <w:lang w:val="en-US"/>
              </w:rPr>
            </w:pPr>
            <w:r>
              <w:rPr>
                <w:lang w:val="en-US"/>
              </w:rPr>
              <w:t>Have we invented new technology we need to protect? Do we comply with Local regulations?</w:t>
            </w:r>
          </w:p>
        </w:tc>
        <w:tc>
          <w:tcPr>
            <w:tcW w:w="1701" w:type="dxa"/>
            <w:shd w:val="clear" w:color="auto" w:fill="auto"/>
          </w:tcPr>
          <w:p w14:paraId="2A294A1E" w14:textId="77777777" w:rsidR="0039450C" w:rsidRPr="00E01E0C" w:rsidRDefault="0039450C" w:rsidP="009331C0">
            <w:pPr>
              <w:jc w:val="center"/>
              <w:rPr>
                <w:lang w:val="en-US"/>
              </w:rPr>
            </w:pPr>
          </w:p>
        </w:tc>
        <w:tc>
          <w:tcPr>
            <w:tcW w:w="851" w:type="dxa"/>
            <w:shd w:val="clear" w:color="auto" w:fill="auto"/>
          </w:tcPr>
          <w:p w14:paraId="0D0D2576" w14:textId="77777777" w:rsidR="0039450C" w:rsidRPr="003B3C7D" w:rsidRDefault="0039450C" w:rsidP="009331C0">
            <w:pPr>
              <w:jc w:val="center"/>
              <w:rPr>
                <w:lang w:val="en-US"/>
              </w:rPr>
            </w:pPr>
            <w:r w:rsidRPr="003B3C7D">
              <w:rPr>
                <w:lang w:val="en-US"/>
              </w:rPr>
              <w:sym w:font="Wingdings" w:char="F0FC"/>
            </w:r>
          </w:p>
        </w:tc>
        <w:tc>
          <w:tcPr>
            <w:tcW w:w="1984" w:type="dxa"/>
            <w:shd w:val="clear" w:color="auto" w:fill="auto"/>
          </w:tcPr>
          <w:p w14:paraId="4C62DB0F" w14:textId="77777777" w:rsidR="0039450C" w:rsidRPr="003B3C7D" w:rsidRDefault="0039450C" w:rsidP="009331C0">
            <w:pPr>
              <w:jc w:val="center"/>
              <w:rPr>
                <w:lang w:val="en-US"/>
              </w:rPr>
            </w:pPr>
          </w:p>
        </w:tc>
      </w:tr>
      <w:tr w:rsidR="0039450C" w:rsidRPr="00E01E0C" w14:paraId="14923EB5" w14:textId="77777777" w:rsidTr="009331C0">
        <w:tc>
          <w:tcPr>
            <w:tcW w:w="236" w:type="dxa"/>
            <w:shd w:val="clear" w:color="auto" w:fill="auto"/>
          </w:tcPr>
          <w:p w14:paraId="0A710FB6" w14:textId="77777777" w:rsidR="0039450C" w:rsidRPr="00E01E0C" w:rsidRDefault="0039450C" w:rsidP="009331C0">
            <w:pPr>
              <w:rPr>
                <w:lang w:val="en-US"/>
              </w:rPr>
            </w:pPr>
            <w:r>
              <w:rPr>
                <w:lang w:val="en-US"/>
              </w:rPr>
              <w:t>2</w:t>
            </w:r>
          </w:p>
        </w:tc>
        <w:tc>
          <w:tcPr>
            <w:tcW w:w="3132" w:type="dxa"/>
            <w:shd w:val="clear" w:color="auto" w:fill="auto"/>
          </w:tcPr>
          <w:p w14:paraId="2E746135" w14:textId="77777777" w:rsidR="0039450C" w:rsidRPr="00E01E0C" w:rsidRDefault="0039450C" w:rsidP="009331C0">
            <w:pPr>
              <w:rPr>
                <w:lang w:val="en-US"/>
              </w:rPr>
            </w:pPr>
            <w:r w:rsidRPr="00E01E0C">
              <w:rPr>
                <w:lang w:val="en-US"/>
              </w:rPr>
              <w:t xml:space="preserve">Does the final </w:t>
            </w:r>
            <w:r>
              <w:rPr>
                <w:lang w:val="en-US"/>
              </w:rPr>
              <w:t>p</w:t>
            </w:r>
            <w:r w:rsidRPr="00E01E0C">
              <w:rPr>
                <w:lang w:val="en-US"/>
              </w:rPr>
              <w:t xml:space="preserve">roduct </w:t>
            </w:r>
            <w:r>
              <w:rPr>
                <w:lang w:val="en-US"/>
              </w:rPr>
              <w:t>delight the consumer</w:t>
            </w:r>
            <w:r>
              <w:rPr>
                <w:rStyle w:val="CommentReference"/>
              </w:rPr>
              <w:t>?</w:t>
            </w:r>
            <w:r w:rsidRPr="00E01E0C">
              <w:rPr>
                <w:lang w:val="en-US"/>
              </w:rPr>
              <w:t xml:space="preserve"> </w:t>
            </w:r>
          </w:p>
        </w:tc>
        <w:tc>
          <w:tcPr>
            <w:tcW w:w="1701" w:type="dxa"/>
            <w:shd w:val="clear" w:color="auto" w:fill="auto"/>
          </w:tcPr>
          <w:p w14:paraId="41C1E88C" w14:textId="77777777" w:rsidR="0039450C" w:rsidRPr="00E01E0C" w:rsidRDefault="0039450C" w:rsidP="009331C0">
            <w:pPr>
              <w:jc w:val="center"/>
              <w:rPr>
                <w:lang w:val="en-US"/>
              </w:rPr>
            </w:pPr>
          </w:p>
        </w:tc>
        <w:tc>
          <w:tcPr>
            <w:tcW w:w="851" w:type="dxa"/>
            <w:shd w:val="clear" w:color="auto" w:fill="auto"/>
          </w:tcPr>
          <w:p w14:paraId="470328D6" w14:textId="77777777" w:rsidR="0039450C" w:rsidRPr="00E01E0C" w:rsidRDefault="0039450C" w:rsidP="009331C0">
            <w:pPr>
              <w:jc w:val="center"/>
              <w:rPr>
                <w:lang w:val="en-US"/>
              </w:rPr>
            </w:pPr>
          </w:p>
        </w:tc>
        <w:tc>
          <w:tcPr>
            <w:tcW w:w="1984" w:type="dxa"/>
            <w:shd w:val="clear" w:color="auto" w:fill="auto"/>
          </w:tcPr>
          <w:p w14:paraId="5F427BBF" w14:textId="77777777" w:rsidR="0039450C" w:rsidRPr="003B3C7D" w:rsidRDefault="0039450C" w:rsidP="009331C0">
            <w:pPr>
              <w:jc w:val="center"/>
              <w:rPr>
                <w:lang w:val="en-US"/>
              </w:rPr>
            </w:pPr>
            <w:r w:rsidRPr="003B3C7D">
              <w:rPr>
                <w:lang w:val="en-US"/>
              </w:rPr>
              <w:sym w:font="Wingdings" w:char="F0FC"/>
            </w:r>
          </w:p>
        </w:tc>
      </w:tr>
      <w:tr w:rsidR="0039450C" w:rsidRPr="00E01E0C" w14:paraId="493B443F" w14:textId="77777777" w:rsidTr="009331C0">
        <w:tc>
          <w:tcPr>
            <w:tcW w:w="236" w:type="dxa"/>
            <w:shd w:val="clear" w:color="auto" w:fill="auto"/>
          </w:tcPr>
          <w:p w14:paraId="497C63F2" w14:textId="77777777" w:rsidR="0039450C" w:rsidRPr="00E01E0C" w:rsidRDefault="0039450C" w:rsidP="009331C0">
            <w:pPr>
              <w:rPr>
                <w:lang w:val="en-US"/>
              </w:rPr>
            </w:pPr>
            <w:r>
              <w:rPr>
                <w:lang w:val="en-US"/>
              </w:rPr>
              <w:t>3</w:t>
            </w:r>
          </w:p>
        </w:tc>
        <w:tc>
          <w:tcPr>
            <w:tcW w:w="3132" w:type="dxa"/>
            <w:shd w:val="clear" w:color="auto" w:fill="auto"/>
          </w:tcPr>
          <w:p w14:paraId="44130B9D" w14:textId="77777777" w:rsidR="0039450C" w:rsidRPr="00E01E0C" w:rsidRDefault="0039450C" w:rsidP="009331C0">
            <w:pPr>
              <w:rPr>
                <w:lang w:val="en-US"/>
              </w:rPr>
            </w:pPr>
            <w:r>
              <w:rPr>
                <w:lang w:val="en-US"/>
              </w:rPr>
              <w:t>Are the right specifications in place so we can consistently make a high quality product?</w:t>
            </w:r>
          </w:p>
        </w:tc>
        <w:tc>
          <w:tcPr>
            <w:tcW w:w="1701" w:type="dxa"/>
            <w:shd w:val="clear" w:color="auto" w:fill="auto"/>
          </w:tcPr>
          <w:p w14:paraId="29B15191" w14:textId="77777777" w:rsidR="0039450C" w:rsidRPr="003B3C7D" w:rsidRDefault="0039450C" w:rsidP="009331C0">
            <w:pPr>
              <w:jc w:val="center"/>
              <w:rPr>
                <w:lang w:val="en-US"/>
              </w:rPr>
            </w:pPr>
            <w:r w:rsidRPr="003B3C7D">
              <w:rPr>
                <w:lang w:val="en-US"/>
              </w:rPr>
              <w:sym w:font="Wingdings" w:char="F0FC"/>
            </w:r>
          </w:p>
        </w:tc>
        <w:tc>
          <w:tcPr>
            <w:tcW w:w="851" w:type="dxa"/>
            <w:shd w:val="clear" w:color="auto" w:fill="auto"/>
          </w:tcPr>
          <w:p w14:paraId="1292DEC0" w14:textId="77777777" w:rsidR="0039450C" w:rsidRPr="003B3C7D" w:rsidRDefault="0039450C" w:rsidP="009331C0">
            <w:pPr>
              <w:jc w:val="center"/>
              <w:rPr>
                <w:lang w:val="en-US"/>
              </w:rPr>
            </w:pPr>
          </w:p>
        </w:tc>
        <w:tc>
          <w:tcPr>
            <w:tcW w:w="1984" w:type="dxa"/>
            <w:shd w:val="clear" w:color="auto" w:fill="auto"/>
          </w:tcPr>
          <w:p w14:paraId="277832A2" w14:textId="77777777" w:rsidR="0039450C" w:rsidRPr="00525D5C" w:rsidRDefault="0039450C" w:rsidP="009331C0">
            <w:pPr>
              <w:jc w:val="center"/>
              <w:rPr>
                <w:lang w:val="en-US"/>
              </w:rPr>
            </w:pPr>
          </w:p>
        </w:tc>
      </w:tr>
    </w:tbl>
    <w:p w14:paraId="01B60519" w14:textId="77777777" w:rsidR="0039450C" w:rsidRPr="00E01E0C" w:rsidRDefault="0039450C" w:rsidP="0039450C">
      <w:pPr>
        <w:ind w:left="284"/>
        <w:rPr>
          <w:b/>
          <w:u w:val="single"/>
          <w:lang w:val="en-US"/>
        </w:rPr>
      </w:pPr>
    </w:p>
    <w:p w14:paraId="3EEE4C40" w14:textId="77777777" w:rsidR="0039450C" w:rsidRPr="00E01E0C" w:rsidRDefault="0039450C" w:rsidP="0039450C">
      <w:pPr>
        <w:rPr>
          <w:lang w:val="en-US"/>
        </w:rPr>
      </w:pPr>
    </w:p>
    <w:p w14:paraId="56F0079F" w14:textId="77777777" w:rsidR="0039450C" w:rsidRPr="00BF0C44" w:rsidRDefault="0039450C" w:rsidP="0039450C">
      <w:pPr>
        <w:pStyle w:val="BW-section-head"/>
        <w:rPr>
          <w:lang w:val="en-US"/>
        </w:rPr>
      </w:pPr>
      <w:r w:rsidRPr="00E01E0C">
        <w:rPr>
          <w:lang w:val="en-US"/>
        </w:rPr>
        <w:t xml:space="preserve">FEEDBACK SCREEN </w:t>
      </w:r>
      <w:r>
        <w:rPr>
          <w:lang w:val="en-US"/>
        </w:rPr>
        <w:t>6</w:t>
      </w:r>
    </w:p>
    <w:p w14:paraId="51613D78" w14:textId="77777777" w:rsidR="0039450C" w:rsidRPr="00BF0C44" w:rsidRDefault="0039450C" w:rsidP="0039450C">
      <w:pPr>
        <w:rPr>
          <w:lang w:val="en-US"/>
        </w:rPr>
      </w:pPr>
    </w:p>
    <w:p w14:paraId="1A801537" w14:textId="77777777" w:rsidR="0039450C" w:rsidRPr="00BF0C44" w:rsidRDefault="0039450C" w:rsidP="0039450C">
      <w:pPr>
        <w:pStyle w:val="BW-section-head"/>
        <w:rPr>
          <w:lang w:val="en-US"/>
        </w:rPr>
      </w:pPr>
      <w:r w:rsidRPr="00BF0C44">
        <w:rPr>
          <w:lang w:val="en-US"/>
        </w:rPr>
        <w:t xml:space="preserve">CORRECT FEEDBACK TEXT </w:t>
      </w:r>
    </w:p>
    <w:p w14:paraId="3EBA92AE" w14:textId="77777777" w:rsidR="0039450C" w:rsidRDefault="0039450C" w:rsidP="0039450C">
      <w:pPr>
        <w:rPr>
          <w:lang w:val="en-US"/>
        </w:rPr>
      </w:pPr>
      <w:r w:rsidRPr="0002338F">
        <w:rPr>
          <w:lang w:val="en-US"/>
        </w:rPr>
        <w:t>That's right. SARA and Legal make sure we've protected any new inventions and that we'</w:t>
      </w:r>
      <w:r w:rsidRPr="009B7557">
        <w:rPr>
          <w:lang w:val="en-US"/>
        </w:rPr>
        <w:t xml:space="preserve">re legally free to </w:t>
      </w:r>
      <w:r>
        <w:rPr>
          <w:lang w:val="en-US"/>
        </w:rPr>
        <w:t>market and sell our products in the countries we've targeted</w:t>
      </w:r>
      <w:r w:rsidRPr="009B7557">
        <w:rPr>
          <w:lang w:val="en-US"/>
        </w:rPr>
        <w:t xml:space="preserve">. </w:t>
      </w:r>
    </w:p>
    <w:p w14:paraId="169A03CA" w14:textId="77777777" w:rsidR="0039450C" w:rsidRDefault="0039450C" w:rsidP="0039450C">
      <w:pPr>
        <w:rPr>
          <w:lang w:val="en-US"/>
        </w:rPr>
      </w:pPr>
      <w:r w:rsidRPr="009B7557">
        <w:rPr>
          <w:lang w:val="en-US"/>
        </w:rPr>
        <w:t xml:space="preserve">Product, Process and Pack Development </w:t>
      </w:r>
      <w:r>
        <w:rPr>
          <w:lang w:val="en-US"/>
        </w:rPr>
        <w:t>plus</w:t>
      </w:r>
      <w:r w:rsidRPr="009B7557">
        <w:rPr>
          <w:lang w:val="en-US"/>
        </w:rPr>
        <w:t xml:space="preserve"> the Quality team</w:t>
      </w:r>
      <w:r>
        <w:rPr>
          <w:lang w:val="en-US"/>
        </w:rPr>
        <w:t>s</w:t>
      </w:r>
      <w:r w:rsidRPr="009B7557">
        <w:rPr>
          <w:lang w:val="en-US"/>
        </w:rPr>
        <w:t xml:space="preserve"> will make sure we can</w:t>
      </w:r>
      <w:r>
        <w:rPr>
          <w:lang w:val="en-US"/>
        </w:rPr>
        <w:t xml:space="preserve"> maintain quality standards when we </w:t>
      </w:r>
      <w:r w:rsidRPr="009B7557">
        <w:rPr>
          <w:lang w:val="en-US"/>
        </w:rPr>
        <w:t>scale up our production</w:t>
      </w:r>
      <w:r>
        <w:rPr>
          <w:lang w:val="en-US"/>
        </w:rPr>
        <w:t>.</w:t>
      </w:r>
      <w:r w:rsidRPr="009B7557">
        <w:rPr>
          <w:lang w:val="en-US"/>
        </w:rPr>
        <w:t xml:space="preserve"> </w:t>
      </w:r>
    </w:p>
    <w:p w14:paraId="2D902969" w14:textId="77777777" w:rsidR="0039450C" w:rsidRPr="009B7557" w:rsidRDefault="0039450C" w:rsidP="0039450C">
      <w:pPr>
        <w:rPr>
          <w:lang w:val="en-US"/>
        </w:rPr>
      </w:pPr>
      <w:r w:rsidRPr="009B7557">
        <w:rPr>
          <w:lang w:val="en-US"/>
        </w:rPr>
        <w:t>Product and Pack Category Development team</w:t>
      </w:r>
      <w:r>
        <w:rPr>
          <w:lang w:val="en-US"/>
        </w:rPr>
        <w:t>s</w:t>
      </w:r>
      <w:r w:rsidRPr="009B7557">
        <w:rPr>
          <w:lang w:val="en-US"/>
        </w:rPr>
        <w:t xml:space="preserve"> will </w:t>
      </w:r>
      <w:r>
        <w:rPr>
          <w:lang w:val="en-US"/>
        </w:rPr>
        <w:t xml:space="preserve">work with the Consumer Science team to </w:t>
      </w:r>
      <w:r w:rsidRPr="009B7557">
        <w:rPr>
          <w:lang w:val="en-US"/>
        </w:rPr>
        <w:t>test the fully developed prototypes with consumers</w:t>
      </w:r>
      <w:r>
        <w:rPr>
          <w:lang w:val="en-US"/>
        </w:rPr>
        <w:t xml:space="preserve"> so we know they meet their quality expectations</w:t>
      </w:r>
      <w:r w:rsidRPr="009B7557">
        <w:rPr>
          <w:lang w:val="en-US"/>
        </w:rPr>
        <w:t>.</w:t>
      </w:r>
    </w:p>
    <w:p w14:paraId="0E91707F" w14:textId="77777777" w:rsidR="0039450C" w:rsidRPr="009B7557" w:rsidRDefault="0039450C" w:rsidP="0039450C">
      <w:pPr>
        <w:rPr>
          <w:lang w:val="en-US"/>
        </w:rPr>
      </w:pPr>
    </w:p>
    <w:p w14:paraId="7C957952" w14:textId="77777777" w:rsidR="0039450C" w:rsidRPr="009B7557" w:rsidRDefault="0039450C" w:rsidP="0039450C">
      <w:pPr>
        <w:pStyle w:val="BW-section-head"/>
        <w:rPr>
          <w:lang w:val="en-US"/>
        </w:rPr>
      </w:pPr>
      <w:r w:rsidRPr="009B7557">
        <w:rPr>
          <w:lang w:val="en-US"/>
        </w:rPr>
        <w:t xml:space="preserve">CORRECT FEEDBACK AUDIO </w:t>
      </w:r>
    </w:p>
    <w:p w14:paraId="0D5C400B" w14:textId="77777777" w:rsidR="0039450C" w:rsidRPr="006E2642" w:rsidRDefault="0039450C" w:rsidP="0039450C">
      <w:pPr>
        <w:rPr>
          <w:lang w:val="en-US"/>
        </w:rPr>
      </w:pPr>
      <w:r w:rsidRPr="006E2642">
        <w:rPr>
          <w:lang w:val="en-US"/>
        </w:rPr>
        <w:t xml:space="preserve">Well done </w:t>
      </w:r>
      <w:r w:rsidRPr="006E2642">
        <w:rPr>
          <w:rFonts w:cs="Arial"/>
          <w:lang w:val="en-US"/>
        </w:rPr>
        <w:t>–</w:t>
      </w:r>
      <w:r w:rsidRPr="006E2642">
        <w:rPr>
          <w:lang w:val="en-US"/>
        </w:rPr>
        <w:t xml:space="preserve"> you've </w:t>
      </w:r>
      <w:r>
        <w:rPr>
          <w:lang w:val="en-US"/>
        </w:rPr>
        <w:t xml:space="preserve">contacted the right RDQ teams and </w:t>
      </w:r>
      <w:r w:rsidRPr="006E2642">
        <w:rPr>
          <w:lang w:val="en-US"/>
        </w:rPr>
        <w:t>put all the final business, regulatory and quality checks</w:t>
      </w:r>
      <w:r>
        <w:rPr>
          <w:lang w:val="en-US"/>
        </w:rPr>
        <w:t xml:space="preserve"> </w:t>
      </w:r>
      <w:r w:rsidRPr="006E2642">
        <w:rPr>
          <w:lang w:val="en-US"/>
        </w:rPr>
        <w:t>in place, so we're ready to enter full production.</w:t>
      </w:r>
    </w:p>
    <w:p w14:paraId="2711A636" w14:textId="77777777" w:rsidR="0039450C" w:rsidRPr="00DD7A84" w:rsidRDefault="0039450C" w:rsidP="0039450C">
      <w:pPr>
        <w:rPr>
          <w:lang w:val="en-US"/>
        </w:rPr>
      </w:pPr>
    </w:p>
    <w:p w14:paraId="6B2232A4" w14:textId="77777777" w:rsidR="0039450C" w:rsidRPr="00DD7A84" w:rsidRDefault="0039450C" w:rsidP="0039450C">
      <w:pPr>
        <w:pStyle w:val="BW-section-head"/>
        <w:rPr>
          <w:lang w:val="en-US"/>
        </w:rPr>
      </w:pPr>
      <w:r w:rsidRPr="00DD7A84">
        <w:rPr>
          <w:lang w:val="en-US"/>
        </w:rPr>
        <w:t>CORRECT BUTTON</w:t>
      </w:r>
    </w:p>
    <w:p w14:paraId="19FDB34B" w14:textId="77777777" w:rsidR="0039450C" w:rsidRPr="00DD7A84" w:rsidRDefault="0039450C" w:rsidP="0039450C">
      <w:pPr>
        <w:rPr>
          <w:lang w:val="en-US"/>
        </w:rPr>
      </w:pPr>
      <w:r w:rsidRPr="00DD7A84">
        <w:rPr>
          <w:lang w:val="en-US"/>
        </w:rPr>
        <w:t>Move on to the next step</w:t>
      </w:r>
    </w:p>
    <w:p w14:paraId="34D40582" w14:textId="77777777" w:rsidR="0039450C" w:rsidRPr="00DD7A84" w:rsidRDefault="0039450C" w:rsidP="0039450C">
      <w:pPr>
        <w:rPr>
          <w:lang w:val="en-US"/>
        </w:rPr>
      </w:pPr>
    </w:p>
    <w:p w14:paraId="44E42E15" w14:textId="77777777" w:rsidR="0039450C" w:rsidRPr="00DD7A84" w:rsidRDefault="0039450C" w:rsidP="0039450C">
      <w:pPr>
        <w:pStyle w:val="BW-section-head"/>
        <w:rPr>
          <w:lang w:val="en-US"/>
        </w:rPr>
      </w:pPr>
      <w:r w:rsidRPr="00DD7A84">
        <w:rPr>
          <w:lang w:val="en-US"/>
        </w:rPr>
        <w:t>INCORRECT FEEDBACK TEXT STEM</w:t>
      </w:r>
    </w:p>
    <w:p w14:paraId="00C8BE04" w14:textId="77777777" w:rsidR="0039450C" w:rsidRPr="00E01E0C" w:rsidRDefault="0039450C" w:rsidP="0039450C">
      <w:pPr>
        <w:rPr>
          <w:lang w:val="en-US"/>
        </w:rPr>
      </w:pPr>
      <w:r w:rsidRPr="00E01E0C">
        <w:rPr>
          <w:lang w:val="en-US"/>
        </w:rPr>
        <w:t xml:space="preserve">You haven't quite got the right help for this step. </w:t>
      </w:r>
      <w:r>
        <w:rPr>
          <w:lang w:val="en-US"/>
        </w:rPr>
        <w:t>The RDQ teams have this feedback for you</w:t>
      </w:r>
      <w:r w:rsidRPr="00E01E0C">
        <w:rPr>
          <w:lang w:val="en-US"/>
        </w:rPr>
        <w:t>:</w:t>
      </w:r>
    </w:p>
    <w:p w14:paraId="302E3F86" w14:textId="77777777" w:rsidR="0039450C" w:rsidRPr="00E01E0C" w:rsidRDefault="0039450C" w:rsidP="0039450C">
      <w:pPr>
        <w:rPr>
          <w:lang w:val="en-US"/>
        </w:rPr>
      </w:pPr>
    </w:p>
    <w:p w14:paraId="7947C7A0" w14:textId="77777777" w:rsidR="0039450C" w:rsidRPr="009B7557" w:rsidRDefault="0039450C" w:rsidP="0039450C">
      <w:pPr>
        <w:rPr>
          <w:lang w:val="en-US"/>
        </w:rPr>
      </w:pPr>
    </w:p>
    <w:p w14:paraId="51C2498F" w14:textId="77777777" w:rsidR="0039450C" w:rsidRPr="009B7557" w:rsidRDefault="0039450C" w:rsidP="0039450C">
      <w:pPr>
        <w:rPr>
          <w:b/>
          <w:u w:val="single"/>
          <w:lang w:val="en-US"/>
        </w:rPr>
      </w:pPr>
    </w:p>
    <w:p w14:paraId="258CE1EC" w14:textId="77777777" w:rsidR="0039450C" w:rsidRPr="009B7557" w:rsidRDefault="0039450C" w:rsidP="0039450C">
      <w:pPr>
        <w:pStyle w:val="BW-section-head"/>
        <w:rPr>
          <w:lang w:val="en-US"/>
        </w:rPr>
      </w:pPr>
      <w:r w:rsidRPr="009B7557">
        <w:rPr>
          <w:lang w:val="en-US"/>
        </w:rPr>
        <w:t>INCORRECT FEEDBACK PRODUCT, PROCESS, PACK AND QUALITY TEAMS</w:t>
      </w:r>
    </w:p>
    <w:p w14:paraId="28C3CE96" w14:textId="77777777" w:rsidR="0039450C" w:rsidRPr="006E2642" w:rsidRDefault="0039450C" w:rsidP="0039450C">
      <w:pPr>
        <w:rPr>
          <w:b/>
          <w:lang w:val="en-US"/>
        </w:rPr>
      </w:pPr>
      <w:r w:rsidRPr="009B7557">
        <w:rPr>
          <w:lang w:val="en-US"/>
        </w:rPr>
        <w:t>Product, Process, Pack and Quality teams:</w:t>
      </w:r>
    </w:p>
    <w:p w14:paraId="7AD91EA4" w14:textId="77777777" w:rsidR="0039450C" w:rsidRPr="006E2642" w:rsidRDefault="0039450C" w:rsidP="0039450C">
      <w:pPr>
        <w:rPr>
          <w:b/>
          <w:u w:val="single"/>
          <w:lang w:val="en-US"/>
        </w:rPr>
      </w:pPr>
    </w:p>
    <w:p w14:paraId="767964B9" w14:textId="77777777" w:rsidR="0039450C" w:rsidRPr="006E2642" w:rsidRDefault="0039450C" w:rsidP="0039450C">
      <w:pPr>
        <w:pStyle w:val="BW-section-head"/>
        <w:ind w:left="720"/>
        <w:rPr>
          <w:lang w:val="en-US"/>
        </w:rPr>
      </w:pPr>
      <w:r w:rsidRPr="006E2642">
        <w:rPr>
          <w:lang w:val="en-US"/>
        </w:rPr>
        <w:t>QUESTION 1 SELECTION</w:t>
      </w:r>
    </w:p>
    <w:p w14:paraId="2A1A03D2" w14:textId="77777777" w:rsidR="0039450C" w:rsidRPr="00DD7A84" w:rsidRDefault="0039450C" w:rsidP="0039450C">
      <w:pPr>
        <w:ind w:left="720"/>
        <w:rPr>
          <w:lang w:val="en-US"/>
        </w:rPr>
      </w:pPr>
      <w:r w:rsidRPr="006E2642">
        <w:rPr>
          <w:lang w:val="en-US"/>
        </w:rPr>
        <w:t>Sorry. We can't help with legal questions.</w:t>
      </w:r>
      <w:r w:rsidRPr="00DD7A84">
        <w:rPr>
          <w:lang w:val="en-US"/>
        </w:rPr>
        <w:t xml:space="preserve"> </w:t>
      </w:r>
    </w:p>
    <w:p w14:paraId="43115772" w14:textId="77777777" w:rsidR="0039450C" w:rsidRPr="00DD7A84" w:rsidRDefault="0039450C" w:rsidP="0039450C">
      <w:pPr>
        <w:ind w:left="720"/>
        <w:rPr>
          <w:lang w:val="en-US"/>
        </w:rPr>
      </w:pPr>
    </w:p>
    <w:p w14:paraId="0B54872F"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44D2D696" w14:textId="77777777" w:rsidR="0039450C" w:rsidRPr="00DD7A84" w:rsidRDefault="0039450C" w:rsidP="0039450C">
      <w:pPr>
        <w:ind w:left="720"/>
        <w:rPr>
          <w:lang w:val="en-US"/>
        </w:rPr>
      </w:pPr>
      <w:r w:rsidRPr="00DD7A84">
        <w:rPr>
          <w:lang w:val="en-US"/>
        </w:rPr>
        <w:lastRenderedPageBreak/>
        <w:t>Consumer tests? You're almost right, but try our Category Development colleagues.</w:t>
      </w:r>
    </w:p>
    <w:p w14:paraId="677F2164" w14:textId="77777777" w:rsidR="0039450C" w:rsidRPr="00E01E0C" w:rsidRDefault="0039450C" w:rsidP="0039450C">
      <w:pPr>
        <w:ind w:left="720"/>
        <w:rPr>
          <w:lang w:val="en-US"/>
        </w:rPr>
      </w:pPr>
    </w:p>
    <w:p w14:paraId="1330DE8F" w14:textId="77777777" w:rsidR="0039450C" w:rsidRPr="00E01E0C" w:rsidRDefault="0039450C" w:rsidP="0039450C">
      <w:pPr>
        <w:pStyle w:val="BW-section-head"/>
        <w:ind w:left="720"/>
        <w:rPr>
          <w:lang w:val="en-US"/>
        </w:rPr>
      </w:pPr>
      <w:r w:rsidRPr="00E01E0C">
        <w:rPr>
          <w:lang w:val="en-US"/>
        </w:rPr>
        <w:t xml:space="preserve">QUESTION </w:t>
      </w:r>
      <w:r>
        <w:rPr>
          <w:lang w:val="en-US"/>
        </w:rPr>
        <w:t>3</w:t>
      </w:r>
      <w:r w:rsidRPr="00E01E0C">
        <w:rPr>
          <w:lang w:val="en-US"/>
        </w:rPr>
        <w:t xml:space="preserve"> SELECTION</w:t>
      </w:r>
    </w:p>
    <w:p w14:paraId="54D6D6A2" w14:textId="77777777" w:rsidR="0039450C" w:rsidRPr="00BF0C44" w:rsidRDefault="0039450C" w:rsidP="0039450C">
      <w:pPr>
        <w:ind w:left="720"/>
        <w:rPr>
          <w:lang w:val="en-US"/>
        </w:rPr>
      </w:pPr>
      <w:r w:rsidRPr="00E01E0C">
        <w:rPr>
          <w:lang w:val="en-US"/>
        </w:rPr>
        <w:t>Yes</w:t>
      </w:r>
      <w:r>
        <w:rPr>
          <w:rFonts w:cs="Arial"/>
          <w:lang w:val="en-US"/>
        </w:rPr>
        <w:t>.</w:t>
      </w:r>
      <w:r w:rsidRPr="00BF0C44">
        <w:rPr>
          <w:lang w:val="en-US"/>
        </w:rPr>
        <w:t xml:space="preserve"> </w:t>
      </w:r>
      <w:r>
        <w:rPr>
          <w:lang w:val="en-US"/>
        </w:rPr>
        <w:t>W</w:t>
      </w:r>
      <w:r w:rsidRPr="00BF0C44">
        <w:rPr>
          <w:lang w:val="en-US"/>
        </w:rPr>
        <w:t>e</w:t>
      </w:r>
      <w:r>
        <w:rPr>
          <w:lang w:val="en-US"/>
        </w:rPr>
        <w:t>'ll</w:t>
      </w:r>
      <w:r w:rsidRPr="00BF0C44">
        <w:rPr>
          <w:lang w:val="en-US"/>
        </w:rPr>
        <w:t xml:space="preserve"> conduct production tests to make sure we can scale up production and hit our quality targets.</w:t>
      </w:r>
    </w:p>
    <w:p w14:paraId="50F4F804" w14:textId="77777777" w:rsidR="0039450C" w:rsidRPr="00BF0C44" w:rsidRDefault="0039450C" w:rsidP="0039450C">
      <w:pPr>
        <w:ind w:left="720"/>
        <w:rPr>
          <w:lang w:val="en-US"/>
        </w:rPr>
      </w:pPr>
    </w:p>
    <w:p w14:paraId="60DB9242" w14:textId="77777777" w:rsidR="0039450C" w:rsidRPr="0002338F" w:rsidRDefault="0039450C" w:rsidP="0039450C">
      <w:pPr>
        <w:rPr>
          <w:b/>
          <w:u w:val="single"/>
          <w:lang w:val="en-US"/>
        </w:rPr>
      </w:pPr>
    </w:p>
    <w:p w14:paraId="6286E1E4" w14:textId="77777777" w:rsidR="0039450C" w:rsidRPr="009B7557" w:rsidRDefault="0039450C" w:rsidP="0039450C">
      <w:pPr>
        <w:pStyle w:val="BW-section-head"/>
        <w:rPr>
          <w:lang w:val="en-US"/>
        </w:rPr>
      </w:pPr>
      <w:r w:rsidRPr="0002338F">
        <w:rPr>
          <w:lang w:val="en-US"/>
        </w:rPr>
        <w:t xml:space="preserve">INCORRECT FEEDBACK </w:t>
      </w:r>
      <w:r w:rsidRPr="009B7557">
        <w:rPr>
          <w:lang w:val="en-US"/>
        </w:rPr>
        <w:t>SARA/LEGAL</w:t>
      </w:r>
    </w:p>
    <w:p w14:paraId="6B94C197" w14:textId="77777777" w:rsidR="0039450C" w:rsidRPr="009B7557" w:rsidRDefault="0039450C" w:rsidP="0039450C">
      <w:pPr>
        <w:rPr>
          <w:lang w:val="en-US"/>
        </w:rPr>
      </w:pPr>
      <w:r w:rsidRPr="009B7557">
        <w:rPr>
          <w:lang w:val="en-US"/>
        </w:rPr>
        <w:t>SARA/Legal:</w:t>
      </w:r>
    </w:p>
    <w:p w14:paraId="44D3AEEC" w14:textId="77777777" w:rsidR="0039450C" w:rsidRPr="009B7557" w:rsidRDefault="0039450C" w:rsidP="0039450C">
      <w:pPr>
        <w:rPr>
          <w:b/>
          <w:u w:val="single"/>
          <w:lang w:val="en-US"/>
        </w:rPr>
      </w:pPr>
    </w:p>
    <w:p w14:paraId="07EA7153" w14:textId="77777777" w:rsidR="0039450C" w:rsidRPr="009B7557" w:rsidRDefault="0039450C" w:rsidP="0039450C">
      <w:pPr>
        <w:pStyle w:val="BW-section-head"/>
        <w:ind w:left="720"/>
        <w:rPr>
          <w:lang w:val="en-US"/>
        </w:rPr>
      </w:pPr>
      <w:r w:rsidRPr="009B7557">
        <w:rPr>
          <w:lang w:val="en-US"/>
        </w:rPr>
        <w:t>QUESTION 1 SELECTION</w:t>
      </w:r>
    </w:p>
    <w:p w14:paraId="480A2B9C" w14:textId="77777777" w:rsidR="0039450C" w:rsidRPr="006E2642" w:rsidRDefault="0039450C" w:rsidP="0039450C">
      <w:pPr>
        <w:ind w:left="720"/>
        <w:rPr>
          <w:lang w:val="en-US"/>
        </w:rPr>
      </w:pPr>
      <w:r>
        <w:rPr>
          <w:lang w:val="en-US"/>
        </w:rPr>
        <w:t>Correct</w:t>
      </w:r>
      <w:r w:rsidRPr="009B7557">
        <w:rPr>
          <w:lang w:val="en-US"/>
        </w:rPr>
        <w:t>. We'll check that we have protected inventions and that we've covered any legal requirements.</w:t>
      </w:r>
      <w:r w:rsidRPr="006E2642">
        <w:rPr>
          <w:lang w:val="en-US"/>
        </w:rPr>
        <w:t xml:space="preserve"> </w:t>
      </w:r>
    </w:p>
    <w:p w14:paraId="4937CAD3" w14:textId="77777777" w:rsidR="0039450C" w:rsidRPr="00DD7A84" w:rsidRDefault="0039450C" w:rsidP="0039450C">
      <w:pPr>
        <w:ind w:left="720"/>
        <w:rPr>
          <w:lang w:val="en-US"/>
        </w:rPr>
      </w:pPr>
    </w:p>
    <w:p w14:paraId="7C6CE19B"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7817F928" w14:textId="77777777" w:rsidR="0039450C" w:rsidRPr="00BF0C44" w:rsidRDefault="0039450C" w:rsidP="0039450C">
      <w:pPr>
        <w:ind w:left="720"/>
        <w:rPr>
          <w:lang w:val="en-US"/>
        </w:rPr>
      </w:pPr>
      <w:r w:rsidRPr="00DD7A84">
        <w:rPr>
          <w:lang w:val="en-US"/>
        </w:rPr>
        <w:t>Sorry</w:t>
      </w:r>
      <w:r>
        <w:rPr>
          <w:lang w:val="en-US"/>
        </w:rPr>
        <w:t>.</w:t>
      </w:r>
      <w:r w:rsidRPr="00BF0C44">
        <w:rPr>
          <w:lang w:val="en-US"/>
        </w:rPr>
        <w:t xml:space="preserve"> </w:t>
      </w:r>
      <w:r>
        <w:rPr>
          <w:lang w:val="en-US"/>
        </w:rPr>
        <w:t>C</w:t>
      </w:r>
      <w:r w:rsidRPr="00BF0C44">
        <w:rPr>
          <w:lang w:val="en-US"/>
        </w:rPr>
        <w:t>onsumer testing is not really our thing.</w:t>
      </w:r>
    </w:p>
    <w:p w14:paraId="4ABE6B7E" w14:textId="77777777" w:rsidR="0039450C" w:rsidRPr="00BF0C44" w:rsidRDefault="0039450C" w:rsidP="0039450C">
      <w:pPr>
        <w:ind w:left="720"/>
        <w:rPr>
          <w:lang w:val="en-US"/>
        </w:rPr>
      </w:pPr>
    </w:p>
    <w:p w14:paraId="062E9346" w14:textId="77777777" w:rsidR="0039450C" w:rsidRPr="0002338F" w:rsidRDefault="0039450C" w:rsidP="0039450C">
      <w:pPr>
        <w:pStyle w:val="BW-section-head"/>
        <w:ind w:left="720"/>
        <w:rPr>
          <w:lang w:val="en-US"/>
        </w:rPr>
      </w:pPr>
      <w:r w:rsidRPr="0002338F">
        <w:rPr>
          <w:lang w:val="en-US"/>
        </w:rPr>
        <w:t xml:space="preserve">QUESTION </w:t>
      </w:r>
      <w:r>
        <w:rPr>
          <w:lang w:val="en-US"/>
        </w:rPr>
        <w:t>3</w:t>
      </w:r>
      <w:r w:rsidRPr="0002338F">
        <w:rPr>
          <w:lang w:val="en-US"/>
        </w:rPr>
        <w:t xml:space="preserve"> SELECTION</w:t>
      </w:r>
    </w:p>
    <w:p w14:paraId="43D49762" w14:textId="77777777" w:rsidR="0039450C" w:rsidRPr="0002338F" w:rsidRDefault="0039450C" w:rsidP="0039450C">
      <w:pPr>
        <w:ind w:left="720"/>
        <w:rPr>
          <w:lang w:val="en-US"/>
        </w:rPr>
      </w:pPr>
      <w:r w:rsidRPr="0002338F">
        <w:rPr>
          <w:lang w:val="en-US"/>
        </w:rPr>
        <w:t xml:space="preserve">I'm afraid you'll have to look elsewhere for help </w:t>
      </w:r>
      <w:r>
        <w:rPr>
          <w:lang w:val="en-US"/>
        </w:rPr>
        <w:t>with</w:t>
      </w:r>
      <w:r w:rsidRPr="0002338F">
        <w:rPr>
          <w:lang w:val="en-US"/>
        </w:rPr>
        <w:t xml:space="preserve"> scaling up production.</w:t>
      </w:r>
    </w:p>
    <w:p w14:paraId="4DC051DC" w14:textId="77777777" w:rsidR="0039450C" w:rsidRPr="009B7557" w:rsidRDefault="0039450C" w:rsidP="0039450C">
      <w:pPr>
        <w:rPr>
          <w:b/>
          <w:u w:val="single"/>
          <w:lang w:val="en-US"/>
        </w:rPr>
      </w:pPr>
    </w:p>
    <w:p w14:paraId="661134CB" w14:textId="77777777" w:rsidR="0039450C" w:rsidRPr="009B7557" w:rsidRDefault="0039450C" w:rsidP="0039450C">
      <w:pPr>
        <w:rPr>
          <w:b/>
          <w:u w:val="single"/>
          <w:lang w:val="en-US"/>
        </w:rPr>
      </w:pPr>
    </w:p>
    <w:p w14:paraId="3D2341B6" w14:textId="77777777" w:rsidR="0039450C" w:rsidRPr="009B7557" w:rsidRDefault="0039450C" w:rsidP="0039450C">
      <w:pPr>
        <w:pStyle w:val="BW-section-head"/>
        <w:rPr>
          <w:lang w:val="en-US"/>
        </w:rPr>
      </w:pPr>
      <w:r w:rsidRPr="009B7557">
        <w:rPr>
          <w:lang w:val="en-US"/>
        </w:rPr>
        <w:t xml:space="preserve">INCORRECT FEEDBACK </w:t>
      </w:r>
      <w:r>
        <w:rPr>
          <w:lang w:val="en-US"/>
        </w:rPr>
        <w:t>CONSUMER SCIENCE</w:t>
      </w:r>
    </w:p>
    <w:p w14:paraId="0C9CC786" w14:textId="77777777" w:rsidR="0039450C" w:rsidRPr="009B7557" w:rsidRDefault="0039450C" w:rsidP="0039450C">
      <w:pPr>
        <w:rPr>
          <w:lang w:val="en-US"/>
        </w:rPr>
      </w:pPr>
      <w:r>
        <w:rPr>
          <w:lang w:val="en-US"/>
        </w:rPr>
        <w:t>Consumer Science</w:t>
      </w:r>
      <w:r w:rsidRPr="009B7557">
        <w:rPr>
          <w:lang w:val="en-US"/>
        </w:rPr>
        <w:t>:</w:t>
      </w:r>
    </w:p>
    <w:p w14:paraId="759F2270" w14:textId="77777777" w:rsidR="0039450C" w:rsidRPr="006E2642" w:rsidRDefault="0039450C" w:rsidP="0039450C">
      <w:pPr>
        <w:rPr>
          <w:b/>
          <w:u w:val="single"/>
          <w:lang w:val="en-US"/>
        </w:rPr>
      </w:pPr>
    </w:p>
    <w:p w14:paraId="74F91CD1" w14:textId="77777777" w:rsidR="0039450C" w:rsidRPr="006E2642" w:rsidRDefault="0039450C" w:rsidP="0039450C">
      <w:pPr>
        <w:pStyle w:val="BW-section-head"/>
        <w:ind w:left="720"/>
        <w:rPr>
          <w:lang w:val="en-US"/>
        </w:rPr>
      </w:pPr>
      <w:r w:rsidRPr="006E2642">
        <w:rPr>
          <w:lang w:val="en-US"/>
        </w:rPr>
        <w:t>QUESTION 1 SELECTION</w:t>
      </w:r>
    </w:p>
    <w:p w14:paraId="13D38121" w14:textId="77777777" w:rsidR="0039450C" w:rsidRPr="00DD2537" w:rsidRDefault="0039450C" w:rsidP="0039450C">
      <w:pPr>
        <w:pStyle w:val="BW-section-head"/>
        <w:ind w:left="720"/>
        <w:rPr>
          <w:b w:val="0"/>
          <w:u w:val="none"/>
          <w:lang w:val="en-US"/>
        </w:rPr>
      </w:pPr>
      <w:r w:rsidRPr="00DD2537">
        <w:rPr>
          <w:b w:val="0"/>
          <w:u w:val="none"/>
          <w:lang w:val="en-US"/>
        </w:rPr>
        <w:t>Sorry. We don't deal with the legal side of things.</w:t>
      </w:r>
    </w:p>
    <w:p w14:paraId="340D8490" w14:textId="77777777" w:rsidR="0039450C" w:rsidRDefault="0039450C" w:rsidP="0039450C">
      <w:pPr>
        <w:pStyle w:val="BW-section-head"/>
        <w:ind w:left="720"/>
        <w:rPr>
          <w:lang w:val="en-US"/>
        </w:rPr>
      </w:pPr>
    </w:p>
    <w:p w14:paraId="05A35D49" w14:textId="77777777" w:rsidR="0039450C" w:rsidRPr="009B7557" w:rsidRDefault="0039450C" w:rsidP="0039450C">
      <w:pPr>
        <w:pStyle w:val="BW-section-head"/>
        <w:ind w:left="720"/>
        <w:rPr>
          <w:lang w:val="en-US"/>
        </w:rPr>
      </w:pPr>
      <w:r w:rsidRPr="009B7557">
        <w:rPr>
          <w:lang w:val="en-US"/>
        </w:rPr>
        <w:t xml:space="preserve">QUESTION </w:t>
      </w:r>
      <w:r>
        <w:rPr>
          <w:lang w:val="en-US"/>
        </w:rPr>
        <w:t>2</w:t>
      </w:r>
      <w:r w:rsidRPr="009B7557">
        <w:rPr>
          <w:lang w:val="en-US"/>
        </w:rPr>
        <w:t xml:space="preserve"> SELECTION</w:t>
      </w:r>
    </w:p>
    <w:p w14:paraId="673E6C3E" w14:textId="77777777" w:rsidR="0039450C" w:rsidRPr="0002338F"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e'll carry out further consumer tests, but we'll use the fully developed prototype this time</w:t>
      </w:r>
      <w:r w:rsidRPr="0002338F">
        <w:rPr>
          <w:lang w:val="en-US"/>
        </w:rPr>
        <w:t>.</w:t>
      </w:r>
    </w:p>
    <w:p w14:paraId="60CB859A" w14:textId="77777777" w:rsidR="0039450C" w:rsidRPr="0002338F" w:rsidRDefault="0039450C" w:rsidP="0039450C">
      <w:pPr>
        <w:rPr>
          <w:b/>
          <w:u w:val="single"/>
          <w:lang w:val="en-US"/>
        </w:rPr>
      </w:pPr>
    </w:p>
    <w:p w14:paraId="7AD1412E" w14:textId="77777777" w:rsidR="0039450C" w:rsidRPr="009B7557" w:rsidRDefault="0039450C" w:rsidP="0039450C">
      <w:pPr>
        <w:pStyle w:val="BW-section-head"/>
        <w:ind w:left="720"/>
        <w:rPr>
          <w:lang w:val="en-US"/>
        </w:rPr>
      </w:pPr>
      <w:r w:rsidRPr="009B7557">
        <w:rPr>
          <w:lang w:val="en-US"/>
        </w:rPr>
        <w:t xml:space="preserve">QUESTION </w:t>
      </w:r>
      <w:r>
        <w:rPr>
          <w:lang w:val="en-US"/>
        </w:rPr>
        <w:t>3</w:t>
      </w:r>
      <w:r w:rsidRPr="009B7557">
        <w:rPr>
          <w:lang w:val="en-US"/>
        </w:rPr>
        <w:t>SELECTION</w:t>
      </w:r>
    </w:p>
    <w:p w14:paraId="48BE728E" w14:textId="77777777" w:rsidR="0039450C" w:rsidRPr="009B7557" w:rsidRDefault="0039450C" w:rsidP="0039450C">
      <w:pPr>
        <w:ind w:left="720"/>
        <w:rPr>
          <w:lang w:val="en-US"/>
        </w:rPr>
      </w:pPr>
      <w:r>
        <w:rPr>
          <w:lang w:val="en-US"/>
        </w:rPr>
        <w:t>T</w:t>
      </w:r>
      <w:r w:rsidRPr="009B7557">
        <w:rPr>
          <w:lang w:val="en-US"/>
        </w:rPr>
        <w:t xml:space="preserve">ry </w:t>
      </w:r>
      <w:r>
        <w:rPr>
          <w:lang w:val="en-US"/>
        </w:rPr>
        <w:t>some of our other</w:t>
      </w:r>
      <w:r w:rsidRPr="009B7557">
        <w:rPr>
          <w:lang w:val="en-US"/>
        </w:rPr>
        <w:t xml:space="preserve"> colleagues for help with the production process.</w:t>
      </w:r>
    </w:p>
    <w:p w14:paraId="4D3D7A57" w14:textId="77777777" w:rsidR="0039450C" w:rsidRPr="009B7557" w:rsidRDefault="0039450C" w:rsidP="0039450C">
      <w:pPr>
        <w:rPr>
          <w:b/>
          <w:u w:val="single"/>
          <w:lang w:val="en-US"/>
        </w:rPr>
      </w:pPr>
    </w:p>
    <w:p w14:paraId="4A8B43C1" w14:textId="77777777" w:rsidR="0039450C" w:rsidRPr="009B7557" w:rsidRDefault="0039450C" w:rsidP="0039450C">
      <w:pPr>
        <w:rPr>
          <w:b/>
          <w:u w:val="single"/>
          <w:lang w:val="en-US"/>
        </w:rPr>
      </w:pPr>
    </w:p>
    <w:p w14:paraId="5BB32F62" w14:textId="77777777" w:rsidR="0039450C" w:rsidRPr="006E2642" w:rsidRDefault="0039450C" w:rsidP="0039450C">
      <w:pPr>
        <w:pStyle w:val="BW-section-head"/>
        <w:rPr>
          <w:lang w:val="en-US"/>
        </w:rPr>
      </w:pPr>
      <w:r w:rsidRPr="009B7557">
        <w:rPr>
          <w:lang w:val="en-US"/>
        </w:rPr>
        <w:t>INCOR</w:t>
      </w:r>
      <w:r w:rsidRPr="006E2642">
        <w:rPr>
          <w:lang w:val="en-US"/>
        </w:rPr>
        <w:t xml:space="preserve">RECT FEEDBACK AUDIO </w:t>
      </w:r>
    </w:p>
    <w:p w14:paraId="042DAE81" w14:textId="77777777" w:rsidR="0039450C" w:rsidRPr="006E2642" w:rsidRDefault="0039450C" w:rsidP="0039450C">
      <w:pPr>
        <w:rPr>
          <w:lang w:val="en-US"/>
        </w:rPr>
      </w:pPr>
      <w:r w:rsidRPr="006E2642">
        <w:rPr>
          <w:lang w:val="en-US"/>
        </w:rPr>
        <w:t>You haven't selected quite the right teams for each task. Try again.</w:t>
      </w:r>
    </w:p>
    <w:p w14:paraId="678C2D8E" w14:textId="77777777" w:rsidR="0039450C" w:rsidRPr="006E2642" w:rsidRDefault="0039450C" w:rsidP="0039450C">
      <w:pPr>
        <w:rPr>
          <w:lang w:val="en-US"/>
        </w:rPr>
      </w:pPr>
    </w:p>
    <w:p w14:paraId="07BC7E40" w14:textId="77777777" w:rsidR="0039450C" w:rsidRPr="006E2642" w:rsidRDefault="0039450C" w:rsidP="0039450C">
      <w:pPr>
        <w:pStyle w:val="BW-section-head"/>
        <w:rPr>
          <w:lang w:val="en-US"/>
        </w:rPr>
      </w:pPr>
      <w:r w:rsidRPr="006E2642">
        <w:rPr>
          <w:lang w:val="en-US"/>
        </w:rPr>
        <w:t>INCORRECT BUTTON</w:t>
      </w:r>
    </w:p>
    <w:p w14:paraId="654412AC" w14:textId="77777777" w:rsidR="0039450C" w:rsidRPr="006E2642" w:rsidRDefault="0039450C" w:rsidP="0039450C">
      <w:pPr>
        <w:rPr>
          <w:lang w:val="en-US"/>
        </w:rPr>
      </w:pPr>
      <w:r w:rsidRPr="006E2642">
        <w:rPr>
          <w:lang w:val="en-US"/>
        </w:rPr>
        <w:t>Try again</w:t>
      </w:r>
    </w:p>
    <w:p w14:paraId="7F8D3DE0" w14:textId="77777777" w:rsidR="0039450C" w:rsidRPr="00DD7A84" w:rsidRDefault="0039450C" w:rsidP="0039450C">
      <w:pPr>
        <w:rPr>
          <w:lang w:val="en-US"/>
        </w:rPr>
      </w:pPr>
    </w:p>
    <w:p w14:paraId="688BC211" w14:textId="77777777" w:rsidR="0039450C" w:rsidRDefault="0039450C" w:rsidP="0039450C">
      <w:pPr>
        <w:pStyle w:val="BW-section-head"/>
        <w:rPr>
          <w:lang w:val="en-US"/>
        </w:rPr>
      </w:pPr>
    </w:p>
    <w:p w14:paraId="54A10494" w14:textId="77777777" w:rsidR="0039450C" w:rsidRPr="00DD7A84" w:rsidRDefault="0039450C" w:rsidP="0039450C">
      <w:pPr>
        <w:pStyle w:val="BW-section-head"/>
        <w:rPr>
          <w:lang w:val="en-US"/>
        </w:rPr>
      </w:pPr>
      <w:r w:rsidRPr="00DD7A84">
        <w:rPr>
          <w:lang w:val="en-US"/>
        </w:rPr>
        <w:t>SUCCESS SCREEN 6</w:t>
      </w:r>
    </w:p>
    <w:p w14:paraId="40398C04" w14:textId="77777777" w:rsidR="0039450C" w:rsidRPr="00DD7A84" w:rsidRDefault="0039450C" w:rsidP="0039450C">
      <w:pPr>
        <w:rPr>
          <w:b/>
          <w:u w:val="single"/>
          <w:lang w:val="en-US"/>
        </w:rPr>
      </w:pPr>
    </w:p>
    <w:p w14:paraId="7ABD3EA8" w14:textId="77777777" w:rsidR="0039450C" w:rsidRPr="00DD7A84" w:rsidRDefault="0039450C" w:rsidP="0039450C">
      <w:pPr>
        <w:pStyle w:val="BW-section-head"/>
        <w:rPr>
          <w:lang w:val="en-US"/>
        </w:rPr>
      </w:pPr>
      <w:r w:rsidRPr="00DD7A84">
        <w:rPr>
          <w:lang w:val="en-US"/>
        </w:rPr>
        <w:t>SUCCESS SCREEN TEXT</w:t>
      </w:r>
    </w:p>
    <w:p w14:paraId="49199EA1" w14:textId="77777777" w:rsidR="0039450C" w:rsidRPr="00DD2537" w:rsidRDefault="0039450C" w:rsidP="0039450C">
      <w:pPr>
        <w:rPr>
          <w:b/>
          <w:lang w:val="en-US"/>
        </w:rPr>
      </w:pPr>
      <w:r w:rsidRPr="00DD2537">
        <w:rPr>
          <w:b/>
          <w:color w:val="7030A0"/>
          <w:lang w:val="en-US"/>
        </w:rPr>
        <w:t>Deploy</w:t>
      </w:r>
    </w:p>
    <w:p w14:paraId="76E75A08" w14:textId="77777777" w:rsidR="0039450C" w:rsidRPr="00E01E0C" w:rsidRDefault="0039450C" w:rsidP="0039450C">
      <w:pPr>
        <w:rPr>
          <w:lang w:val="en-US"/>
        </w:rPr>
      </w:pPr>
    </w:p>
    <w:p w14:paraId="2475D30E" w14:textId="77777777" w:rsidR="0039450C" w:rsidRPr="00E01E0C" w:rsidRDefault="0039450C" w:rsidP="0039450C">
      <w:pPr>
        <w:rPr>
          <w:lang w:val="en-US"/>
        </w:rPr>
      </w:pPr>
      <w:r w:rsidRPr="00E01E0C">
        <w:rPr>
          <w:lang w:val="en-US"/>
        </w:rPr>
        <w:t>You've done it! Starting with a consumer need</w:t>
      </w:r>
      <w:r>
        <w:rPr>
          <w:lang w:val="en-US"/>
        </w:rPr>
        <w:t>,</w:t>
      </w:r>
      <w:r w:rsidRPr="00E01E0C">
        <w:rPr>
          <w:lang w:val="en-US"/>
        </w:rPr>
        <w:t xml:space="preserve"> you've developed and tested a product and got everything ready for the first full production run. Your colleagues in Integrated Supply Chain are </w:t>
      </w:r>
      <w:r>
        <w:rPr>
          <w:lang w:val="en-US"/>
        </w:rPr>
        <w:t xml:space="preserve">now </w:t>
      </w:r>
      <w:r w:rsidRPr="00E01E0C">
        <w:rPr>
          <w:lang w:val="en-US"/>
        </w:rPr>
        <w:t>working hard so that the product can be made for sale. Soon consumers will be enjoying this tasty new snack.</w:t>
      </w:r>
    </w:p>
    <w:p w14:paraId="572E7429" w14:textId="77777777" w:rsidR="0039450C" w:rsidRPr="00E01E0C" w:rsidRDefault="0039450C" w:rsidP="0039450C">
      <w:pPr>
        <w:rPr>
          <w:lang w:val="en-US"/>
        </w:rPr>
      </w:pPr>
    </w:p>
    <w:p w14:paraId="2C2B2BF4" w14:textId="77777777" w:rsidR="0039450C" w:rsidRPr="00E01E0C" w:rsidRDefault="0039450C" w:rsidP="0039450C">
      <w:pPr>
        <w:pStyle w:val="BW-section-head"/>
        <w:rPr>
          <w:lang w:val="en-US"/>
        </w:rPr>
      </w:pPr>
      <w:r w:rsidRPr="00E01E0C">
        <w:rPr>
          <w:lang w:val="en-US"/>
        </w:rPr>
        <w:t>SUCCESS SCREEN AUDIO</w:t>
      </w:r>
    </w:p>
    <w:p w14:paraId="0F41E811" w14:textId="77777777" w:rsidR="0039450C" w:rsidRDefault="0039450C" w:rsidP="0039450C">
      <w:pPr>
        <w:rPr>
          <w:lang w:val="en-US"/>
        </w:rPr>
      </w:pPr>
      <w:r>
        <w:rPr>
          <w:lang w:val="en-US"/>
        </w:rPr>
        <w:t>Congratulations!</w:t>
      </w:r>
      <w:r w:rsidRPr="00E01E0C">
        <w:rPr>
          <w:lang w:val="en-US"/>
        </w:rPr>
        <w:t xml:space="preserve"> You've done it. Your new product will soon be available in </w:t>
      </w:r>
      <w:r>
        <w:rPr>
          <w:lang w:val="en-US"/>
        </w:rPr>
        <w:t>shop</w:t>
      </w:r>
      <w:r w:rsidRPr="00E01E0C">
        <w:rPr>
          <w:lang w:val="en-US"/>
        </w:rPr>
        <w:t>s</w:t>
      </w:r>
      <w:r>
        <w:rPr>
          <w:lang w:val="en-US"/>
        </w:rPr>
        <w:t xml:space="preserve"> for consumers to enjoy.</w:t>
      </w:r>
      <w:r w:rsidRPr="00E01E0C">
        <w:rPr>
          <w:lang w:val="en-US"/>
        </w:rPr>
        <w:t xml:space="preserve"> </w:t>
      </w:r>
    </w:p>
    <w:p w14:paraId="6E707F08" w14:textId="77777777" w:rsidR="0039450C" w:rsidRPr="00E01E0C" w:rsidRDefault="0039450C" w:rsidP="0039450C">
      <w:pPr>
        <w:rPr>
          <w:lang w:val="en-US"/>
        </w:rPr>
      </w:pPr>
    </w:p>
    <w:p w14:paraId="6CC65236" w14:textId="77777777" w:rsidR="0039450C" w:rsidRPr="00E01E0C" w:rsidRDefault="0039450C" w:rsidP="0039450C">
      <w:pPr>
        <w:pStyle w:val="BW-section-head"/>
        <w:rPr>
          <w:lang w:val="en-US"/>
        </w:rPr>
      </w:pPr>
      <w:r w:rsidRPr="00E01E0C">
        <w:rPr>
          <w:lang w:val="en-US"/>
        </w:rPr>
        <w:t>SUCCESS SCREEN BUTTONS</w:t>
      </w:r>
    </w:p>
    <w:p w14:paraId="0F4CC8A6" w14:textId="77777777" w:rsidR="0039450C" w:rsidRPr="00E01E0C" w:rsidRDefault="0039450C" w:rsidP="0039450C">
      <w:pPr>
        <w:rPr>
          <w:lang w:val="en-US"/>
        </w:rPr>
      </w:pPr>
      <w:r w:rsidRPr="00E01E0C">
        <w:rPr>
          <w:lang w:val="en-US"/>
        </w:rPr>
        <w:t>End game</w:t>
      </w:r>
    </w:p>
    <w:p w14:paraId="0FBA327E" w14:textId="77777777" w:rsidR="0039450C" w:rsidRPr="00E01E0C" w:rsidRDefault="0039450C" w:rsidP="0039450C">
      <w:pPr>
        <w:rPr>
          <w:lang w:val="en-US"/>
        </w:rPr>
      </w:pPr>
    </w:p>
    <w:p w14:paraId="752FC95D" w14:textId="77777777" w:rsidR="0039450C" w:rsidRPr="00E01E0C" w:rsidRDefault="0039450C" w:rsidP="0039450C">
      <w:pPr>
        <w:rPr>
          <w:lang w:val="en-US"/>
        </w:rPr>
      </w:pPr>
      <w:r w:rsidRPr="00E01E0C">
        <w:rPr>
          <w:lang w:val="en-US"/>
        </w:rPr>
        <w:t>Play again</w:t>
      </w:r>
    </w:p>
    <w:p w14:paraId="454CDA76" w14:textId="77777777" w:rsidR="00DE01D2" w:rsidRPr="00E01E0C" w:rsidRDefault="00DE01D2" w:rsidP="00541952">
      <w:pPr>
        <w:rPr>
          <w:lang w:val="en-US"/>
        </w:rPr>
      </w:pPr>
    </w:p>
    <w:p w14:paraId="3065CD71" w14:textId="50497088" w:rsidR="001014C3" w:rsidRPr="00E01E0C" w:rsidRDefault="000F5910" w:rsidP="000F5910">
      <w:pPr>
        <w:pStyle w:val="Heading2"/>
        <w:rPr>
          <w:color w:val="FFFFFF"/>
          <w:lang w:val="en-US"/>
        </w:rPr>
      </w:pPr>
      <w:bookmarkStart w:id="447" w:name="_Toc465417705"/>
      <w:r w:rsidRPr="00E01E0C">
        <w:rPr>
          <w:lang w:val="en-US"/>
        </w:rPr>
        <w:lastRenderedPageBreak/>
        <w:t xml:space="preserve">SCREEN </w:t>
      </w:r>
      <w:del w:id="448" w:author="Adam Boothroyd" w:date="2016-11-09T09:55:00Z">
        <w:r w:rsidRPr="00E01E0C" w:rsidDel="000C6A3F">
          <w:rPr>
            <w:color w:val="FFFFFF"/>
            <w:lang w:val="en-US"/>
          </w:rPr>
          <w:delText>02_</w:delText>
        </w:r>
      </w:del>
      <w:r w:rsidRPr="00E01E0C">
        <w:rPr>
          <w:color w:val="FFFFFF"/>
          <w:lang w:val="en-US"/>
        </w:rPr>
        <w:t>03_150</w:t>
      </w:r>
      <w:bookmarkEnd w:id="447"/>
    </w:p>
    <w:p w14:paraId="4C872318" w14:textId="77777777" w:rsidR="000F5910" w:rsidRPr="00E01E0C" w:rsidRDefault="000F5910" w:rsidP="000F5910">
      <w:pPr>
        <w:pStyle w:val="BW-screentype"/>
        <w:rPr>
          <w:lang w:val="en-US"/>
        </w:rPr>
      </w:pPr>
      <w:r w:rsidRPr="00E01E0C">
        <w:rPr>
          <w:lang w:val="en-US"/>
        </w:rPr>
        <w:t>SCREEN TYPE Text and graphic</w:t>
      </w:r>
    </w:p>
    <w:p w14:paraId="775A2EA6" w14:textId="77777777" w:rsidR="001014C3" w:rsidRPr="00E01E0C" w:rsidRDefault="001014C3" w:rsidP="001014C3">
      <w:pPr>
        <w:rPr>
          <w:b/>
          <w:highlight w:val="yellow"/>
          <w:u w:val="single"/>
          <w:lang w:val="en-US"/>
        </w:rPr>
      </w:pPr>
    </w:p>
    <w:p w14:paraId="59BC9BD3" w14:textId="77777777" w:rsidR="001014C3" w:rsidRPr="00E01E0C" w:rsidRDefault="001014C3" w:rsidP="000F5910">
      <w:pPr>
        <w:pStyle w:val="BW-section-head"/>
        <w:rPr>
          <w:lang w:val="en-US"/>
        </w:rPr>
      </w:pPr>
      <w:r w:rsidRPr="00E01E0C">
        <w:rPr>
          <w:lang w:val="en-US"/>
        </w:rPr>
        <w:t>DESCRIPTION</w:t>
      </w:r>
    </w:p>
    <w:p w14:paraId="33B2E1DE" w14:textId="77777777" w:rsidR="001014C3" w:rsidRPr="00E01E0C" w:rsidRDefault="001014C3" w:rsidP="001014C3">
      <w:pPr>
        <w:rPr>
          <w:lang w:val="en-US"/>
        </w:rPr>
      </w:pPr>
      <w:r w:rsidRPr="00E01E0C">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08FD0EC" w14:textId="77777777" w:rsidR="001014C3" w:rsidRPr="00E01E0C" w:rsidRDefault="001014C3" w:rsidP="001014C3">
      <w:pPr>
        <w:rPr>
          <w:lang w:val="en-US"/>
        </w:rPr>
      </w:pPr>
    </w:p>
    <w:p w14:paraId="584ECE51" w14:textId="77777777" w:rsidR="001014C3" w:rsidRPr="003B3C7D" w:rsidRDefault="001014C3" w:rsidP="001014C3">
      <w:pPr>
        <w:rPr>
          <w:lang w:val="en-US"/>
        </w:rPr>
      </w:pPr>
      <w:r w:rsidRPr="00E01E0C">
        <w:rPr>
          <w:lang w:val="en-US"/>
        </w:rPr>
        <w:t xml:space="preserve">Here we'll </w:t>
      </w:r>
      <w:r w:rsidR="002C2038" w:rsidRPr="00E01E0C">
        <w:rPr>
          <w:lang w:val="en-US"/>
        </w:rPr>
        <w:t>conclude the module and signpost the resources available in the resources wall</w:t>
      </w:r>
      <w:r w:rsidRPr="00E01E0C">
        <w:rPr>
          <w:lang w:val="en-US"/>
        </w:rPr>
        <w:t>.</w:t>
      </w:r>
    </w:p>
    <w:p w14:paraId="624DD882" w14:textId="77777777" w:rsidR="001014C3" w:rsidRPr="003B3C7D" w:rsidRDefault="001014C3" w:rsidP="001014C3">
      <w:pPr>
        <w:rPr>
          <w:lang w:val="en-US"/>
        </w:rPr>
      </w:pPr>
    </w:p>
    <w:p w14:paraId="5F77E052" w14:textId="77777777" w:rsidR="001014C3" w:rsidRPr="00525D5C" w:rsidRDefault="001014C3" w:rsidP="001014C3">
      <w:pPr>
        <w:rPr>
          <w:szCs w:val="20"/>
          <w:highlight w:val="green"/>
          <w:lang w:val="en-US"/>
        </w:rPr>
      </w:pPr>
    </w:p>
    <w:p w14:paraId="14E5959D" w14:textId="77777777" w:rsidR="001014C3" w:rsidDel="00E53017" w:rsidRDefault="001014C3" w:rsidP="000F5910">
      <w:pPr>
        <w:pStyle w:val="BW-section-head"/>
        <w:rPr>
          <w:del w:id="449" w:author="Adam Boothroyd" w:date="2016-11-11T08:53:00Z"/>
          <w:color w:val="808080"/>
          <w:lang w:val="en-US"/>
        </w:rPr>
      </w:pPr>
      <w:r w:rsidRPr="00525D5C">
        <w:rPr>
          <w:lang w:val="en-US"/>
        </w:rPr>
        <w:t>PULL-QUOTE TEXT</w:t>
      </w:r>
      <w:r w:rsidRPr="00B157CE">
        <w:rPr>
          <w:color w:val="808080"/>
          <w:lang w:val="en-US"/>
        </w:rPr>
        <w:t xml:space="preserve"> (Max 10 words)</w:t>
      </w:r>
      <w:r w:rsidRPr="00B157CE">
        <w:rPr>
          <w:color w:val="808080"/>
          <w:highlight w:val="green"/>
          <w:lang w:val="en-US"/>
        </w:rPr>
        <w:t xml:space="preserve"> </w:t>
      </w:r>
    </w:p>
    <w:p w14:paraId="46A96A1F" w14:textId="77777777" w:rsidR="005E58E8" w:rsidRPr="00B157CE" w:rsidRDefault="005E58E8" w:rsidP="000F5910">
      <w:pPr>
        <w:pStyle w:val="BW-section-head"/>
        <w:rPr>
          <w:lang w:val="en-US"/>
        </w:rPr>
      </w:pPr>
    </w:p>
    <w:p w14:paraId="6C59090A" w14:textId="77777777" w:rsidR="001014C3" w:rsidRPr="003B3C7D" w:rsidRDefault="001014C3" w:rsidP="000F5910">
      <w:pPr>
        <w:rPr>
          <w:sz w:val="12"/>
          <w:szCs w:val="20"/>
          <w:lang w:val="en-US"/>
        </w:rPr>
      </w:pPr>
      <w:r w:rsidRPr="00E01E0C">
        <w:rPr>
          <w:shd w:val="clear" w:color="auto" w:fill="FFFFFF"/>
          <w:lang w:val="en-US"/>
        </w:rPr>
        <w:t>Turning great ideas into brilliant brands</w:t>
      </w:r>
    </w:p>
    <w:p w14:paraId="2EBCC669" w14:textId="77777777" w:rsidR="001014C3" w:rsidRPr="003B3C7D" w:rsidRDefault="001014C3" w:rsidP="001014C3">
      <w:pPr>
        <w:rPr>
          <w:b/>
          <w:szCs w:val="20"/>
          <w:u w:val="single"/>
          <w:lang w:val="en-US"/>
        </w:rPr>
      </w:pPr>
    </w:p>
    <w:p w14:paraId="1B1474B3" w14:textId="77777777" w:rsidR="001014C3" w:rsidRPr="00525D5C" w:rsidRDefault="001014C3" w:rsidP="000F5910">
      <w:pPr>
        <w:pStyle w:val="BW-section-head"/>
        <w:rPr>
          <w:lang w:val="en-US"/>
        </w:rPr>
      </w:pPr>
      <w:r w:rsidRPr="00525D5C">
        <w:rPr>
          <w:lang w:val="en-US"/>
        </w:rPr>
        <w:t>BODY TEXT (Max 100 words)</w:t>
      </w:r>
    </w:p>
    <w:p w14:paraId="7ACDC699" w14:textId="77777777" w:rsidR="002C2038" w:rsidRPr="00525D5C" w:rsidRDefault="002C2038" w:rsidP="001014C3">
      <w:pPr>
        <w:rPr>
          <w:szCs w:val="20"/>
          <w:lang w:val="en-US"/>
        </w:rPr>
      </w:pPr>
      <w:r w:rsidRPr="00525D5C">
        <w:rPr>
          <w:szCs w:val="20"/>
          <w:lang w:val="en-US"/>
        </w:rPr>
        <w:t>We hope you've enjoyed your visit to RDQ.</w:t>
      </w:r>
    </w:p>
    <w:p w14:paraId="4348D80A" w14:textId="77777777" w:rsidR="002C2038" w:rsidRPr="00B157CE" w:rsidRDefault="002C2038" w:rsidP="001014C3">
      <w:pPr>
        <w:rPr>
          <w:szCs w:val="20"/>
          <w:lang w:val="en-US"/>
        </w:rPr>
      </w:pPr>
    </w:p>
    <w:p w14:paraId="5C94C63B" w14:textId="77777777" w:rsidR="001014C3" w:rsidRPr="00E01E0C" w:rsidRDefault="002C2038" w:rsidP="001014C3">
      <w:pPr>
        <w:rPr>
          <w:rFonts w:cs="Arial"/>
          <w:szCs w:val="20"/>
          <w:shd w:val="clear" w:color="auto" w:fill="FFFFFF"/>
          <w:lang w:val="en-US"/>
        </w:rPr>
      </w:pPr>
      <w:r w:rsidRPr="00E01E0C">
        <w:rPr>
          <w:rFonts w:cs="Arial"/>
          <w:szCs w:val="20"/>
          <w:shd w:val="clear" w:color="auto" w:fill="FFFFFF"/>
          <w:lang w:val="en-US"/>
        </w:rPr>
        <w:t xml:space="preserve">If you'd like to know more about what we do, please go back to the menu and open the Resources Room. </w:t>
      </w:r>
      <w:r w:rsidR="009F459E">
        <w:rPr>
          <w:rFonts w:cs="Arial"/>
          <w:szCs w:val="20"/>
          <w:shd w:val="clear" w:color="auto" w:fill="FFFFFF"/>
          <w:lang w:val="en-US"/>
        </w:rPr>
        <w:t>Y</w:t>
      </w:r>
      <w:r w:rsidRPr="00E01E0C">
        <w:rPr>
          <w:rFonts w:cs="Arial"/>
          <w:szCs w:val="20"/>
          <w:shd w:val="clear" w:color="auto" w:fill="FFFFFF"/>
          <w:lang w:val="en-US"/>
        </w:rPr>
        <w:t>ou'll find lots of fun ways to increase your knowledge of RDQ and how we create the products consumers love.</w:t>
      </w:r>
    </w:p>
    <w:p w14:paraId="5285B407" w14:textId="77777777" w:rsidR="003D6AD2" w:rsidRPr="00525D5C" w:rsidRDefault="003D6AD2" w:rsidP="003D6AD2">
      <w:pPr>
        <w:pStyle w:val="Heading1"/>
        <w:rPr>
          <w:lang w:val="en-US"/>
        </w:rPr>
      </w:pPr>
      <w:bookmarkStart w:id="450" w:name="_Toc465417706"/>
      <w:r w:rsidRPr="003B3C7D">
        <w:rPr>
          <w:lang w:val="en-US"/>
        </w:rPr>
        <w:lastRenderedPageBreak/>
        <w:t>Topic</w:t>
      </w:r>
      <w:r w:rsidR="00F22060" w:rsidRPr="003B3C7D">
        <w:rPr>
          <w:lang w:val="en-US"/>
        </w:rPr>
        <w:t xml:space="preserve"> 4</w:t>
      </w:r>
      <w:r w:rsidRPr="00525D5C">
        <w:rPr>
          <w:lang w:val="en-US"/>
        </w:rPr>
        <w:t xml:space="preserve">: </w:t>
      </w:r>
      <w:r w:rsidR="00683F2F" w:rsidRPr="00525D5C">
        <w:rPr>
          <w:lang w:val="en-US"/>
        </w:rPr>
        <w:t xml:space="preserve">Resources </w:t>
      </w:r>
      <w:r w:rsidR="00525D5C">
        <w:rPr>
          <w:lang w:val="en-US"/>
        </w:rPr>
        <w:t>R</w:t>
      </w:r>
      <w:r w:rsidRPr="00525D5C">
        <w:rPr>
          <w:lang w:val="en-US"/>
        </w:rPr>
        <w:t>oom</w:t>
      </w:r>
      <w:bookmarkEnd w:id="450"/>
    </w:p>
    <w:p w14:paraId="6E584E47" w14:textId="77777777" w:rsidR="003D6AD2" w:rsidRPr="00B157CE" w:rsidRDefault="003D6AD2" w:rsidP="003D6AD2">
      <w:pPr>
        <w:rPr>
          <w:lang w:val="en-US"/>
        </w:rPr>
      </w:pPr>
    </w:p>
    <w:p w14:paraId="4CBFDC8C" w14:textId="77777777" w:rsidR="00683F2F" w:rsidRPr="00B157CE" w:rsidRDefault="00683F2F" w:rsidP="000F5910">
      <w:pPr>
        <w:pStyle w:val="BW-section-head"/>
        <w:rPr>
          <w:lang w:val="en-US"/>
        </w:rPr>
      </w:pPr>
      <w:r w:rsidRPr="00B157CE">
        <w:rPr>
          <w:lang w:val="en-US"/>
        </w:rPr>
        <w:t>DESCRIPTION</w:t>
      </w:r>
    </w:p>
    <w:p w14:paraId="777CD048" w14:textId="77777777" w:rsidR="002B581E" w:rsidRPr="00B157CE" w:rsidRDefault="00683F2F" w:rsidP="00683F2F">
      <w:pPr>
        <w:rPr>
          <w:lang w:val="en-US"/>
        </w:rPr>
      </w:pPr>
      <w:r w:rsidRPr="00B157CE">
        <w:rPr>
          <w:lang w:val="en-US"/>
        </w:rPr>
        <w:t xml:space="preserve">The Resources </w:t>
      </w:r>
      <w:r w:rsidR="00525D5C">
        <w:rPr>
          <w:lang w:val="en-US"/>
        </w:rPr>
        <w:t>R</w:t>
      </w:r>
      <w:r w:rsidRPr="00525D5C">
        <w:rPr>
          <w:lang w:val="en-US"/>
        </w:rPr>
        <w:t>oom is a visual catalogue of useful resources related to the function described in this module. Resources</w:t>
      </w:r>
      <w:r w:rsidR="002B581E" w:rsidRPr="00B157CE">
        <w:rPr>
          <w:lang w:val="en-US"/>
        </w:rPr>
        <w:t xml:space="preserve"> can be filtered by type:</w:t>
      </w:r>
    </w:p>
    <w:p w14:paraId="0A4F49CE" w14:textId="77777777" w:rsidR="002B581E" w:rsidRPr="00B157CE" w:rsidRDefault="002B581E" w:rsidP="00683F2F">
      <w:pPr>
        <w:rPr>
          <w:lang w:val="en-US"/>
        </w:rPr>
      </w:pPr>
    </w:p>
    <w:p w14:paraId="1ECF09D4" w14:textId="77777777" w:rsidR="002B581E" w:rsidRPr="00B157CE" w:rsidRDefault="002B581E" w:rsidP="002B581E">
      <w:pPr>
        <w:numPr>
          <w:ilvl w:val="0"/>
          <w:numId w:val="2"/>
        </w:numPr>
        <w:rPr>
          <w:lang w:val="en-US"/>
        </w:rPr>
      </w:pPr>
      <w:r w:rsidRPr="00B157CE">
        <w:rPr>
          <w:lang w:val="en-US"/>
        </w:rPr>
        <w:t>Watch (videos)</w:t>
      </w:r>
    </w:p>
    <w:p w14:paraId="07B8C104" w14:textId="77777777" w:rsidR="002B581E" w:rsidRPr="00B26381" w:rsidRDefault="002B581E" w:rsidP="002B581E">
      <w:pPr>
        <w:numPr>
          <w:ilvl w:val="0"/>
          <w:numId w:val="2"/>
        </w:numPr>
        <w:rPr>
          <w:lang w:val="en-US"/>
        </w:rPr>
      </w:pPr>
      <w:r w:rsidRPr="00B26381">
        <w:rPr>
          <w:lang w:val="en-US"/>
        </w:rPr>
        <w:t>Learn (e-learning)</w:t>
      </w:r>
    </w:p>
    <w:p w14:paraId="55D1765E" w14:textId="77777777" w:rsidR="002B581E" w:rsidRPr="00B26381" w:rsidRDefault="002B581E" w:rsidP="002B581E">
      <w:pPr>
        <w:numPr>
          <w:ilvl w:val="0"/>
          <w:numId w:val="2"/>
        </w:numPr>
        <w:rPr>
          <w:lang w:val="en-US"/>
        </w:rPr>
      </w:pPr>
      <w:r w:rsidRPr="00B26381">
        <w:rPr>
          <w:lang w:val="en-US"/>
        </w:rPr>
        <w:t>Read (PDFs)</w:t>
      </w:r>
    </w:p>
    <w:p w14:paraId="5FB6CBAA" w14:textId="77777777" w:rsidR="002B581E" w:rsidRPr="00995F99" w:rsidRDefault="002B581E" w:rsidP="002B581E">
      <w:pPr>
        <w:numPr>
          <w:ilvl w:val="0"/>
          <w:numId w:val="2"/>
        </w:numPr>
        <w:rPr>
          <w:lang w:val="en-US"/>
        </w:rPr>
      </w:pPr>
      <w:r w:rsidRPr="00995F99">
        <w:rPr>
          <w:lang w:val="en-US"/>
        </w:rPr>
        <w:t xml:space="preserve">Visit (Intranet pages and external websites) </w:t>
      </w:r>
    </w:p>
    <w:p w14:paraId="02B01898" w14:textId="77777777" w:rsidR="002B581E" w:rsidRPr="00995F99" w:rsidRDefault="002B581E" w:rsidP="00683F2F">
      <w:pPr>
        <w:rPr>
          <w:lang w:val="en-US"/>
        </w:rPr>
      </w:pPr>
    </w:p>
    <w:p w14:paraId="38AC3EE9" w14:textId="77777777" w:rsidR="00683F2F" w:rsidRPr="003A2DF4" w:rsidRDefault="00683F2F" w:rsidP="00683F2F">
      <w:pPr>
        <w:rPr>
          <w:lang w:val="en-US"/>
        </w:rPr>
      </w:pPr>
      <w:r w:rsidRPr="00995F99">
        <w:rPr>
          <w:lang w:val="en-US"/>
        </w:rPr>
        <w:t xml:space="preserve">Up to four most recently visited resources will be collected </w:t>
      </w:r>
      <w:r w:rsidR="002B581E" w:rsidRPr="003A2DF4">
        <w:rPr>
          <w:lang w:val="en-US"/>
        </w:rPr>
        <w:t>in a personal section (My list) so they can be found again easily.</w:t>
      </w:r>
    </w:p>
    <w:p w14:paraId="42F63342" w14:textId="77777777" w:rsidR="002B581E" w:rsidRPr="00A54701" w:rsidRDefault="002B581E" w:rsidP="00683F2F">
      <w:pPr>
        <w:rPr>
          <w:lang w:val="en-US"/>
        </w:rPr>
      </w:pPr>
    </w:p>
    <w:p w14:paraId="7A1947CF" w14:textId="77777777" w:rsidR="002B581E" w:rsidRPr="00A20683" w:rsidRDefault="002B581E" w:rsidP="000F5910">
      <w:pPr>
        <w:pStyle w:val="BW-section-head"/>
        <w:rPr>
          <w:lang w:val="en-US"/>
        </w:rPr>
      </w:pPr>
      <w:r w:rsidRPr="00A20683">
        <w:rPr>
          <w:lang w:val="en-US"/>
        </w:rPr>
        <w:t>RESOURCE 1 TYPE</w:t>
      </w:r>
    </w:p>
    <w:p w14:paraId="36E4D26D" w14:textId="77777777" w:rsidR="002B581E" w:rsidRPr="00A20683" w:rsidRDefault="002B581E" w:rsidP="00683F2F">
      <w:pPr>
        <w:rPr>
          <w:lang w:val="en-US"/>
        </w:rPr>
      </w:pPr>
      <w:r w:rsidRPr="00A20683">
        <w:rPr>
          <w:lang w:val="en-US"/>
        </w:rPr>
        <w:t>Visit</w:t>
      </w:r>
    </w:p>
    <w:p w14:paraId="03696DC0" w14:textId="77777777" w:rsidR="002B581E" w:rsidRPr="00A20683" w:rsidRDefault="002B581E" w:rsidP="00683F2F">
      <w:pPr>
        <w:rPr>
          <w:lang w:val="en-US"/>
        </w:rPr>
      </w:pPr>
    </w:p>
    <w:p w14:paraId="7EA42388" w14:textId="77777777" w:rsidR="007E6175" w:rsidRPr="00A37A2B" w:rsidRDefault="002B581E" w:rsidP="000F5910">
      <w:pPr>
        <w:pStyle w:val="BW-section-head"/>
        <w:rPr>
          <w:lang w:val="en-US"/>
        </w:rPr>
      </w:pPr>
      <w:r w:rsidRPr="00A37A2B">
        <w:rPr>
          <w:lang w:val="en-US"/>
        </w:rPr>
        <w:t>RESOURCE 1 TITLE</w:t>
      </w:r>
    </w:p>
    <w:p w14:paraId="79F40EDD" w14:textId="77777777" w:rsidR="002B581E" w:rsidRPr="003B3C7D" w:rsidRDefault="002C2038" w:rsidP="003C29E1">
      <w:pPr>
        <w:rPr>
          <w:lang w:val="en-US"/>
        </w:rPr>
      </w:pPr>
      <w:r w:rsidRPr="00E01E0C">
        <w:rPr>
          <w:lang w:val="en-US"/>
        </w:rPr>
        <w:t>RDQ Intranet (News, Information and Resources)</w:t>
      </w:r>
    </w:p>
    <w:p w14:paraId="22EB3B3C" w14:textId="77777777" w:rsidR="00683F2F" w:rsidRPr="003B3C7D" w:rsidRDefault="00683F2F" w:rsidP="003C29E1">
      <w:pPr>
        <w:rPr>
          <w:lang w:val="en-US"/>
        </w:rPr>
      </w:pPr>
    </w:p>
    <w:p w14:paraId="354C2585" w14:textId="77777777" w:rsidR="002B581E" w:rsidRPr="00525D5C" w:rsidRDefault="002B581E" w:rsidP="000F5910">
      <w:pPr>
        <w:pStyle w:val="BW-section-head"/>
        <w:rPr>
          <w:lang w:val="en-US"/>
        </w:rPr>
      </w:pPr>
      <w:r w:rsidRPr="00525D5C">
        <w:rPr>
          <w:lang w:val="en-US"/>
        </w:rPr>
        <w:t>RESOURCE 1 THUMBNAIL</w:t>
      </w:r>
    </w:p>
    <w:p w14:paraId="4548260C" w14:textId="77777777" w:rsidR="002B581E" w:rsidRPr="00B157CE" w:rsidRDefault="00F413B7" w:rsidP="002B581E">
      <w:pPr>
        <w:rPr>
          <w:lang w:val="en-US"/>
        </w:rPr>
      </w:pPr>
      <w:r w:rsidRPr="00525D5C">
        <w:rPr>
          <w:lang w:val="en-US"/>
        </w:rPr>
        <w:t>Use first page of site</w:t>
      </w:r>
    </w:p>
    <w:p w14:paraId="7BE8862E" w14:textId="77777777" w:rsidR="005D1560" w:rsidRPr="003B3C7D" w:rsidRDefault="00470E5F" w:rsidP="002B581E">
      <w:pPr>
        <w:rPr>
          <w:lang w:val="en-US"/>
        </w:rPr>
      </w:pPr>
      <w:r>
        <w:rPr>
          <w:noProof/>
          <w:lang w:val="en-US" w:eastAsia="en-GB"/>
        </w:rPr>
        <w:pict w14:anchorId="1AE685A1">
          <v:shape id="_x0000_i1062" type="#_x0000_t75" style="width:180.45pt;height:128.05pt;visibility:visible">
            <v:imagedata r:id="rId76" o:title=""/>
          </v:shape>
        </w:pict>
      </w:r>
    </w:p>
    <w:p w14:paraId="22707B2A" w14:textId="77777777" w:rsidR="002B581E" w:rsidRPr="003B3C7D" w:rsidRDefault="002B581E" w:rsidP="002B581E">
      <w:pPr>
        <w:rPr>
          <w:b/>
          <w:u w:val="single"/>
          <w:lang w:val="en-US"/>
        </w:rPr>
      </w:pPr>
    </w:p>
    <w:p w14:paraId="5031B5D3" w14:textId="77777777" w:rsidR="002B581E" w:rsidRPr="00525D5C" w:rsidRDefault="002B581E" w:rsidP="000F5910">
      <w:pPr>
        <w:pStyle w:val="BW-section-head"/>
        <w:rPr>
          <w:lang w:val="en-US"/>
        </w:rPr>
      </w:pPr>
      <w:r w:rsidRPr="00525D5C">
        <w:rPr>
          <w:lang w:val="en-US"/>
        </w:rPr>
        <w:t>RESOURCE 1 SOURCE</w:t>
      </w:r>
    </w:p>
    <w:p w14:paraId="1E194901" w14:textId="77777777" w:rsidR="002B581E" w:rsidRPr="003B3C7D" w:rsidRDefault="003A1ADC" w:rsidP="002B581E">
      <w:pPr>
        <w:rPr>
          <w:lang w:val="en-US"/>
        </w:rPr>
      </w:pPr>
      <w:hyperlink r:id="rId77" w:history="1">
        <w:r w:rsidR="002C2038" w:rsidRPr="00E01E0C">
          <w:rPr>
            <w:rStyle w:val="Hyperlink"/>
            <w:lang w:val="en-US"/>
          </w:rPr>
          <w:t>https://intranet.mdlz.com/sites/RDQ/</w:t>
        </w:r>
      </w:hyperlink>
      <w:r w:rsidR="002C2038" w:rsidRPr="00E01E0C">
        <w:rPr>
          <w:lang w:val="en-US"/>
        </w:rPr>
        <w:t xml:space="preserve"> </w:t>
      </w:r>
    </w:p>
    <w:p w14:paraId="4B126DAD" w14:textId="77777777" w:rsidR="002B581E" w:rsidRPr="003B3C7D" w:rsidRDefault="002B581E" w:rsidP="003C29E1">
      <w:pPr>
        <w:rPr>
          <w:lang w:val="en-US"/>
        </w:rPr>
      </w:pPr>
    </w:p>
    <w:p w14:paraId="1D06562C" w14:textId="77777777" w:rsidR="002C2038" w:rsidRPr="00525D5C" w:rsidRDefault="002C2038" w:rsidP="003C29E1">
      <w:pPr>
        <w:rPr>
          <w:lang w:val="en-US"/>
        </w:rPr>
      </w:pPr>
    </w:p>
    <w:p w14:paraId="1724A509" w14:textId="77777777" w:rsidR="002C2038" w:rsidRPr="00B157CE" w:rsidRDefault="002C2038" w:rsidP="000F5910">
      <w:pPr>
        <w:pStyle w:val="BW-section-head"/>
        <w:rPr>
          <w:lang w:val="en-US"/>
        </w:rPr>
      </w:pPr>
      <w:r w:rsidRPr="00525D5C">
        <w:rPr>
          <w:lang w:val="en-US"/>
        </w:rPr>
        <w:t>RESOURCE 2</w:t>
      </w:r>
      <w:r w:rsidRPr="00B157CE">
        <w:rPr>
          <w:lang w:val="en-US"/>
        </w:rPr>
        <w:t xml:space="preserve"> TYPE</w:t>
      </w:r>
    </w:p>
    <w:p w14:paraId="73DC15F2" w14:textId="77777777" w:rsidR="002C2038" w:rsidRPr="00B157CE" w:rsidRDefault="002C2038" w:rsidP="002C2038">
      <w:pPr>
        <w:rPr>
          <w:lang w:val="en-US"/>
        </w:rPr>
      </w:pPr>
      <w:r w:rsidRPr="00B157CE">
        <w:rPr>
          <w:lang w:val="en-US"/>
        </w:rPr>
        <w:t xml:space="preserve">Watch </w:t>
      </w:r>
    </w:p>
    <w:p w14:paraId="5D42D049" w14:textId="77777777" w:rsidR="002C2038" w:rsidRPr="00B157CE" w:rsidRDefault="002C2038" w:rsidP="002C2038">
      <w:pPr>
        <w:rPr>
          <w:lang w:val="en-US"/>
        </w:rPr>
      </w:pPr>
    </w:p>
    <w:p w14:paraId="673D6599" w14:textId="77777777" w:rsidR="002C2038" w:rsidRPr="00995F99" w:rsidRDefault="002C2038" w:rsidP="000F5910">
      <w:pPr>
        <w:pStyle w:val="BW-section-head"/>
        <w:rPr>
          <w:lang w:val="en-US"/>
        </w:rPr>
      </w:pPr>
      <w:r w:rsidRPr="00B26381">
        <w:rPr>
          <w:lang w:val="en-US"/>
        </w:rPr>
        <w:t>RESOURCE 2</w:t>
      </w:r>
      <w:r w:rsidRPr="00995F99">
        <w:rPr>
          <w:lang w:val="en-US"/>
        </w:rPr>
        <w:t xml:space="preserve"> TITLE</w:t>
      </w:r>
    </w:p>
    <w:p w14:paraId="396F79B2" w14:textId="77777777" w:rsidR="002C2038" w:rsidRPr="00995F99" w:rsidRDefault="002C2038" w:rsidP="002C2038">
      <w:pPr>
        <w:rPr>
          <w:lang w:val="en-US"/>
        </w:rPr>
      </w:pPr>
      <w:r w:rsidRPr="00995F99">
        <w:rPr>
          <w:lang w:val="en-US"/>
        </w:rPr>
        <w:t xml:space="preserve">The RDQ Movie </w:t>
      </w:r>
    </w:p>
    <w:p w14:paraId="049C76B6" w14:textId="77777777" w:rsidR="002C2038" w:rsidRPr="003A2DF4" w:rsidRDefault="002C2038" w:rsidP="002C2038">
      <w:pPr>
        <w:rPr>
          <w:lang w:val="en-US"/>
        </w:rPr>
      </w:pPr>
    </w:p>
    <w:p w14:paraId="0182DDD1" w14:textId="77777777" w:rsidR="002C2038" w:rsidRPr="003A2DF4" w:rsidRDefault="002C2038" w:rsidP="000F5910">
      <w:pPr>
        <w:pStyle w:val="BW-section-head"/>
        <w:rPr>
          <w:lang w:val="en-US"/>
        </w:rPr>
      </w:pPr>
      <w:r w:rsidRPr="003A2DF4">
        <w:rPr>
          <w:lang w:val="en-US"/>
        </w:rPr>
        <w:t>RESOURCE 2 THUMBNAIL</w:t>
      </w:r>
    </w:p>
    <w:p w14:paraId="14844929" w14:textId="77777777" w:rsidR="002C2038" w:rsidRPr="00A54701" w:rsidRDefault="00F413B7" w:rsidP="002C2038">
      <w:pPr>
        <w:rPr>
          <w:lang w:val="en-US"/>
        </w:rPr>
      </w:pPr>
      <w:r w:rsidRPr="003A2DF4">
        <w:rPr>
          <w:lang w:val="en-US"/>
        </w:rPr>
        <w:t>Use frame grab from video</w:t>
      </w:r>
    </w:p>
    <w:p w14:paraId="31F76025" w14:textId="77777777" w:rsidR="005D1560" w:rsidRPr="003B3C7D" w:rsidRDefault="00470E5F" w:rsidP="002C2038">
      <w:pPr>
        <w:rPr>
          <w:lang w:val="en-US"/>
        </w:rPr>
      </w:pPr>
      <w:r>
        <w:rPr>
          <w:noProof/>
          <w:lang w:val="en-US" w:eastAsia="en-GB"/>
        </w:rPr>
        <w:pict w14:anchorId="18A132D4">
          <v:shape id="_x0000_i1063" type="#_x0000_t75" style="width:190.05pt;height:107.1pt;visibility:visible">
            <v:imagedata r:id="rId78" o:title=""/>
          </v:shape>
        </w:pict>
      </w:r>
    </w:p>
    <w:p w14:paraId="7A303DE6" w14:textId="77777777" w:rsidR="002C2038" w:rsidRPr="003B3C7D" w:rsidRDefault="002C2038" w:rsidP="002C2038">
      <w:pPr>
        <w:rPr>
          <w:b/>
          <w:u w:val="single"/>
          <w:lang w:val="en-US"/>
        </w:rPr>
      </w:pPr>
    </w:p>
    <w:p w14:paraId="27C38992" w14:textId="77777777" w:rsidR="002C2038" w:rsidRPr="00525D5C" w:rsidRDefault="002C2038" w:rsidP="000F5910">
      <w:pPr>
        <w:pStyle w:val="BW-section-head"/>
        <w:rPr>
          <w:lang w:val="en-US"/>
        </w:rPr>
      </w:pPr>
      <w:r w:rsidRPr="00525D5C">
        <w:rPr>
          <w:lang w:val="en-US"/>
        </w:rPr>
        <w:t>RESOURCE 2 SOURCE</w:t>
      </w:r>
    </w:p>
    <w:p w14:paraId="13815C37" w14:textId="77777777" w:rsidR="002C2038" w:rsidRPr="003B3C7D" w:rsidRDefault="003A1ADC" w:rsidP="002C2038">
      <w:pPr>
        <w:rPr>
          <w:lang w:val="en-US"/>
        </w:rPr>
      </w:pPr>
      <w:hyperlink r:id="rId79" w:history="1">
        <w:r w:rsidR="00643685" w:rsidRPr="00E01E0C">
          <w:rPr>
            <w:rStyle w:val="Hyperlink"/>
            <w:lang w:val="en-US"/>
          </w:rPr>
          <w:t>https://intranet.mdlz.com/sites/RDQ/OurRDQ/PublishingImages/Forms/Video/videoplayerpage.aspx?ID=4&amp;FolderCTID=0x0120D520A808002C7C0B3A82AE7C4B9344755997AF9ABE&amp;List=7e5cfba2-9075-4689-8ba1-9bb1bfcd30b1&amp;RootFolder=%2Fsites%2FRDQ%2FOurRDQ%2FPublishingImages%2FRDQIntro%5Fthe%</w:t>
        </w:r>
        <w:r w:rsidR="00643685" w:rsidRPr="00E01E0C">
          <w:rPr>
            <w:rStyle w:val="Hyperlink"/>
            <w:lang w:val="en-US"/>
          </w:rPr>
          <w:lastRenderedPageBreak/>
          <w:t>5Fmovie%2FAdditional%20Content&amp;RecSrc=%2Fsites%2FRDQ%2FOurRDQ%2FPublishingImages%2FRDQIntro%5Fthe%5Fmovie</w:t>
        </w:r>
      </w:hyperlink>
    </w:p>
    <w:p w14:paraId="64BB69F8" w14:textId="77777777" w:rsidR="002C2038" w:rsidRPr="003B3C7D" w:rsidRDefault="002C2038" w:rsidP="002C2038">
      <w:pPr>
        <w:rPr>
          <w:lang w:val="en-US"/>
        </w:rPr>
      </w:pPr>
    </w:p>
    <w:p w14:paraId="04DD2D95" w14:textId="77777777" w:rsidR="002C2038" w:rsidRPr="00525D5C" w:rsidRDefault="002C2038" w:rsidP="002C2038">
      <w:pPr>
        <w:rPr>
          <w:lang w:val="en-US"/>
        </w:rPr>
      </w:pPr>
    </w:p>
    <w:p w14:paraId="342A627B" w14:textId="77777777" w:rsidR="002C2038" w:rsidRPr="003B3C7D" w:rsidRDefault="002C2038" w:rsidP="002C2038">
      <w:pPr>
        <w:rPr>
          <w:lang w:val="en-US"/>
        </w:rPr>
      </w:pPr>
    </w:p>
    <w:p w14:paraId="5910C8BF"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00CD3FB5" w:rsidRPr="00525D5C">
        <w:rPr>
          <w:lang w:val="en-US"/>
        </w:rPr>
        <w:t xml:space="preserve"> </w:t>
      </w:r>
      <w:r w:rsidRPr="00525D5C">
        <w:rPr>
          <w:lang w:val="en-US"/>
        </w:rPr>
        <w:t>TYPE</w:t>
      </w:r>
    </w:p>
    <w:p w14:paraId="73F22CD6" w14:textId="77777777" w:rsidR="002C2038" w:rsidRPr="00B157CE" w:rsidRDefault="002C2038" w:rsidP="002C2038">
      <w:pPr>
        <w:rPr>
          <w:lang w:val="en-US"/>
        </w:rPr>
      </w:pPr>
      <w:r w:rsidRPr="00525D5C">
        <w:rPr>
          <w:lang w:val="en-US"/>
        </w:rPr>
        <w:t xml:space="preserve">Visit </w:t>
      </w:r>
    </w:p>
    <w:p w14:paraId="2CAF0BB3" w14:textId="77777777" w:rsidR="00643685" w:rsidRPr="00B157CE" w:rsidRDefault="00643685" w:rsidP="002C2038">
      <w:pPr>
        <w:rPr>
          <w:lang w:val="en-US"/>
        </w:rPr>
      </w:pPr>
    </w:p>
    <w:p w14:paraId="5260928A" w14:textId="77777777" w:rsidR="002C2038" w:rsidRPr="00B157CE" w:rsidRDefault="002C2038" w:rsidP="000F5910">
      <w:pPr>
        <w:pStyle w:val="BW-section-head"/>
        <w:rPr>
          <w:lang w:val="en-US"/>
        </w:rPr>
      </w:pPr>
      <w:r w:rsidRPr="00B157CE">
        <w:rPr>
          <w:lang w:val="en-US"/>
        </w:rPr>
        <w:t xml:space="preserve">RESOURCE </w:t>
      </w:r>
      <w:r w:rsidR="00CD3FB5">
        <w:rPr>
          <w:lang w:val="en-US"/>
        </w:rPr>
        <w:t>3</w:t>
      </w:r>
      <w:r w:rsidR="00CD3FB5" w:rsidRPr="00B157CE">
        <w:rPr>
          <w:lang w:val="en-US"/>
        </w:rPr>
        <w:t xml:space="preserve"> </w:t>
      </w:r>
      <w:r w:rsidRPr="00B157CE">
        <w:rPr>
          <w:lang w:val="en-US"/>
        </w:rPr>
        <w:t>TITLE</w:t>
      </w:r>
    </w:p>
    <w:p w14:paraId="5DE2A108" w14:textId="77777777" w:rsidR="002C2038" w:rsidRPr="003B3C7D" w:rsidRDefault="00643685" w:rsidP="002C2038">
      <w:pPr>
        <w:rPr>
          <w:lang w:val="en-US"/>
        </w:rPr>
      </w:pPr>
      <w:r w:rsidRPr="00E01E0C">
        <w:rPr>
          <w:lang w:val="en-US"/>
        </w:rPr>
        <w:t>I2M/IIM Processes</w:t>
      </w:r>
    </w:p>
    <w:p w14:paraId="5A489522" w14:textId="77777777" w:rsidR="002C2038" w:rsidRPr="003B3C7D" w:rsidRDefault="002C2038" w:rsidP="002C2038">
      <w:pPr>
        <w:rPr>
          <w:lang w:val="en-US"/>
        </w:rPr>
      </w:pPr>
    </w:p>
    <w:p w14:paraId="2D8E2267"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Pr="00525D5C">
        <w:rPr>
          <w:lang w:val="en-US"/>
        </w:rPr>
        <w:t>THUMBNAIL</w:t>
      </w:r>
    </w:p>
    <w:p w14:paraId="40CA9638" w14:textId="77777777" w:rsidR="002C2038" w:rsidRPr="00B157CE" w:rsidRDefault="005D1560" w:rsidP="002C2038">
      <w:pPr>
        <w:rPr>
          <w:lang w:val="en-US"/>
        </w:rPr>
      </w:pPr>
      <w:r w:rsidRPr="00B157CE">
        <w:rPr>
          <w:lang w:val="en-US"/>
        </w:rPr>
        <w:t>Use first page of site</w:t>
      </w:r>
    </w:p>
    <w:p w14:paraId="36F1C327" w14:textId="77777777" w:rsidR="005D1560" w:rsidRPr="003B3C7D" w:rsidRDefault="00470E5F" w:rsidP="002C2038">
      <w:pPr>
        <w:rPr>
          <w:lang w:val="en-US"/>
        </w:rPr>
      </w:pPr>
      <w:r>
        <w:rPr>
          <w:noProof/>
          <w:lang w:val="en-US" w:eastAsia="en-GB"/>
        </w:rPr>
        <w:pict w14:anchorId="7B27B179">
          <v:shape id="_x0000_i1064" type="#_x0000_t75" style="width:208.7pt;height:137.15pt;visibility:visible">
            <v:imagedata r:id="rId80" o:title=""/>
          </v:shape>
        </w:pict>
      </w:r>
    </w:p>
    <w:p w14:paraId="73D87CB7" w14:textId="77777777" w:rsidR="002C2038" w:rsidRPr="003B3C7D" w:rsidRDefault="002C2038" w:rsidP="002C2038">
      <w:pPr>
        <w:rPr>
          <w:b/>
          <w:u w:val="single"/>
          <w:lang w:val="en-US"/>
        </w:rPr>
      </w:pPr>
    </w:p>
    <w:p w14:paraId="5335789B" w14:textId="77777777" w:rsidR="002C2038" w:rsidRPr="00B157CE" w:rsidRDefault="002C2038" w:rsidP="000F5910">
      <w:pPr>
        <w:pStyle w:val="BW-section-head"/>
        <w:rPr>
          <w:lang w:val="en-US"/>
        </w:rPr>
      </w:pPr>
      <w:r w:rsidRPr="00525D5C">
        <w:rPr>
          <w:lang w:val="en-US"/>
        </w:rPr>
        <w:t xml:space="preserve">RESOURCE </w:t>
      </w:r>
      <w:r w:rsidR="00CD3FB5">
        <w:rPr>
          <w:lang w:val="en-US"/>
        </w:rPr>
        <w:t>3</w:t>
      </w:r>
      <w:r w:rsidRPr="00B157CE">
        <w:rPr>
          <w:lang w:val="en-US"/>
        </w:rPr>
        <w:t>SOURCE</w:t>
      </w:r>
    </w:p>
    <w:p w14:paraId="4560C386" w14:textId="77777777" w:rsidR="00643685" w:rsidRPr="00E01E0C" w:rsidRDefault="003A1ADC" w:rsidP="00D1758F">
      <w:pPr>
        <w:rPr>
          <w:lang w:val="en-US"/>
        </w:rPr>
      </w:pPr>
      <w:hyperlink r:id="rId81" w:history="1">
        <w:r w:rsidR="00643685" w:rsidRPr="00E01E0C">
          <w:rPr>
            <w:rStyle w:val="Hyperlink"/>
            <w:lang w:val="en-US"/>
          </w:rPr>
          <w:t>https://intranet.mdlz.com/sites/i2m/Pages/Welcome-to-the-Mondelez-International-I2M-Website!.aspx</w:t>
        </w:r>
      </w:hyperlink>
    </w:p>
    <w:p w14:paraId="2C39D721" w14:textId="77777777" w:rsidR="002C2038" w:rsidRPr="003B3C7D" w:rsidRDefault="002C2038" w:rsidP="002C2038">
      <w:pPr>
        <w:rPr>
          <w:lang w:val="en-US"/>
        </w:rPr>
      </w:pPr>
    </w:p>
    <w:p w14:paraId="41FED299" w14:textId="77777777" w:rsidR="002C2038" w:rsidRPr="003B3C7D" w:rsidRDefault="002C2038" w:rsidP="002C2038">
      <w:pPr>
        <w:rPr>
          <w:lang w:val="en-US"/>
        </w:rPr>
      </w:pPr>
    </w:p>
    <w:p w14:paraId="67E2079A" w14:textId="77777777" w:rsidR="002C2038" w:rsidRPr="00525D5C" w:rsidRDefault="002C2038" w:rsidP="003C29E1">
      <w:pPr>
        <w:rPr>
          <w:lang w:val="en-US"/>
        </w:rPr>
      </w:pPr>
    </w:p>
    <w:p w14:paraId="654A9ED9"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B157CE">
        <w:rPr>
          <w:lang w:val="en-US"/>
        </w:rPr>
        <w:t xml:space="preserve"> </w:t>
      </w:r>
      <w:r w:rsidRPr="00B157CE">
        <w:rPr>
          <w:lang w:val="en-US"/>
        </w:rPr>
        <w:t>TYPE</w:t>
      </w:r>
    </w:p>
    <w:p w14:paraId="7ABCC6FE" w14:textId="77777777" w:rsidR="002C2038" w:rsidRPr="00B157CE" w:rsidRDefault="002C2038" w:rsidP="002C2038">
      <w:pPr>
        <w:rPr>
          <w:lang w:val="en-US"/>
        </w:rPr>
      </w:pPr>
      <w:r w:rsidRPr="00B157CE">
        <w:rPr>
          <w:lang w:val="en-US"/>
        </w:rPr>
        <w:t xml:space="preserve">Visit </w:t>
      </w:r>
    </w:p>
    <w:p w14:paraId="372AE826" w14:textId="77777777" w:rsidR="00643685" w:rsidRPr="00B157CE" w:rsidRDefault="00643685" w:rsidP="002C2038">
      <w:pPr>
        <w:rPr>
          <w:lang w:val="en-US"/>
        </w:rPr>
      </w:pPr>
    </w:p>
    <w:p w14:paraId="0418C69C" w14:textId="77777777" w:rsidR="002C2038" w:rsidRPr="00995F99" w:rsidRDefault="002C2038" w:rsidP="000F5910">
      <w:pPr>
        <w:pStyle w:val="BW-section-head"/>
        <w:rPr>
          <w:lang w:val="en-US"/>
        </w:rPr>
      </w:pPr>
      <w:r w:rsidRPr="00B26381">
        <w:rPr>
          <w:lang w:val="en-US"/>
        </w:rPr>
        <w:t xml:space="preserve">RESOURCE </w:t>
      </w:r>
      <w:r w:rsidR="00CD3FB5">
        <w:rPr>
          <w:lang w:val="en-US"/>
        </w:rPr>
        <w:t>4</w:t>
      </w:r>
      <w:r w:rsidRPr="00995F99">
        <w:rPr>
          <w:lang w:val="en-US"/>
        </w:rPr>
        <w:t>TITLE</w:t>
      </w:r>
    </w:p>
    <w:p w14:paraId="4588091E" w14:textId="77777777" w:rsidR="002C2038" w:rsidRPr="00995F99" w:rsidRDefault="00643685" w:rsidP="002C2038">
      <w:pPr>
        <w:rPr>
          <w:lang w:val="en-US"/>
        </w:rPr>
      </w:pPr>
      <w:r w:rsidRPr="00995F99">
        <w:rPr>
          <w:lang w:val="en-US"/>
        </w:rPr>
        <w:t>RDQ Ways of working site</w:t>
      </w:r>
    </w:p>
    <w:p w14:paraId="0ED29174" w14:textId="77777777" w:rsidR="002C2038" w:rsidRPr="003A2DF4" w:rsidRDefault="002C2038" w:rsidP="002C2038">
      <w:pPr>
        <w:rPr>
          <w:lang w:val="en-US"/>
        </w:rPr>
      </w:pPr>
    </w:p>
    <w:p w14:paraId="3F22C28B" w14:textId="77777777" w:rsidR="002C2038" w:rsidRPr="003A2DF4" w:rsidRDefault="002C2038" w:rsidP="000F5910">
      <w:pPr>
        <w:pStyle w:val="BW-section-head"/>
        <w:rPr>
          <w:lang w:val="en-US"/>
        </w:rPr>
      </w:pPr>
      <w:r w:rsidRPr="003A2DF4">
        <w:rPr>
          <w:lang w:val="en-US"/>
        </w:rPr>
        <w:t xml:space="preserve">RESOURCE </w:t>
      </w:r>
      <w:r w:rsidR="00CD3FB5">
        <w:rPr>
          <w:lang w:val="en-US"/>
        </w:rPr>
        <w:t>4</w:t>
      </w:r>
      <w:r w:rsidR="00CD3FB5" w:rsidRPr="003A2DF4">
        <w:rPr>
          <w:lang w:val="en-US"/>
        </w:rPr>
        <w:t xml:space="preserve"> </w:t>
      </w:r>
      <w:r w:rsidRPr="003A2DF4">
        <w:rPr>
          <w:lang w:val="en-US"/>
        </w:rPr>
        <w:t>THUMBNAIL</w:t>
      </w:r>
    </w:p>
    <w:p w14:paraId="338E1933" w14:textId="77777777" w:rsidR="002C2038" w:rsidRPr="00A54701" w:rsidRDefault="00F413B7" w:rsidP="002C2038">
      <w:pPr>
        <w:rPr>
          <w:lang w:val="en-US"/>
        </w:rPr>
      </w:pPr>
      <w:r w:rsidRPr="003A2DF4">
        <w:rPr>
          <w:lang w:val="en-US"/>
        </w:rPr>
        <w:t>Use first page of site</w:t>
      </w:r>
    </w:p>
    <w:p w14:paraId="6D699709" w14:textId="77777777" w:rsidR="005D1560" w:rsidRPr="003B3C7D" w:rsidRDefault="00470E5F" w:rsidP="002C2038">
      <w:pPr>
        <w:rPr>
          <w:lang w:val="en-US"/>
        </w:rPr>
      </w:pPr>
      <w:r>
        <w:rPr>
          <w:noProof/>
          <w:lang w:val="en-US" w:eastAsia="en-GB"/>
        </w:rPr>
        <w:pict w14:anchorId="3CD07395">
          <v:shape id="_x0000_i1065" type="#_x0000_t75" style="width:224.2pt;height:150.85pt;visibility:visible">
            <v:imagedata r:id="rId82" o:title=""/>
          </v:shape>
        </w:pict>
      </w:r>
    </w:p>
    <w:p w14:paraId="06D4287D" w14:textId="77777777" w:rsidR="002C2038" w:rsidRPr="003B3C7D" w:rsidRDefault="002C2038" w:rsidP="002C2038">
      <w:pPr>
        <w:rPr>
          <w:b/>
          <w:u w:val="single"/>
          <w:lang w:val="en-US"/>
        </w:rPr>
      </w:pPr>
    </w:p>
    <w:p w14:paraId="1421EC66"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525D5C">
        <w:rPr>
          <w:lang w:val="en-US"/>
        </w:rPr>
        <w:t xml:space="preserve"> </w:t>
      </w:r>
      <w:r w:rsidRPr="00B157CE">
        <w:rPr>
          <w:lang w:val="en-US"/>
        </w:rPr>
        <w:t>SOURCE</w:t>
      </w:r>
    </w:p>
    <w:p w14:paraId="7476C63D" w14:textId="77777777" w:rsidR="002C2038" w:rsidRDefault="003A1ADC" w:rsidP="002C2038">
      <w:pPr>
        <w:rPr>
          <w:lang w:val="en-US"/>
        </w:rPr>
      </w:pPr>
      <w:hyperlink r:id="rId83" w:history="1">
        <w:r w:rsidR="00643685" w:rsidRPr="00E01E0C">
          <w:rPr>
            <w:rStyle w:val="Hyperlink"/>
            <w:lang w:val="en-US"/>
          </w:rPr>
          <w:t>https://intranet.mdlz.com/sites/RDQ/wow/</w:t>
        </w:r>
      </w:hyperlink>
    </w:p>
    <w:p w14:paraId="0BA0136A" w14:textId="77777777" w:rsidR="00D149BE" w:rsidRDefault="00D149BE" w:rsidP="002C2038">
      <w:pPr>
        <w:rPr>
          <w:lang w:val="en-US"/>
        </w:rPr>
      </w:pPr>
    </w:p>
    <w:p w14:paraId="171589B9" w14:textId="77777777" w:rsidR="00D149BE" w:rsidRDefault="00D149BE" w:rsidP="002C2038">
      <w:pPr>
        <w:rPr>
          <w:lang w:val="en-US"/>
        </w:rPr>
      </w:pPr>
    </w:p>
    <w:p w14:paraId="30514B3C" w14:textId="77777777" w:rsidR="00D149BE" w:rsidRDefault="00D149BE" w:rsidP="002C2038">
      <w:pPr>
        <w:rPr>
          <w:lang w:val="en-US"/>
        </w:rPr>
      </w:pPr>
    </w:p>
    <w:p w14:paraId="39C00C26" w14:textId="77777777" w:rsidR="00D149BE" w:rsidRDefault="00D149BE" w:rsidP="002C2038">
      <w:pPr>
        <w:rPr>
          <w:lang w:val="en-US"/>
        </w:rPr>
      </w:pPr>
    </w:p>
    <w:p w14:paraId="179ECEFF" w14:textId="77777777" w:rsidR="00D149BE" w:rsidRPr="00B157CE" w:rsidRDefault="00D149BE" w:rsidP="00D149BE">
      <w:pPr>
        <w:pStyle w:val="BW-section-head"/>
        <w:rPr>
          <w:lang w:val="en-US"/>
        </w:rPr>
      </w:pPr>
      <w:r w:rsidRPr="00525D5C">
        <w:rPr>
          <w:lang w:val="en-US"/>
        </w:rPr>
        <w:t xml:space="preserve">RESOURCE </w:t>
      </w:r>
      <w:r w:rsidR="00CD3FB5">
        <w:rPr>
          <w:lang w:val="en-US"/>
        </w:rPr>
        <w:t>5</w:t>
      </w:r>
      <w:r w:rsidR="00CD3FB5" w:rsidRPr="00B157CE">
        <w:rPr>
          <w:lang w:val="en-US"/>
        </w:rPr>
        <w:t xml:space="preserve"> </w:t>
      </w:r>
      <w:r w:rsidRPr="00B157CE">
        <w:rPr>
          <w:lang w:val="en-US"/>
        </w:rPr>
        <w:t>TYPE</w:t>
      </w:r>
    </w:p>
    <w:p w14:paraId="4277C129" w14:textId="77777777" w:rsidR="00D149BE" w:rsidRPr="00B157CE" w:rsidRDefault="00D149BE" w:rsidP="00D149BE">
      <w:pPr>
        <w:rPr>
          <w:lang w:val="en-US"/>
        </w:rPr>
      </w:pPr>
      <w:r w:rsidRPr="00B157CE">
        <w:rPr>
          <w:lang w:val="en-US"/>
        </w:rPr>
        <w:t xml:space="preserve">Visit </w:t>
      </w:r>
    </w:p>
    <w:p w14:paraId="073A2866" w14:textId="77777777" w:rsidR="00D149BE" w:rsidRPr="00B157CE" w:rsidRDefault="00D149BE" w:rsidP="00D149BE">
      <w:pPr>
        <w:rPr>
          <w:lang w:val="en-US"/>
        </w:rPr>
      </w:pPr>
    </w:p>
    <w:p w14:paraId="5D2C971C" w14:textId="77777777" w:rsidR="00D149BE" w:rsidRPr="00995F99" w:rsidRDefault="00D149BE" w:rsidP="00D149BE">
      <w:pPr>
        <w:pStyle w:val="BW-section-head"/>
        <w:rPr>
          <w:lang w:val="en-US"/>
        </w:rPr>
      </w:pPr>
      <w:r w:rsidRPr="00B26381">
        <w:rPr>
          <w:lang w:val="en-US"/>
        </w:rPr>
        <w:t xml:space="preserve">RESOURCE </w:t>
      </w:r>
      <w:r w:rsidR="00CD3FB5">
        <w:rPr>
          <w:lang w:val="en-US"/>
        </w:rPr>
        <w:t xml:space="preserve">5 </w:t>
      </w:r>
      <w:r w:rsidRPr="00995F99">
        <w:rPr>
          <w:lang w:val="en-US"/>
        </w:rPr>
        <w:t>TITLE</w:t>
      </w:r>
    </w:p>
    <w:p w14:paraId="12AE0702" w14:textId="77777777" w:rsidR="00D149BE" w:rsidRPr="003B3C7D" w:rsidRDefault="00D149BE" w:rsidP="00D149BE">
      <w:pPr>
        <w:rPr>
          <w:szCs w:val="20"/>
          <w:lang w:val="en-US"/>
        </w:rPr>
      </w:pPr>
      <w:r w:rsidRPr="006E2642">
        <w:rPr>
          <w:lang w:val="en-US"/>
        </w:rPr>
        <w:lastRenderedPageBreak/>
        <w:t xml:space="preserve">Director of RDQ Packaging </w:t>
      </w:r>
      <w:r>
        <w:rPr>
          <w:lang w:val="en-US"/>
        </w:rPr>
        <w:t>on</w:t>
      </w:r>
      <w:r w:rsidRPr="006E2642">
        <w:rPr>
          <w:lang w:val="en-US"/>
        </w:rPr>
        <w:t xml:space="preserve"> his role within this function.</w:t>
      </w:r>
    </w:p>
    <w:p w14:paraId="394F988A" w14:textId="77777777" w:rsidR="00D149BE" w:rsidRPr="00525D5C" w:rsidRDefault="00D149BE" w:rsidP="00D149BE">
      <w:pPr>
        <w:rPr>
          <w:lang w:val="en-US"/>
        </w:rPr>
      </w:pPr>
    </w:p>
    <w:p w14:paraId="3D9BC48B" w14:textId="77777777" w:rsidR="00D149BE" w:rsidRDefault="00D149BE" w:rsidP="00D149BE">
      <w:pPr>
        <w:pStyle w:val="BW-section-head"/>
        <w:rPr>
          <w:lang w:val="en-US"/>
        </w:rPr>
      </w:pPr>
      <w:r w:rsidRPr="003A2DF4">
        <w:rPr>
          <w:lang w:val="en-US"/>
        </w:rPr>
        <w:t>RESOURCE</w:t>
      </w:r>
      <w:r w:rsidR="00CD3FB5">
        <w:rPr>
          <w:lang w:val="en-US"/>
        </w:rPr>
        <w:t xml:space="preserve"> 5</w:t>
      </w:r>
      <w:r w:rsidRPr="003A2DF4">
        <w:rPr>
          <w:lang w:val="en-US"/>
        </w:rPr>
        <w:t xml:space="preserve"> THUMBNAIL</w:t>
      </w:r>
    </w:p>
    <w:p w14:paraId="1BCFDD3E" w14:textId="77777777" w:rsidR="00D149BE" w:rsidRPr="00F807C7" w:rsidRDefault="00D149BE" w:rsidP="00D149BE">
      <w:pPr>
        <w:pStyle w:val="BW-section-head"/>
        <w:rPr>
          <w:b w:val="0"/>
          <w:color w:val="FF0000"/>
          <w:lang w:val="en-US"/>
        </w:rPr>
      </w:pPr>
      <w:r w:rsidRPr="00F807C7">
        <w:rPr>
          <w:b w:val="0"/>
          <w:color w:val="FF0000"/>
          <w:lang w:val="en-US"/>
        </w:rPr>
        <w:t>Opening image of Video or any other stunning visual from it you prefer</w:t>
      </w:r>
    </w:p>
    <w:p w14:paraId="106757B6" w14:textId="77777777" w:rsidR="00D149BE" w:rsidRDefault="00D149BE" w:rsidP="00D149BE">
      <w:pPr>
        <w:pStyle w:val="BW-section-head"/>
        <w:rPr>
          <w:lang w:val="en-US"/>
        </w:rPr>
      </w:pPr>
    </w:p>
    <w:p w14:paraId="679C9FD5" w14:textId="77777777" w:rsidR="00D149BE" w:rsidRPr="00B157CE" w:rsidRDefault="00D149BE" w:rsidP="00D149BE">
      <w:pPr>
        <w:pStyle w:val="BW-section-head"/>
        <w:rPr>
          <w:lang w:val="en-US"/>
        </w:rPr>
      </w:pPr>
      <w:r w:rsidRPr="00525D5C">
        <w:rPr>
          <w:lang w:val="en-US"/>
        </w:rPr>
        <w:t>RESOURCE</w:t>
      </w:r>
      <w:r>
        <w:rPr>
          <w:lang w:val="en-US"/>
        </w:rPr>
        <w:t xml:space="preserve"> </w:t>
      </w:r>
      <w:r w:rsidR="00CD3FB5">
        <w:rPr>
          <w:lang w:val="en-US"/>
        </w:rPr>
        <w:t>5</w:t>
      </w:r>
      <w:r w:rsidR="00CD3FB5" w:rsidRPr="00525D5C">
        <w:rPr>
          <w:lang w:val="en-US"/>
        </w:rPr>
        <w:t xml:space="preserve"> </w:t>
      </w:r>
      <w:r w:rsidRPr="00B157CE">
        <w:rPr>
          <w:lang w:val="en-US"/>
        </w:rPr>
        <w:t>SOURCE</w:t>
      </w:r>
    </w:p>
    <w:p w14:paraId="7EAC897D" w14:textId="77777777" w:rsidR="00D149BE" w:rsidRDefault="003A1ADC" w:rsidP="00D149BE">
      <w:pPr>
        <w:pStyle w:val="Tablepara"/>
        <w:rPr>
          <w:b w:val="0"/>
          <w:lang w:val="en-US"/>
        </w:rPr>
      </w:pPr>
      <w:hyperlink r:id="rId84" w:history="1">
        <w:r w:rsidR="00D149BE" w:rsidRPr="006E2642">
          <w:rPr>
            <w:rStyle w:val="Hyperlink"/>
            <w:b w:val="0"/>
            <w:lang w:val="en-US"/>
          </w:rPr>
          <w:t>https://collaboration.mdlz.com/sites/MIU/Pages/RDQCareerEvents.aspx</w:t>
        </w:r>
      </w:hyperlink>
    </w:p>
    <w:p w14:paraId="3C237BD1" w14:textId="77777777" w:rsidR="00CD3FB5" w:rsidRDefault="00CD3FB5" w:rsidP="00D149BE">
      <w:pPr>
        <w:pStyle w:val="Tablepara"/>
        <w:rPr>
          <w:b w:val="0"/>
          <w:lang w:val="en-US"/>
        </w:rPr>
      </w:pPr>
    </w:p>
    <w:p w14:paraId="3851E10F" w14:textId="77777777" w:rsidR="009C5A66" w:rsidRDefault="009C5A66" w:rsidP="00D149BE">
      <w:pPr>
        <w:pStyle w:val="Tablepara"/>
        <w:rPr>
          <w:b w:val="0"/>
          <w:lang w:val="en-US"/>
        </w:rPr>
      </w:pPr>
    </w:p>
    <w:p w14:paraId="3833D803" w14:textId="77777777" w:rsidR="00CD3FB5" w:rsidRPr="00B157CE" w:rsidRDefault="00CD3FB5" w:rsidP="00CD3FB5">
      <w:pPr>
        <w:pStyle w:val="BW-section-head"/>
        <w:rPr>
          <w:lang w:val="en-US"/>
        </w:rPr>
      </w:pPr>
      <w:r>
        <w:rPr>
          <w:lang w:val="en-US"/>
        </w:rPr>
        <w:t>RESOURCE 6</w:t>
      </w:r>
      <w:r w:rsidRPr="00B157CE">
        <w:rPr>
          <w:lang w:val="en-US"/>
        </w:rPr>
        <w:t>TYPE</w:t>
      </w:r>
    </w:p>
    <w:p w14:paraId="37F2C395" w14:textId="77777777" w:rsidR="00CD3FB5" w:rsidRPr="00B157CE" w:rsidRDefault="00CD3FB5" w:rsidP="00CD3FB5">
      <w:pPr>
        <w:rPr>
          <w:lang w:val="en-US"/>
        </w:rPr>
      </w:pPr>
      <w:r w:rsidRPr="00B157CE">
        <w:rPr>
          <w:lang w:val="en-US"/>
        </w:rPr>
        <w:t>Visit</w:t>
      </w:r>
    </w:p>
    <w:p w14:paraId="7745F275" w14:textId="77777777" w:rsidR="00CD3FB5" w:rsidRPr="00B157CE" w:rsidRDefault="00CD3FB5" w:rsidP="00CD3FB5">
      <w:pPr>
        <w:rPr>
          <w:lang w:val="en-US"/>
        </w:rPr>
      </w:pPr>
    </w:p>
    <w:p w14:paraId="51736FB5" w14:textId="77777777" w:rsidR="00CD3FB5" w:rsidRPr="00B26381" w:rsidRDefault="00CD3FB5" w:rsidP="00CD3FB5">
      <w:pPr>
        <w:pStyle w:val="BW-section-head"/>
        <w:rPr>
          <w:lang w:val="en-US"/>
        </w:rPr>
      </w:pPr>
      <w:r>
        <w:rPr>
          <w:lang w:val="en-US"/>
        </w:rPr>
        <w:t>RESOURCE 6</w:t>
      </w:r>
      <w:r w:rsidRPr="00B26381">
        <w:rPr>
          <w:lang w:val="en-US"/>
        </w:rPr>
        <w:t xml:space="preserve"> TITLE</w:t>
      </w:r>
    </w:p>
    <w:p w14:paraId="549160AC" w14:textId="77777777" w:rsidR="00CD3FB5" w:rsidRDefault="00CD3FB5" w:rsidP="00CD3FB5">
      <w:r>
        <w:t>Develop &amp; Grow in RDQ</w:t>
      </w:r>
    </w:p>
    <w:p w14:paraId="6836923B" w14:textId="77777777" w:rsidR="00CD3FB5" w:rsidRDefault="00CD3FB5" w:rsidP="00CD3FB5"/>
    <w:p w14:paraId="1094C2EB" w14:textId="77777777" w:rsidR="00CD3FB5" w:rsidRPr="00995F99" w:rsidRDefault="00CD3FB5" w:rsidP="00CD3FB5">
      <w:pPr>
        <w:rPr>
          <w:lang w:val="en-US"/>
        </w:rPr>
      </w:pPr>
      <w:r>
        <w:t>&lt;</w:t>
      </w:r>
      <w:proofErr w:type="gramStart"/>
      <w:r>
        <w:t>sub</w:t>
      </w:r>
      <w:proofErr w:type="gramEnd"/>
      <w:r>
        <w:t xml:space="preserve"> head&gt; </w:t>
      </w:r>
      <w:r w:rsidRPr="00995F99">
        <w:rPr>
          <w:lang w:val="en-US"/>
        </w:rPr>
        <w:t>RDQ Career stories</w:t>
      </w:r>
    </w:p>
    <w:p w14:paraId="360670E9" w14:textId="77777777" w:rsidR="00CD3FB5" w:rsidRPr="00995F99" w:rsidRDefault="00CD3FB5" w:rsidP="00CD3FB5">
      <w:pPr>
        <w:rPr>
          <w:lang w:val="en-US"/>
        </w:rPr>
      </w:pPr>
    </w:p>
    <w:p w14:paraId="302675AF" w14:textId="77777777" w:rsidR="00CD3FB5" w:rsidRPr="003A2DF4" w:rsidRDefault="00CD3FB5" w:rsidP="00CD3FB5">
      <w:pPr>
        <w:pStyle w:val="BW-section-head"/>
        <w:rPr>
          <w:lang w:val="en-US"/>
        </w:rPr>
      </w:pPr>
      <w:r>
        <w:rPr>
          <w:lang w:val="en-US"/>
        </w:rPr>
        <w:t xml:space="preserve">RESOURCE 6 </w:t>
      </w:r>
      <w:r w:rsidRPr="003A2DF4">
        <w:rPr>
          <w:lang w:val="en-US"/>
        </w:rPr>
        <w:t>THUMBNAIL</w:t>
      </w:r>
    </w:p>
    <w:p w14:paraId="4E7D88A6" w14:textId="77777777" w:rsidR="00CD3FB5" w:rsidRPr="003A2DF4" w:rsidRDefault="00CD3FB5" w:rsidP="00CD3FB5">
      <w:pPr>
        <w:rPr>
          <w:lang w:val="en-US"/>
        </w:rPr>
      </w:pPr>
      <w:r w:rsidRPr="003A2DF4">
        <w:rPr>
          <w:lang w:val="en-US"/>
        </w:rPr>
        <w:t>Use first page of site</w:t>
      </w:r>
    </w:p>
    <w:p w14:paraId="40F02C7C" w14:textId="77777777" w:rsidR="00CD3FB5" w:rsidRPr="003B3C7D" w:rsidRDefault="00470E5F" w:rsidP="00CD3FB5">
      <w:pPr>
        <w:rPr>
          <w:lang w:val="en-US"/>
        </w:rPr>
      </w:pPr>
      <w:r>
        <w:rPr>
          <w:noProof/>
          <w:lang w:val="en-US" w:eastAsia="en-GB"/>
        </w:rPr>
        <w:pict w14:anchorId="23EEE217">
          <v:shape id="_x0000_i1066" type="#_x0000_t75" style="width:207.8pt;height:133.05pt;visibility:visible">
            <v:imagedata r:id="rId85" o:title=""/>
          </v:shape>
        </w:pict>
      </w:r>
    </w:p>
    <w:p w14:paraId="58E76544" w14:textId="77777777" w:rsidR="00CD3FB5" w:rsidRPr="003B3C7D" w:rsidRDefault="00CD3FB5" w:rsidP="00CD3FB5">
      <w:pPr>
        <w:rPr>
          <w:b/>
          <w:u w:val="single"/>
          <w:lang w:val="en-US"/>
        </w:rPr>
      </w:pPr>
    </w:p>
    <w:p w14:paraId="4024C1D6" w14:textId="77777777" w:rsidR="00CD3FB5" w:rsidRPr="00B157CE" w:rsidRDefault="00CD3FB5" w:rsidP="00CD3FB5">
      <w:pPr>
        <w:pStyle w:val="BW-section-head"/>
        <w:rPr>
          <w:lang w:val="en-US"/>
        </w:rPr>
      </w:pPr>
      <w:r>
        <w:rPr>
          <w:lang w:val="en-US"/>
        </w:rPr>
        <w:t>RESOURCE 6</w:t>
      </w:r>
      <w:r w:rsidRPr="00525D5C">
        <w:rPr>
          <w:lang w:val="en-US"/>
        </w:rPr>
        <w:t xml:space="preserve"> </w:t>
      </w:r>
      <w:r w:rsidRPr="00B157CE">
        <w:rPr>
          <w:lang w:val="en-US"/>
        </w:rPr>
        <w:t>SOURCE</w:t>
      </w:r>
    </w:p>
    <w:p w14:paraId="5D2D0A4E" w14:textId="77777777" w:rsidR="00CD3FB5" w:rsidRPr="00E01E0C" w:rsidRDefault="003A1ADC" w:rsidP="00CD3FB5">
      <w:pPr>
        <w:pStyle w:val="BrightwaveBullet"/>
        <w:numPr>
          <w:ilvl w:val="0"/>
          <w:numId w:val="0"/>
        </w:numPr>
        <w:ind w:left="357" w:hanging="357"/>
        <w:rPr>
          <w:lang w:val="en-US"/>
        </w:rPr>
      </w:pPr>
      <w:hyperlink r:id="rId86" w:history="1">
        <w:r w:rsidR="00CD3FB5" w:rsidRPr="00E01E0C">
          <w:rPr>
            <w:rStyle w:val="Hyperlink"/>
            <w:lang w:val="en-US"/>
          </w:rPr>
          <w:t>https://collaboration.mdlz.com/sites/MIU/Pages/RDQCareerEvents.aspx</w:t>
        </w:r>
      </w:hyperlink>
    </w:p>
    <w:p w14:paraId="23F12AD4" w14:textId="77777777" w:rsidR="00CD3FB5" w:rsidRPr="003B3C7D" w:rsidRDefault="00CD3FB5" w:rsidP="00CD3FB5">
      <w:pPr>
        <w:rPr>
          <w:lang w:val="en-US"/>
        </w:rPr>
      </w:pPr>
    </w:p>
    <w:p w14:paraId="7604CE58" w14:textId="77777777" w:rsidR="00CD3FB5" w:rsidRPr="006E2642" w:rsidRDefault="00CD3FB5" w:rsidP="00D149BE">
      <w:pPr>
        <w:pStyle w:val="Tablepara"/>
        <w:rPr>
          <w:b w:val="0"/>
          <w:lang w:val="en-US"/>
        </w:rPr>
      </w:pPr>
    </w:p>
    <w:p w14:paraId="316D032D" w14:textId="77777777" w:rsidR="00D149BE" w:rsidRPr="003A2DF4" w:rsidRDefault="00D149BE" w:rsidP="00D149BE">
      <w:pPr>
        <w:pStyle w:val="BW-section-head"/>
        <w:rPr>
          <w:lang w:val="en-US"/>
        </w:rPr>
      </w:pPr>
    </w:p>
    <w:p w14:paraId="3E1F9CE8" w14:textId="77777777" w:rsidR="00D149BE" w:rsidRDefault="00D149BE" w:rsidP="002C2038">
      <w:pPr>
        <w:rPr>
          <w:lang w:val="en-US"/>
        </w:rPr>
      </w:pPr>
    </w:p>
    <w:p w14:paraId="5DD335AA" w14:textId="77777777" w:rsidR="00D149BE" w:rsidRDefault="00D149BE" w:rsidP="002C2038">
      <w:pPr>
        <w:rPr>
          <w:lang w:val="en-US"/>
        </w:rPr>
      </w:pPr>
    </w:p>
    <w:p w14:paraId="0ABE9C3E" w14:textId="77777777" w:rsidR="00D149BE" w:rsidRPr="003B3C7D" w:rsidRDefault="00D149BE" w:rsidP="002C2038">
      <w:pPr>
        <w:rPr>
          <w:lang w:val="en-US"/>
        </w:rPr>
      </w:pPr>
    </w:p>
    <w:p w14:paraId="4D7CB610" w14:textId="77777777" w:rsidR="00CD3FB5" w:rsidRPr="00B157CE" w:rsidRDefault="00CD3FB5" w:rsidP="00CD3FB5">
      <w:pPr>
        <w:pStyle w:val="BW-section-head"/>
        <w:rPr>
          <w:lang w:val="en-US"/>
        </w:rPr>
      </w:pPr>
      <w:r>
        <w:rPr>
          <w:lang w:val="en-US"/>
        </w:rPr>
        <w:t>RESOURCE 7</w:t>
      </w:r>
      <w:r w:rsidRPr="00B157CE">
        <w:rPr>
          <w:lang w:val="en-US"/>
        </w:rPr>
        <w:t xml:space="preserve"> TYPE</w:t>
      </w:r>
    </w:p>
    <w:p w14:paraId="44615EDA" w14:textId="77777777" w:rsidR="00CD3FB5" w:rsidRPr="00B157CE" w:rsidRDefault="00CD3FB5" w:rsidP="00CD3FB5">
      <w:pPr>
        <w:rPr>
          <w:lang w:val="en-US"/>
        </w:rPr>
      </w:pPr>
      <w:r w:rsidRPr="00B157CE">
        <w:rPr>
          <w:lang w:val="en-US"/>
        </w:rPr>
        <w:t>Visit</w:t>
      </w:r>
    </w:p>
    <w:p w14:paraId="66809F45" w14:textId="77777777" w:rsidR="00CD3FB5" w:rsidRPr="00B157CE" w:rsidRDefault="00CD3FB5" w:rsidP="00CD3FB5">
      <w:pPr>
        <w:rPr>
          <w:lang w:val="en-US"/>
        </w:rPr>
      </w:pPr>
    </w:p>
    <w:p w14:paraId="6F6AFE3E" w14:textId="77777777" w:rsidR="00CD3FB5" w:rsidRPr="00B26381" w:rsidRDefault="00CD3FB5" w:rsidP="00CD3FB5">
      <w:pPr>
        <w:pStyle w:val="BW-section-head"/>
        <w:rPr>
          <w:lang w:val="en-US"/>
        </w:rPr>
      </w:pPr>
      <w:r>
        <w:rPr>
          <w:lang w:val="en-US"/>
        </w:rPr>
        <w:t>RESOURCE 7</w:t>
      </w:r>
      <w:r w:rsidRPr="00B26381">
        <w:rPr>
          <w:lang w:val="en-US"/>
        </w:rPr>
        <w:t xml:space="preserve"> TITLE</w:t>
      </w:r>
    </w:p>
    <w:p w14:paraId="76A88B1A" w14:textId="77777777" w:rsidR="00CD3FB5" w:rsidRDefault="00CD3FB5" w:rsidP="00CD3FB5">
      <w:r>
        <w:t>Develop &amp; Grow in RDQ</w:t>
      </w:r>
    </w:p>
    <w:p w14:paraId="3AED6AF1" w14:textId="77777777" w:rsidR="00CD3FB5" w:rsidRDefault="00CD3FB5" w:rsidP="00CD3FB5"/>
    <w:p w14:paraId="412C7B30" w14:textId="77777777" w:rsidR="00CD3FB5" w:rsidRPr="00995F99" w:rsidRDefault="00CD3FB5" w:rsidP="00CD3FB5">
      <w:pPr>
        <w:rPr>
          <w:lang w:val="en-US"/>
        </w:rPr>
      </w:pPr>
      <w:r>
        <w:t>&lt;</w:t>
      </w:r>
      <w:proofErr w:type="gramStart"/>
      <w:r>
        <w:t>sub</w:t>
      </w:r>
      <w:proofErr w:type="gramEnd"/>
      <w:r>
        <w:t xml:space="preserve"> head&gt; </w:t>
      </w:r>
      <w:r w:rsidRPr="00995F99">
        <w:rPr>
          <w:lang w:val="en-US"/>
        </w:rPr>
        <w:t xml:space="preserve">RDQ </w:t>
      </w:r>
      <w:r>
        <w:rPr>
          <w:lang w:val="en-US"/>
        </w:rPr>
        <w:t>Academy</w:t>
      </w:r>
    </w:p>
    <w:p w14:paraId="627EBFE5" w14:textId="77777777" w:rsidR="00CD3FB5" w:rsidRPr="00995F99" w:rsidRDefault="00CD3FB5" w:rsidP="00CD3FB5">
      <w:pPr>
        <w:rPr>
          <w:lang w:val="en-US"/>
        </w:rPr>
      </w:pPr>
    </w:p>
    <w:p w14:paraId="33949DC4" w14:textId="77777777" w:rsidR="00CD3FB5" w:rsidRPr="003A2DF4" w:rsidRDefault="00CD3FB5" w:rsidP="00CD3FB5">
      <w:pPr>
        <w:pStyle w:val="BW-section-head"/>
        <w:rPr>
          <w:lang w:val="en-US"/>
        </w:rPr>
      </w:pPr>
      <w:r>
        <w:rPr>
          <w:lang w:val="en-US"/>
        </w:rPr>
        <w:t>RESOURCE 7</w:t>
      </w:r>
      <w:r w:rsidRPr="003A2DF4">
        <w:rPr>
          <w:lang w:val="en-US"/>
        </w:rPr>
        <w:t xml:space="preserve"> THUMBNAIL</w:t>
      </w:r>
    </w:p>
    <w:p w14:paraId="67753F6B" w14:textId="77777777" w:rsidR="00CD3FB5" w:rsidRPr="003B3C7D" w:rsidRDefault="00470E5F" w:rsidP="00CD3FB5">
      <w:pPr>
        <w:rPr>
          <w:lang w:val="en-US"/>
        </w:rPr>
      </w:pPr>
      <w:r>
        <w:rPr>
          <w:noProof/>
        </w:rPr>
        <w:pict w14:anchorId="1E64405C">
          <v:shape id="_x0000_i1067" type="#_x0000_t75" style="width:72.9pt;height:91.15pt;visibility:visible">
            <v:imagedata r:id="rId87" o:title=""/>
          </v:shape>
        </w:pict>
      </w:r>
      <w:r w:rsidR="003007F8">
        <w:rPr>
          <w:rStyle w:val="CommentReference"/>
        </w:rPr>
        <w:commentReference w:id="451"/>
      </w:r>
    </w:p>
    <w:p w14:paraId="180ED632" w14:textId="77777777" w:rsidR="00CD3FB5" w:rsidRPr="003B3C7D" w:rsidRDefault="00CD3FB5" w:rsidP="00CD3FB5">
      <w:pPr>
        <w:rPr>
          <w:b/>
          <w:u w:val="single"/>
          <w:lang w:val="en-US"/>
        </w:rPr>
      </w:pPr>
    </w:p>
    <w:p w14:paraId="0C3C0C57" w14:textId="77777777" w:rsidR="00CD3FB5" w:rsidRPr="00B157CE" w:rsidRDefault="00CD3FB5" w:rsidP="00CD3FB5">
      <w:pPr>
        <w:pStyle w:val="BW-section-head"/>
        <w:rPr>
          <w:lang w:val="en-US"/>
        </w:rPr>
      </w:pPr>
      <w:r>
        <w:rPr>
          <w:lang w:val="en-US"/>
        </w:rPr>
        <w:t>RESOURCE 7</w:t>
      </w:r>
      <w:r w:rsidRPr="00525D5C">
        <w:rPr>
          <w:lang w:val="en-US"/>
        </w:rPr>
        <w:t xml:space="preserve"> </w:t>
      </w:r>
      <w:r w:rsidRPr="00B157CE">
        <w:rPr>
          <w:lang w:val="en-US"/>
        </w:rPr>
        <w:t>SOURCE</w:t>
      </w:r>
      <w:r>
        <w:rPr>
          <w:lang w:val="en-US"/>
        </w:rPr>
        <w:t>S</w:t>
      </w:r>
    </w:p>
    <w:p w14:paraId="76B226B7" w14:textId="77777777" w:rsidR="002C2038" w:rsidRDefault="002C2038" w:rsidP="00A30188">
      <w:pPr>
        <w:rPr>
          <w:lang w:val="en-US"/>
        </w:rPr>
      </w:pPr>
    </w:p>
    <w:p w14:paraId="2B8434C4" w14:textId="77777777" w:rsidR="00B03EFF" w:rsidRDefault="00B03EFF" w:rsidP="00A30188">
      <w:pPr>
        <w:rPr>
          <w:lang w:val="en-US"/>
        </w:rPr>
      </w:pPr>
    </w:p>
    <w:p w14:paraId="09E90777" w14:textId="77777777" w:rsidR="00B03EFF" w:rsidRDefault="00B03EFF" w:rsidP="00A30188">
      <w:pPr>
        <w:rPr>
          <w:lang w:val="en-US"/>
        </w:rPr>
      </w:pPr>
    </w:p>
    <w:p w14:paraId="4BD025EA"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RDQ Academy: </w:t>
      </w:r>
      <w:hyperlink r:id="rId88" w:history="1">
        <w:r>
          <w:rPr>
            <w:rStyle w:val="Hyperlink"/>
            <w:rFonts w:ascii="Calibri" w:hAnsi="Calibri"/>
            <w:sz w:val="22"/>
            <w:szCs w:val="22"/>
          </w:rPr>
          <w:t>https://intranet.mdlz.com/sites/RDQ/academy/</w:t>
        </w:r>
      </w:hyperlink>
    </w:p>
    <w:p w14:paraId="0B4B5901" w14:textId="77777777" w:rsidR="00B03EFF" w:rsidRDefault="00B03EFF" w:rsidP="00B03EFF">
      <w:pPr>
        <w:pStyle w:val="NormalWeb"/>
        <w:spacing w:before="0" w:beforeAutospacing="0" w:after="0" w:afterAutospacing="0"/>
        <w:rPr>
          <w:rFonts w:ascii="Calibri" w:hAnsi="Calibri"/>
          <w:color w:val="000000"/>
          <w:sz w:val="22"/>
          <w:szCs w:val="22"/>
        </w:rPr>
      </w:pPr>
    </w:p>
    <w:p w14:paraId="64A22A6B"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Recognising our Inventors: </w:t>
      </w:r>
      <w:hyperlink r:id="rId89" w:history="1">
        <w:r>
          <w:rPr>
            <w:rStyle w:val="Hyperlink"/>
            <w:rFonts w:ascii="Calibri" w:hAnsi="Calibri"/>
            <w:sz w:val="22"/>
            <w:szCs w:val="22"/>
          </w:rPr>
          <w:t>https://intranet.mdlz.com/sites/news/en-us/Pages/092216ni-3.aspx</w:t>
        </w:r>
      </w:hyperlink>
    </w:p>
    <w:p w14:paraId="3C422768" w14:textId="77777777" w:rsidR="00B03EFF" w:rsidRDefault="00B03EFF" w:rsidP="00B03EFF">
      <w:pPr>
        <w:pStyle w:val="NormalWeb"/>
        <w:spacing w:before="0" w:beforeAutospacing="0" w:after="0" w:afterAutospacing="0"/>
        <w:rPr>
          <w:rFonts w:ascii="Calibri" w:hAnsi="Calibri"/>
          <w:color w:val="000000"/>
          <w:sz w:val="22"/>
          <w:szCs w:val="22"/>
        </w:rPr>
      </w:pPr>
    </w:p>
    <w:p w14:paraId="50EEA722"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Super-tasters: Choc Scientist Gets a Tasty Insurance Policy </w:t>
      </w:r>
      <w:hyperlink r:id="rId90" w:history="1">
        <w:r>
          <w:rPr>
            <w:rStyle w:val="Hyperlink"/>
            <w:rFonts w:ascii="Calibri" w:hAnsi="Calibri"/>
            <w:sz w:val="22"/>
            <w:szCs w:val="22"/>
          </w:rPr>
          <w:t>https://intranet.mdlz.com/sites/news/en-us/Pages/092216ni-1.aspx</w:t>
        </w:r>
      </w:hyperlink>
    </w:p>
    <w:p w14:paraId="6E8EA1D5" w14:textId="77777777" w:rsidR="00B03EFF" w:rsidRDefault="00B03EFF" w:rsidP="00B03EFF">
      <w:pPr>
        <w:pStyle w:val="NormalWeb"/>
        <w:spacing w:before="0" w:beforeAutospacing="0" w:after="0" w:afterAutospacing="0"/>
        <w:rPr>
          <w:rFonts w:ascii="Calibri" w:hAnsi="Calibri"/>
          <w:b/>
          <w:bCs/>
          <w:color w:val="000000"/>
          <w:sz w:val="22"/>
          <w:szCs w:val="22"/>
        </w:rPr>
      </w:pPr>
    </w:p>
    <w:p w14:paraId="70E36A74"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Emma McLeod in Food Processing: </w:t>
      </w:r>
      <w:hyperlink r:id="rId91" w:history="1">
        <w:r>
          <w:rPr>
            <w:rStyle w:val="Hyperlink"/>
            <w:rFonts w:ascii="Calibri" w:hAnsi="Calibri"/>
            <w:sz w:val="22"/>
            <w:szCs w:val="22"/>
          </w:rPr>
          <w:t>http://www.fponthenet.net/article/124181/One-engineer-s-journey-in-the-food-sector.aspx</w:t>
        </w:r>
      </w:hyperlink>
    </w:p>
    <w:p w14:paraId="5F77CA91" w14:textId="77777777" w:rsidR="00B03EFF" w:rsidRDefault="00B03EFF" w:rsidP="00B03EFF">
      <w:pPr>
        <w:pStyle w:val="NormalWeb"/>
        <w:spacing w:before="0" w:beforeAutospacing="0" w:after="0" w:afterAutospacing="0"/>
        <w:rPr>
          <w:rFonts w:ascii="Calibri" w:hAnsi="Calibri"/>
          <w:b/>
          <w:bCs/>
          <w:color w:val="000000"/>
          <w:sz w:val="22"/>
          <w:szCs w:val="22"/>
        </w:rPr>
      </w:pPr>
    </w:p>
    <w:p w14:paraId="11A30235"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Todd on extranet: </w:t>
      </w:r>
      <w:hyperlink r:id="rId92" w:history="1">
        <w:r>
          <w:rPr>
            <w:rStyle w:val="Hyperlink"/>
            <w:rFonts w:ascii="Calibri" w:hAnsi="Calibri"/>
            <w:sz w:val="22"/>
            <w:szCs w:val="22"/>
          </w:rPr>
          <w:t>http://careers.mondelezinternational.com/our-moments/research-development-quality-todd-abraham-keeping-us-ahead-of-game?bg=-purple</w:t>
        </w:r>
      </w:hyperlink>
    </w:p>
    <w:p w14:paraId="35986373" w14:textId="77777777" w:rsidR="00B03EFF" w:rsidRDefault="00B03EFF" w:rsidP="00B03EFF">
      <w:pPr>
        <w:pStyle w:val="NormalWeb"/>
        <w:spacing w:before="0" w:beforeAutospacing="0" w:after="0" w:afterAutospacing="0"/>
        <w:rPr>
          <w:rFonts w:ascii="Calibri" w:hAnsi="Calibri"/>
          <w:b/>
          <w:bCs/>
          <w:color w:val="000000"/>
          <w:sz w:val="22"/>
          <w:szCs w:val="22"/>
        </w:rPr>
      </w:pPr>
    </w:p>
    <w:p w14:paraId="322C1576"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Michelle on extranet: </w:t>
      </w:r>
      <w:hyperlink r:id="rId93" w:history="1">
        <w:r>
          <w:rPr>
            <w:rStyle w:val="Hyperlink"/>
            <w:rFonts w:ascii="Calibri" w:hAnsi="Calibri"/>
            <w:sz w:val="22"/>
            <w:szCs w:val="22"/>
          </w:rPr>
          <w:t>http://careers.mondelezinternational.com/our-moments/meet-michelle-expert-moment-maker?bg=-purple&amp;utm_source=LinkedIn&amp;utm_medium=Social&amp;utm_content=RDQ-MP&amp;utm_campaign=RDQ-MP</w:t>
        </w:r>
      </w:hyperlink>
    </w:p>
    <w:p w14:paraId="60400BCF" w14:textId="77777777" w:rsidR="00CD3FB5" w:rsidRDefault="00CD3FB5" w:rsidP="00B03EFF">
      <w:pPr>
        <w:pStyle w:val="NormalWeb"/>
        <w:spacing w:before="0" w:beforeAutospacing="0" w:after="0" w:afterAutospacing="0"/>
        <w:rPr>
          <w:rFonts w:ascii="Calibri" w:hAnsi="Calibri"/>
          <w:color w:val="000000"/>
          <w:sz w:val="22"/>
          <w:szCs w:val="22"/>
        </w:rPr>
      </w:pPr>
    </w:p>
    <w:p w14:paraId="1411EA08" w14:textId="77777777" w:rsidR="00CD3FB5" w:rsidRDefault="00CD3FB5" w:rsidP="00B03EFF">
      <w:pPr>
        <w:pStyle w:val="NormalWeb"/>
        <w:spacing w:before="0" w:beforeAutospacing="0" w:after="0" w:afterAutospacing="0"/>
        <w:rPr>
          <w:rFonts w:ascii="Calibri" w:hAnsi="Calibri"/>
          <w:color w:val="000000"/>
          <w:sz w:val="22"/>
          <w:szCs w:val="22"/>
        </w:rPr>
      </w:pPr>
    </w:p>
    <w:p w14:paraId="0E4BE29E" w14:textId="77777777" w:rsidR="00CD3FB5" w:rsidRDefault="00CD3FB5" w:rsidP="00B03EFF">
      <w:pPr>
        <w:pStyle w:val="NormalWeb"/>
        <w:spacing w:before="0" w:beforeAutospacing="0" w:after="0" w:afterAutospacing="0"/>
        <w:rPr>
          <w:rFonts w:ascii="Calibri" w:hAnsi="Calibri"/>
          <w:color w:val="000000"/>
          <w:sz w:val="22"/>
          <w:szCs w:val="22"/>
        </w:rPr>
      </w:pPr>
    </w:p>
    <w:p w14:paraId="1041733C" w14:textId="77777777" w:rsidR="00CD3FB5" w:rsidRDefault="00CD3FB5" w:rsidP="00B03EFF">
      <w:pPr>
        <w:pStyle w:val="NormalWeb"/>
        <w:spacing w:before="0" w:beforeAutospacing="0" w:after="0" w:afterAutospacing="0"/>
        <w:rPr>
          <w:rFonts w:ascii="Calibri" w:hAnsi="Calibri"/>
          <w:color w:val="000000"/>
          <w:sz w:val="22"/>
          <w:szCs w:val="22"/>
        </w:rPr>
      </w:pPr>
    </w:p>
    <w:p w14:paraId="39EE823D" w14:textId="77777777" w:rsidR="00CD3FB5" w:rsidRPr="00965C91" w:rsidRDefault="00CD3FB5" w:rsidP="00CD3FB5">
      <w:pPr>
        <w:rPr>
          <w:u w:val="single"/>
          <w:lang w:val="en-US"/>
        </w:rPr>
      </w:pPr>
      <w:r w:rsidRPr="00965C91">
        <w:rPr>
          <w:u w:val="single"/>
          <w:lang w:val="en-US"/>
        </w:rPr>
        <w:t>Additional Resources</w:t>
      </w:r>
    </w:p>
    <w:p w14:paraId="0E0735E8" w14:textId="77777777" w:rsidR="00CD3FB5" w:rsidRDefault="00CD3FB5" w:rsidP="00B03EFF">
      <w:pPr>
        <w:pStyle w:val="NormalWeb"/>
        <w:spacing w:before="0" w:beforeAutospacing="0" w:after="0" w:afterAutospacing="0"/>
        <w:rPr>
          <w:rFonts w:ascii="Calibri" w:hAnsi="Calibri"/>
          <w:color w:val="000000"/>
          <w:sz w:val="22"/>
          <w:szCs w:val="22"/>
        </w:rPr>
      </w:pPr>
    </w:p>
    <w:p w14:paraId="45ABAD4B" w14:textId="77777777" w:rsidR="00B03EFF" w:rsidRDefault="00B03EFF" w:rsidP="00A30188">
      <w:pPr>
        <w:rPr>
          <w:lang w:val="en-US"/>
        </w:rPr>
      </w:pPr>
    </w:p>
    <w:p w14:paraId="6623EFEF" w14:textId="77777777" w:rsidR="00F0142E" w:rsidRPr="00525D5C" w:rsidRDefault="00F0142E">
      <w:pPr>
        <w:pStyle w:val="BW-section-head"/>
        <w:rPr>
          <w:lang w:val="en-US"/>
        </w:rPr>
        <w:pPrChange w:id="452" w:author="Elizabeth Hughes" w:date="2016-10-27T14:45:00Z">
          <w:pPr/>
        </w:pPrChange>
      </w:pPr>
    </w:p>
    <w:sectPr w:rsidR="00F0142E" w:rsidRPr="00525D5C" w:rsidSect="00176F46">
      <w:footerReference w:type="default" r:id="rId94"/>
      <w:pgSz w:w="11907" w:h="16839" w:code="9"/>
      <w:pgMar w:top="709" w:right="1043" w:bottom="1440" w:left="1276" w:header="709" w:footer="323"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0" w:author="Elizabeth Hughes" w:date="2016-11-01T15:04:00Z" w:initials="EH">
    <w:p w14:paraId="0282D15A" w14:textId="77777777" w:rsidR="00E04FD9" w:rsidRPr="0002338F" w:rsidRDefault="00E04FD9" w:rsidP="00D5535E">
      <w:pPr>
        <w:rPr>
          <w:lang w:val="en-US"/>
        </w:rPr>
      </w:pPr>
      <w:r>
        <w:rPr>
          <w:rStyle w:val="CommentReference"/>
        </w:rPr>
        <w:annotationRef/>
      </w: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6FA6142D" w14:textId="77777777" w:rsidR="00E04FD9" w:rsidRPr="009B7557" w:rsidRDefault="00E04FD9" w:rsidP="00D5535E">
      <w:pPr>
        <w:rPr>
          <w:lang w:val="en-US"/>
        </w:rPr>
      </w:pPr>
      <w:r w:rsidRPr="009B7557">
        <w:rPr>
          <w:lang w:val="en-US"/>
        </w:rPr>
        <w:t xml:space="preserve">Also, please make each of these colored words </w:t>
      </w:r>
      <w:r w:rsidRPr="009B7557">
        <w:rPr>
          <w:b/>
          <w:lang w:val="en-US"/>
        </w:rPr>
        <w:t>bold</w:t>
      </w:r>
    </w:p>
    <w:p w14:paraId="5161022D" w14:textId="77777777" w:rsidR="00E04FD9" w:rsidRDefault="00E04FD9">
      <w:pPr>
        <w:pStyle w:val="CommentText"/>
      </w:pPr>
    </w:p>
  </w:comment>
  <w:comment w:id="245" w:author="Elizabeth Hughes" w:date="2016-11-02T12:58:00Z" w:initials="EH">
    <w:p w14:paraId="119D649F" w14:textId="77777777" w:rsidR="00E04FD9" w:rsidRDefault="00E04FD9">
      <w:pPr>
        <w:pStyle w:val="CommentText"/>
        <w:rPr>
          <w:b/>
        </w:rPr>
      </w:pPr>
      <w:r>
        <w:rPr>
          <w:b/>
        </w:rPr>
        <w:t>Note to MDLZ:</w:t>
      </w:r>
    </w:p>
    <w:p w14:paraId="5E29ED4B" w14:textId="77777777" w:rsidR="00E04FD9" w:rsidRDefault="00E04FD9">
      <w:pPr>
        <w:pStyle w:val="CommentText"/>
      </w:pPr>
      <w:r>
        <w:rPr>
          <w:rStyle w:val="CommentReference"/>
        </w:rPr>
        <w:annotationRef/>
      </w:r>
      <w:r>
        <w:t>I grabbed this image from the internet. Do you have a more appropriate image we could use?</w:t>
      </w:r>
    </w:p>
    <w:p w14:paraId="098145AB" w14:textId="77777777" w:rsidR="00E04FD9" w:rsidRDefault="00E04FD9">
      <w:pPr>
        <w:pStyle w:val="CommentText"/>
      </w:pPr>
      <w:r>
        <w:t>It is a great example – good image.</w:t>
      </w:r>
    </w:p>
    <w:p w14:paraId="3F5A686B" w14:textId="77777777" w:rsidR="00E04FD9" w:rsidRDefault="00E04FD9">
      <w:pPr>
        <w:pStyle w:val="CommentText"/>
      </w:pPr>
      <w:r>
        <w:t>24 October &amp; 2 November. Ale asked by TF &amp; Tracey G at MDLZ if she has a library of product images we can use. Otherwise some other legal, high-res source of similar image.</w:t>
      </w:r>
    </w:p>
  </w:comment>
  <w:comment w:id="249" w:author="Elizabeth Hughes" w:date="2016-11-01T15:04:00Z" w:initials="EH">
    <w:p w14:paraId="0A64ACA9" w14:textId="77777777" w:rsidR="00E04FD9" w:rsidRDefault="00E04FD9">
      <w:pPr>
        <w:pStyle w:val="CommentText"/>
        <w:rPr>
          <w:b/>
        </w:rPr>
      </w:pPr>
      <w:r>
        <w:rPr>
          <w:rStyle w:val="CommentReference"/>
        </w:rPr>
        <w:annotationRef/>
      </w:r>
      <w:r>
        <w:rPr>
          <w:b/>
        </w:rPr>
        <w:t>Note to MDLZ:</w:t>
      </w:r>
    </w:p>
    <w:p w14:paraId="5340966D" w14:textId="77777777" w:rsidR="00E04FD9" w:rsidRDefault="00E04FD9">
      <w:pPr>
        <w:pStyle w:val="CommentText"/>
      </w:pPr>
      <w:r>
        <w:t>Do you have a photo of broken cookies or frustrated consumers that you would prefer us to use? Otherwise this pic will do, or maybe just the final image of the Snack ' Seal packaging? 26 Oct TF &amp; AG to confirm if a MDLZ image library is available.</w:t>
      </w:r>
    </w:p>
  </w:comment>
  <w:comment w:id="253" w:author="Elizabeth Hughes" w:date="2016-11-01T15:04:00Z" w:initials="EH">
    <w:p w14:paraId="6FD7B4ED" w14:textId="77777777" w:rsidR="00E04FD9" w:rsidRDefault="00E04FD9">
      <w:pPr>
        <w:pStyle w:val="CommentText"/>
      </w:pPr>
      <w:r>
        <w:rPr>
          <w:rStyle w:val="CommentReference"/>
        </w:rPr>
        <w:annotationRef/>
      </w:r>
      <w:r>
        <w:t>Build Team - The 4 area names are the 'Hotspots' scattered across the background image in the order shown here.</w:t>
      </w:r>
    </w:p>
  </w:comment>
  <w:comment w:id="289" w:author="Elizabeth Hughes" w:date="2016-11-01T15:04:00Z" w:initials="EH">
    <w:p w14:paraId="4144E66D" w14:textId="77777777" w:rsidR="00E04FD9" w:rsidRDefault="00E04FD9" w:rsidP="009E76CB">
      <w:pPr>
        <w:pStyle w:val="CommentText"/>
      </w:pPr>
      <w:r>
        <w:rPr>
          <w:rStyle w:val="CommentReference"/>
        </w:rPr>
        <w:annotationRef/>
      </w:r>
      <w:r>
        <w:t>Build Team - The 4 area names are the 'Hotspots' scattered across the background image.</w:t>
      </w:r>
    </w:p>
  </w:comment>
  <w:comment w:id="439" w:author="Elizabeth Hughes" w:date="2016-11-01T15:04:00Z" w:initials="EH">
    <w:p w14:paraId="0B48C708" w14:textId="77777777" w:rsidR="00E04FD9" w:rsidRDefault="00E04FD9">
      <w:pPr>
        <w:pStyle w:val="CommentText"/>
        <w:rPr>
          <w:b/>
        </w:rPr>
      </w:pPr>
      <w:r>
        <w:rPr>
          <w:rStyle w:val="CommentReference"/>
        </w:rPr>
        <w:annotationRef/>
      </w:r>
      <w:r>
        <w:rPr>
          <w:b/>
        </w:rPr>
        <w:t>Note to MDLZ:</w:t>
      </w:r>
    </w:p>
    <w:p w14:paraId="020832CF" w14:textId="77777777" w:rsidR="00E04FD9" w:rsidRPr="00D1758F" w:rsidRDefault="00E04FD9">
      <w:pPr>
        <w:pStyle w:val="CommentText"/>
      </w:pPr>
      <w:r>
        <w:t>Is there a MDLZ image library with higher resolution versions of these images? TF has asked Ale 27 Oct.</w:t>
      </w:r>
    </w:p>
  </w:comment>
  <w:comment w:id="442" w:author="Elizabeth Hughes" w:date="2016-11-01T15:04:00Z" w:initials="EH">
    <w:p w14:paraId="0F91EBD2" w14:textId="77777777" w:rsidR="00E04FD9" w:rsidRPr="00AF47AC" w:rsidRDefault="00E04FD9" w:rsidP="0039450C">
      <w:pPr>
        <w:rPr>
          <w:lang w:val="en-US"/>
        </w:rPr>
      </w:pPr>
      <w:r>
        <w:rPr>
          <w:rStyle w:val="CommentReference"/>
        </w:rPr>
        <w:annotationRef/>
      </w:r>
      <w:r>
        <w:rPr>
          <w:lang w:val="en-US"/>
        </w:rPr>
        <w:t xml:space="preserve">BW Build Team: </w:t>
      </w:r>
      <w:r w:rsidRPr="00995F99">
        <w:rPr>
          <w:lang w:val="en-US"/>
        </w:rPr>
        <w:t xml:space="preserve">Color code the words </w:t>
      </w:r>
      <w:r w:rsidRPr="003A2DF4">
        <w:rPr>
          <w:b/>
          <w:color w:val="FF0000"/>
          <w:lang w:val="en-US"/>
        </w:rPr>
        <w:t>Discover</w:t>
      </w:r>
      <w:r w:rsidRPr="003A2DF4">
        <w:rPr>
          <w:lang w:val="en-US"/>
        </w:rPr>
        <w:t xml:space="preserve">, </w:t>
      </w:r>
      <w:r w:rsidRPr="003A2DF4">
        <w:rPr>
          <w:b/>
          <w:color w:val="0070C0"/>
          <w:lang w:val="en-US"/>
        </w:rPr>
        <w:t>Develop</w:t>
      </w:r>
      <w:r w:rsidRPr="003A2DF4">
        <w:rPr>
          <w:lang w:val="en-US"/>
        </w:rPr>
        <w:t xml:space="preserve"> and </w:t>
      </w:r>
      <w:r w:rsidRPr="00A54701">
        <w:rPr>
          <w:b/>
          <w:color w:val="7030A0"/>
          <w:lang w:val="en-US"/>
        </w:rPr>
        <w:t>Deploy</w:t>
      </w:r>
      <w:r w:rsidRPr="00A54701">
        <w:rPr>
          <w:lang w:val="en-US"/>
        </w:rPr>
        <w:t xml:space="preserve"> whenever they are used</w:t>
      </w:r>
      <w:r>
        <w:rPr>
          <w:lang w:val="en-US"/>
        </w:rPr>
        <w:t xml:space="preserve"> </w:t>
      </w:r>
      <w:proofErr w:type="spellStart"/>
      <w:r w:rsidRPr="00AF47AC">
        <w:rPr>
          <w:lang w:val="en-US"/>
        </w:rPr>
        <w:t>used</w:t>
      </w:r>
      <w:proofErr w:type="spellEnd"/>
      <w:r w:rsidRPr="00AF47AC">
        <w:rPr>
          <w:lang w:val="en-US"/>
        </w:rPr>
        <w:t xml:space="preserve"> in sub-heads or in a context when they are together like this.</w:t>
      </w:r>
    </w:p>
    <w:p w14:paraId="6C1088BE" w14:textId="77777777" w:rsidR="00E04FD9" w:rsidRPr="00A54701" w:rsidRDefault="00E04FD9" w:rsidP="0039450C">
      <w:pPr>
        <w:rPr>
          <w:lang w:val="en-US"/>
        </w:rPr>
      </w:pPr>
    </w:p>
    <w:p w14:paraId="515ACD5E" w14:textId="77777777" w:rsidR="00E04FD9" w:rsidRPr="0002338F" w:rsidRDefault="00E04FD9" w:rsidP="0039450C">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2385822A" w14:textId="77777777" w:rsidR="00E04FD9" w:rsidRPr="00AF47AC" w:rsidRDefault="00E04FD9" w:rsidP="0039450C">
      <w:pPr>
        <w:rPr>
          <w:lang w:val="en-US"/>
        </w:rPr>
      </w:pPr>
      <w:r w:rsidRPr="009B7557">
        <w:rPr>
          <w:lang w:val="en-US"/>
        </w:rPr>
        <w:t xml:space="preserve">Also, please make each of these words </w:t>
      </w:r>
      <w:r w:rsidRPr="009B7557">
        <w:rPr>
          <w:b/>
          <w:lang w:val="en-US"/>
        </w:rPr>
        <w:t>bold</w:t>
      </w:r>
      <w:r>
        <w:rPr>
          <w:b/>
          <w:lang w:val="en-US"/>
        </w:rPr>
        <w:t xml:space="preserve"> </w:t>
      </w:r>
      <w:r>
        <w:rPr>
          <w:lang w:val="en-US"/>
        </w:rPr>
        <w:t>in these circumstances.</w:t>
      </w:r>
      <w:r w:rsidRPr="00AF47AC">
        <w:rPr>
          <w:lang w:val="en-US"/>
        </w:rPr>
        <w:t xml:space="preserve"> </w:t>
      </w:r>
    </w:p>
    <w:p w14:paraId="53DF5821" w14:textId="77777777" w:rsidR="00E04FD9" w:rsidRDefault="00E04FD9" w:rsidP="0039450C">
      <w:pPr>
        <w:pStyle w:val="CommentText"/>
      </w:pPr>
    </w:p>
  </w:comment>
  <w:comment w:id="443" w:author="Elizabeth Hughes" w:date="2016-11-01T15:04:00Z" w:initials="EH">
    <w:p w14:paraId="3A44BFC8" w14:textId="77777777" w:rsidR="00E04FD9" w:rsidRDefault="00E04FD9" w:rsidP="0039450C">
      <w:pPr>
        <w:pStyle w:val="CommentText"/>
      </w:pPr>
      <w:r>
        <w:rPr>
          <w:rStyle w:val="CommentReference"/>
        </w:rPr>
        <w:annotationRef/>
      </w:r>
      <w:r>
        <w:t xml:space="preserve">Bold text in </w:t>
      </w:r>
      <w:r>
        <w:rPr>
          <w:lang w:val="en-US"/>
        </w:rPr>
        <w:t>blue every time Develop appears as a sub-head.</w:t>
      </w:r>
    </w:p>
  </w:comment>
  <w:comment w:id="446" w:author="Elizabeth Hughes" w:date="2016-11-01T15:04:00Z" w:initials="EH">
    <w:p w14:paraId="7A7E34AB" w14:textId="77777777" w:rsidR="00E04FD9" w:rsidRDefault="00E04FD9">
      <w:pPr>
        <w:pStyle w:val="CommentText"/>
      </w:pPr>
      <w:r>
        <w:rPr>
          <w:rStyle w:val="CommentReference"/>
        </w:rPr>
        <w:annotationRef/>
      </w:r>
      <w:r>
        <w:t xml:space="preserve">BW Build team. Use </w:t>
      </w:r>
      <w:proofErr w:type="spellStart"/>
      <w:r>
        <w:t>Mondelez</w:t>
      </w:r>
      <w:proofErr w:type="spellEnd"/>
      <w:r>
        <w:t xml:space="preserve"> purple for the word: Deploy and make it BOLD text.</w:t>
      </w:r>
    </w:p>
  </w:comment>
  <w:comment w:id="451" w:author="Elizabeth Hughes" w:date="2016-11-01T15:05:00Z" w:initials="EH">
    <w:p w14:paraId="56B77C3B" w14:textId="77777777" w:rsidR="00E04FD9" w:rsidRDefault="00E04FD9">
      <w:pPr>
        <w:pStyle w:val="CommentText"/>
      </w:pPr>
      <w:r>
        <w:rPr>
          <w:rStyle w:val="CommentReference"/>
        </w:rPr>
        <w:annotationRef/>
      </w:r>
      <w:r>
        <w:t xml:space="preserve">BW Build team &amp; Learning Designers: The RDQ Academy is a key resource to help our colleagues. The ’Academy’ site for each function / module </w:t>
      </w:r>
      <w:proofErr w:type="gramStart"/>
      <w:r>
        <w:t>will  be</w:t>
      </w:r>
      <w:proofErr w:type="gramEnd"/>
      <w:r>
        <w:t xml:space="preserve"> a key resource – Include  the ‘growing here’ logo in ALL Resource Rooms.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61022D" w15:done="0"/>
  <w15:commentEx w15:paraId="3F5A686B" w15:done="0"/>
  <w15:commentEx w15:paraId="5340966D" w15:done="0"/>
  <w15:commentEx w15:paraId="6FD7B4ED" w15:done="0"/>
  <w15:commentEx w15:paraId="4144E66D" w15:done="0"/>
  <w15:commentEx w15:paraId="020832CF" w15:done="0"/>
  <w15:commentEx w15:paraId="53DF5821" w15:done="0"/>
  <w15:commentEx w15:paraId="3A44BFC8" w15:done="0"/>
  <w15:commentEx w15:paraId="7A7E34AB" w15:done="0"/>
  <w15:commentEx w15:paraId="56B77C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0696A6" w14:textId="77777777" w:rsidR="00E04FD9" w:rsidRDefault="00E04FD9" w:rsidP="00E70403">
      <w:r>
        <w:separator/>
      </w:r>
    </w:p>
  </w:endnote>
  <w:endnote w:type="continuationSeparator" w:id="0">
    <w:p w14:paraId="4F1B296C" w14:textId="77777777" w:rsidR="00E04FD9" w:rsidRDefault="00E04FD9" w:rsidP="00E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B44D9" w14:textId="77777777" w:rsidR="00E04FD9" w:rsidRPr="00E70403" w:rsidRDefault="00E53017" w:rsidP="00F21BC2">
    <w:pPr>
      <w:pStyle w:val="BW-footer"/>
    </w:pPr>
    <w:fldSimple w:instr=" FILENAME  \* Lower  \* MERGEFORMAT ">
      <w:r w:rsidR="00E04FD9">
        <w:rPr>
          <w:noProof/>
        </w:rPr>
        <w:t>mdl851_bpbt_landmarks_02_rdq_script_v1_5.doc</w:t>
      </w:r>
    </w:fldSimple>
    <w:r w:rsidR="00E04FD9" w:rsidRPr="00E70403">
      <w:tab/>
    </w:r>
    <w:r w:rsidR="00E04FD9" w:rsidRPr="00E70403">
      <w:tab/>
    </w:r>
    <w:r w:rsidR="00E04FD9">
      <w:t>p</w:t>
    </w:r>
    <w:r w:rsidR="00E04FD9" w:rsidRPr="00AC02B2">
      <w:t xml:space="preserve">age </w:t>
    </w:r>
    <w:r w:rsidR="00E04FD9" w:rsidRPr="00AC02B2">
      <w:rPr>
        <w:sz w:val="24"/>
      </w:rPr>
      <w:fldChar w:fldCharType="begin"/>
    </w:r>
    <w:r w:rsidR="00E04FD9" w:rsidRPr="00AC02B2">
      <w:instrText xml:space="preserve"> PAGE </w:instrText>
    </w:r>
    <w:r w:rsidR="00E04FD9" w:rsidRPr="00AC02B2">
      <w:rPr>
        <w:sz w:val="24"/>
      </w:rPr>
      <w:fldChar w:fldCharType="separate"/>
    </w:r>
    <w:r w:rsidR="003A1ADC">
      <w:rPr>
        <w:noProof/>
      </w:rPr>
      <w:t>36</w:t>
    </w:r>
    <w:r w:rsidR="00E04FD9" w:rsidRPr="00AC02B2">
      <w:rPr>
        <w:sz w:val="24"/>
      </w:rPr>
      <w:fldChar w:fldCharType="end"/>
    </w:r>
    <w:r w:rsidR="00E04FD9" w:rsidRPr="00AC02B2">
      <w:t xml:space="preserve"> of </w:t>
    </w:r>
    <w:fldSimple w:instr=" NUMPAGES  ">
      <w:r w:rsidR="003A1ADC">
        <w:rPr>
          <w:noProof/>
        </w:rPr>
        <w:t>50</w:t>
      </w:r>
    </w:fldSimple>
  </w:p>
  <w:p w14:paraId="0AFCDA67" w14:textId="77777777" w:rsidR="00E04FD9" w:rsidRDefault="00E04F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7ECB9" w14:textId="77777777" w:rsidR="00E04FD9" w:rsidRDefault="00E04FD9" w:rsidP="00E70403">
      <w:r>
        <w:separator/>
      </w:r>
    </w:p>
  </w:footnote>
  <w:footnote w:type="continuationSeparator" w:id="0">
    <w:p w14:paraId="75B62FCF" w14:textId="77777777" w:rsidR="00E04FD9" w:rsidRDefault="00E04FD9" w:rsidP="00E70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6536A"/>
    <w:multiLevelType w:val="hybridMultilevel"/>
    <w:tmpl w:val="49908310"/>
    <w:lvl w:ilvl="0" w:tplc="7E3413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D5237A8"/>
    <w:multiLevelType w:val="hybridMultilevel"/>
    <w:tmpl w:val="BD60A33A"/>
    <w:lvl w:ilvl="0" w:tplc="8CBC7306">
      <w:start w:val="1"/>
      <w:numFmt w:val="bullet"/>
      <w:lvlText w:val="•"/>
      <w:lvlJc w:val="left"/>
      <w:pPr>
        <w:tabs>
          <w:tab w:val="num" w:pos="720"/>
        </w:tabs>
        <w:ind w:left="720" w:hanging="360"/>
      </w:pPr>
      <w:rPr>
        <w:rFonts w:ascii="Arial" w:hAnsi="Arial" w:hint="default"/>
      </w:rPr>
    </w:lvl>
    <w:lvl w:ilvl="1" w:tplc="0B0AFAD8" w:tentative="1">
      <w:start w:val="1"/>
      <w:numFmt w:val="bullet"/>
      <w:lvlText w:val="•"/>
      <w:lvlJc w:val="left"/>
      <w:pPr>
        <w:tabs>
          <w:tab w:val="num" w:pos="1440"/>
        </w:tabs>
        <w:ind w:left="1440" w:hanging="360"/>
      </w:pPr>
      <w:rPr>
        <w:rFonts w:ascii="Arial" w:hAnsi="Arial" w:hint="default"/>
      </w:rPr>
    </w:lvl>
    <w:lvl w:ilvl="2" w:tplc="DF0C5798" w:tentative="1">
      <w:start w:val="1"/>
      <w:numFmt w:val="bullet"/>
      <w:lvlText w:val="•"/>
      <w:lvlJc w:val="left"/>
      <w:pPr>
        <w:tabs>
          <w:tab w:val="num" w:pos="2160"/>
        </w:tabs>
        <w:ind w:left="2160" w:hanging="360"/>
      </w:pPr>
      <w:rPr>
        <w:rFonts w:ascii="Arial" w:hAnsi="Arial" w:hint="default"/>
      </w:rPr>
    </w:lvl>
    <w:lvl w:ilvl="3" w:tplc="EA206DE8" w:tentative="1">
      <w:start w:val="1"/>
      <w:numFmt w:val="bullet"/>
      <w:lvlText w:val="•"/>
      <w:lvlJc w:val="left"/>
      <w:pPr>
        <w:tabs>
          <w:tab w:val="num" w:pos="2880"/>
        </w:tabs>
        <w:ind w:left="2880" w:hanging="360"/>
      </w:pPr>
      <w:rPr>
        <w:rFonts w:ascii="Arial" w:hAnsi="Arial" w:hint="default"/>
      </w:rPr>
    </w:lvl>
    <w:lvl w:ilvl="4" w:tplc="D2D842F2" w:tentative="1">
      <w:start w:val="1"/>
      <w:numFmt w:val="bullet"/>
      <w:lvlText w:val="•"/>
      <w:lvlJc w:val="left"/>
      <w:pPr>
        <w:tabs>
          <w:tab w:val="num" w:pos="3600"/>
        </w:tabs>
        <w:ind w:left="3600" w:hanging="360"/>
      </w:pPr>
      <w:rPr>
        <w:rFonts w:ascii="Arial" w:hAnsi="Arial" w:hint="default"/>
      </w:rPr>
    </w:lvl>
    <w:lvl w:ilvl="5" w:tplc="C800652C" w:tentative="1">
      <w:start w:val="1"/>
      <w:numFmt w:val="bullet"/>
      <w:lvlText w:val="•"/>
      <w:lvlJc w:val="left"/>
      <w:pPr>
        <w:tabs>
          <w:tab w:val="num" w:pos="4320"/>
        </w:tabs>
        <w:ind w:left="4320" w:hanging="360"/>
      </w:pPr>
      <w:rPr>
        <w:rFonts w:ascii="Arial" w:hAnsi="Arial" w:hint="default"/>
      </w:rPr>
    </w:lvl>
    <w:lvl w:ilvl="6" w:tplc="C22E1AB8" w:tentative="1">
      <w:start w:val="1"/>
      <w:numFmt w:val="bullet"/>
      <w:lvlText w:val="•"/>
      <w:lvlJc w:val="left"/>
      <w:pPr>
        <w:tabs>
          <w:tab w:val="num" w:pos="5040"/>
        </w:tabs>
        <w:ind w:left="5040" w:hanging="360"/>
      </w:pPr>
      <w:rPr>
        <w:rFonts w:ascii="Arial" w:hAnsi="Arial" w:hint="default"/>
      </w:rPr>
    </w:lvl>
    <w:lvl w:ilvl="7" w:tplc="4E56A842" w:tentative="1">
      <w:start w:val="1"/>
      <w:numFmt w:val="bullet"/>
      <w:lvlText w:val="•"/>
      <w:lvlJc w:val="left"/>
      <w:pPr>
        <w:tabs>
          <w:tab w:val="num" w:pos="5760"/>
        </w:tabs>
        <w:ind w:left="5760" w:hanging="360"/>
      </w:pPr>
      <w:rPr>
        <w:rFonts w:ascii="Arial" w:hAnsi="Arial" w:hint="default"/>
      </w:rPr>
    </w:lvl>
    <w:lvl w:ilvl="8" w:tplc="54E06F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C54038"/>
    <w:multiLevelType w:val="hybridMultilevel"/>
    <w:tmpl w:val="E21A7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CB6438"/>
    <w:multiLevelType w:val="hybridMultilevel"/>
    <w:tmpl w:val="186EA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174C62"/>
    <w:multiLevelType w:val="hybridMultilevel"/>
    <w:tmpl w:val="33B878D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666AA"/>
    <w:multiLevelType w:val="hybridMultilevel"/>
    <w:tmpl w:val="C5C83A02"/>
    <w:lvl w:ilvl="0" w:tplc="C76C217C">
      <w:start w:val="1"/>
      <w:numFmt w:val="bullet"/>
      <w:lvlText w:val="•"/>
      <w:lvlJc w:val="left"/>
      <w:pPr>
        <w:tabs>
          <w:tab w:val="num" w:pos="720"/>
        </w:tabs>
        <w:ind w:left="720" w:hanging="360"/>
      </w:pPr>
      <w:rPr>
        <w:rFonts w:ascii="Arial" w:hAnsi="Arial" w:hint="default"/>
      </w:rPr>
    </w:lvl>
    <w:lvl w:ilvl="1" w:tplc="168AFFB4" w:tentative="1">
      <w:start w:val="1"/>
      <w:numFmt w:val="bullet"/>
      <w:lvlText w:val="•"/>
      <w:lvlJc w:val="left"/>
      <w:pPr>
        <w:tabs>
          <w:tab w:val="num" w:pos="1440"/>
        </w:tabs>
        <w:ind w:left="1440" w:hanging="360"/>
      </w:pPr>
      <w:rPr>
        <w:rFonts w:ascii="Arial" w:hAnsi="Arial" w:hint="default"/>
      </w:rPr>
    </w:lvl>
    <w:lvl w:ilvl="2" w:tplc="4A642E3C" w:tentative="1">
      <w:start w:val="1"/>
      <w:numFmt w:val="bullet"/>
      <w:lvlText w:val="•"/>
      <w:lvlJc w:val="left"/>
      <w:pPr>
        <w:tabs>
          <w:tab w:val="num" w:pos="2160"/>
        </w:tabs>
        <w:ind w:left="2160" w:hanging="360"/>
      </w:pPr>
      <w:rPr>
        <w:rFonts w:ascii="Arial" w:hAnsi="Arial" w:hint="default"/>
      </w:rPr>
    </w:lvl>
    <w:lvl w:ilvl="3" w:tplc="F7E4A8BC" w:tentative="1">
      <w:start w:val="1"/>
      <w:numFmt w:val="bullet"/>
      <w:lvlText w:val="•"/>
      <w:lvlJc w:val="left"/>
      <w:pPr>
        <w:tabs>
          <w:tab w:val="num" w:pos="2880"/>
        </w:tabs>
        <w:ind w:left="2880" w:hanging="360"/>
      </w:pPr>
      <w:rPr>
        <w:rFonts w:ascii="Arial" w:hAnsi="Arial" w:hint="default"/>
      </w:rPr>
    </w:lvl>
    <w:lvl w:ilvl="4" w:tplc="CF1A9A0A" w:tentative="1">
      <w:start w:val="1"/>
      <w:numFmt w:val="bullet"/>
      <w:lvlText w:val="•"/>
      <w:lvlJc w:val="left"/>
      <w:pPr>
        <w:tabs>
          <w:tab w:val="num" w:pos="3600"/>
        </w:tabs>
        <w:ind w:left="3600" w:hanging="360"/>
      </w:pPr>
      <w:rPr>
        <w:rFonts w:ascii="Arial" w:hAnsi="Arial" w:hint="default"/>
      </w:rPr>
    </w:lvl>
    <w:lvl w:ilvl="5" w:tplc="2152C688" w:tentative="1">
      <w:start w:val="1"/>
      <w:numFmt w:val="bullet"/>
      <w:lvlText w:val="•"/>
      <w:lvlJc w:val="left"/>
      <w:pPr>
        <w:tabs>
          <w:tab w:val="num" w:pos="4320"/>
        </w:tabs>
        <w:ind w:left="4320" w:hanging="360"/>
      </w:pPr>
      <w:rPr>
        <w:rFonts w:ascii="Arial" w:hAnsi="Arial" w:hint="default"/>
      </w:rPr>
    </w:lvl>
    <w:lvl w:ilvl="6" w:tplc="C23285C6" w:tentative="1">
      <w:start w:val="1"/>
      <w:numFmt w:val="bullet"/>
      <w:lvlText w:val="•"/>
      <w:lvlJc w:val="left"/>
      <w:pPr>
        <w:tabs>
          <w:tab w:val="num" w:pos="5040"/>
        </w:tabs>
        <w:ind w:left="5040" w:hanging="360"/>
      </w:pPr>
      <w:rPr>
        <w:rFonts w:ascii="Arial" w:hAnsi="Arial" w:hint="default"/>
      </w:rPr>
    </w:lvl>
    <w:lvl w:ilvl="7" w:tplc="9B907A4A" w:tentative="1">
      <w:start w:val="1"/>
      <w:numFmt w:val="bullet"/>
      <w:lvlText w:val="•"/>
      <w:lvlJc w:val="left"/>
      <w:pPr>
        <w:tabs>
          <w:tab w:val="num" w:pos="5760"/>
        </w:tabs>
        <w:ind w:left="5760" w:hanging="360"/>
      </w:pPr>
      <w:rPr>
        <w:rFonts w:ascii="Arial" w:hAnsi="Arial" w:hint="default"/>
      </w:rPr>
    </w:lvl>
    <w:lvl w:ilvl="8" w:tplc="CE422F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21049A"/>
    <w:multiLevelType w:val="hybridMultilevel"/>
    <w:tmpl w:val="EDE8690A"/>
    <w:lvl w:ilvl="0" w:tplc="136A3722">
      <w:start w:val="1"/>
      <w:numFmt w:val="bullet"/>
      <w:pStyle w:val="BrightwaveBullet"/>
      <w:lvlText w:val=""/>
      <w:lvlJc w:val="left"/>
      <w:pPr>
        <w:ind w:left="360" w:hanging="360"/>
      </w:pPr>
      <w:rPr>
        <w:rFonts w:ascii="Symbol" w:hAnsi="Symbol" w:hint="default"/>
        <w:color w:val="868E92"/>
        <w:sz w:val="1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F106F4"/>
    <w:multiLevelType w:val="hybridMultilevel"/>
    <w:tmpl w:val="F3848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867E28"/>
    <w:multiLevelType w:val="hybridMultilevel"/>
    <w:tmpl w:val="30EC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9E6ABC"/>
    <w:multiLevelType w:val="hybridMultilevel"/>
    <w:tmpl w:val="30A8F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696CF4"/>
    <w:multiLevelType w:val="hybridMultilevel"/>
    <w:tmpl w:val="224E4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9A0193"/>
    <w:multiLevelType w:val="hybridMultilevel"/>
    <w:tmpl w:val="284C65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72556A76"/>
    <w:multiLevelType w:val="hybridMultilevel"/>
    <w:tmpl w:val="1DD261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8"/>
  </w:num>
  <w:num w:numId="3">
    <w:abstractNumId w:val="5"/>
  </w:num>
  <w:num w:numId="4">
    <w:abstractNumId w:val="6"/>
  </w:num>
  <w:num w:numId="5">
    <w:abstractNumId w:val="1"/>
  </w:num>
  <w:num w:numId="6">
    <w:abstractNumId w:val="4"/>
  </w:num>
  <w:num w:numId="7">
    <w:abstractNumId w:val="7"/>
  </w:num>
  <w:num w:numId="8">
    <w:abstractNumId w:val="10"/>
  </w:num>
  <w:num w:numId="9">
    <w:abstractNumId w:val="6"/>
  </w:num>
  <w:num w:numId="10">
    <w:abstractNumId w:val="11"/>
  </w:num>
  <w:num w:numId="11">
    <w:abstractNumId w:val="3"/>
  </w:num>
  <w:num w:numId="12">
    <w:abstractNumId w:val="0"/>
  </w:num>
  <w:num w:numId="13">
    <w:abstractNumId w:val="12"/>
  </w:num>
  <w:num w:numId="14">
    <w:abstractNumId w:val="9"/>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oothroyd">
    <w15:presenceInfo w15:providerId="Windows Live" w15:userId="5aba134f60a58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A10C7"/>
    <w:rsid w:val="0000165E"/>
    <w:rsid w:val="00003644"/>
    <w:rsid w:val="00006104"/>
    <w:rsid w:val="00006E1E"/>
    <w:rsid w:val="0000769F"/>
    <w:rsid w:val="00010B17"/>
    <w:rsid w:val="0001156C"/>
    <w:rsid w:val="00012B80"/>
    <w:rsid w:val="00013A71"/>
    <w:rsid w:val="00013A93"/>
    <w:rsid w:val="00015726"/>
    <w:rsid w:val="000200B4"/>
    <w:rsid w:val="000223C7"/>
    <w:rsid w:val="0002338F"/>
    <w:rsid w:val="0002497B"/>
    <w:rsid w:val="00024ABA"/>
    <w:rsid w:val="0002522F"/>
    <w:rsid w:val="00026750"/>
    <w:rsid w:val="00030B9F"/>
    <w:rsid w:val="0003168D"/>
    <w:rsid w:val="00033F9A"/>
    <w:rsid w:val="0003565C"/>
    <w:rsid w:val="00035FBB"/>
    <w:rsid w:val="0003655F"/>
    <w:rsid w:val="00036D29"/>
    <w:rsid w:val="00040BA0"/>
    <w:rsid w:val="00042E79"/>
    <w:rsid w:val="00043321"/>
    <w:rsid w:val="00043A43"/>
    <w:rsid w:val="00044BC4"/>
    <w:rsid w:val="00050909"/>
    <w:rsid w:val="00051598"/>
    <w:rsid w:val="000525ED"/>
    <w:rsid w:val="00052AE4"/>
    <w:rsid w:val="00055F81"/>
    <w:rsid w:val="000573A7"/>
    <w:rsid w:val="00060B5E"/>
    <w:rsid w:val="000612CB"/>
    <w:rsid w:val="00061947"/>
    <w:rsid w:val="00061995"/>
    <w:rsid w:val="00063D01"/>
    <w:rsid w:val="00065EA5"/>
    <w:rsid w:val="000672AB"/>
    <w:rsid w:val="000728FA"/>
    <w:rsid w:val="00073FC6"/>
    <w:rsid w:val="0007641B"/>
    <w:rsid w:val="0007688A"/>
    <w:rsid w:val="00080166"/>
    <w:rsid w:val="000837E0"/>
    <w:rsid w:val="00084320"/>
    <w:rsid w:val="0008473D"/>
    <w:rsid w:val="00090D27"/>
    <w:rsid w:val="00092890"/>
    <w:rsid w:val="00094A16"/>
    <w:rsid w:val="00095906"/>
    <w:rsid w:val="00096D69"/>
    <w:rsid w:val="000A19B7"/>
    <w:rsid w:val="000A3101"/>
    <w:rsid w:val="000A376B"/>
    <w:rsid w:val="000A69EF"/>
    <w:rsid w:val="000A7721"/>
    <w:rsid w:val="000A785F"/>
    <w:rsid w:val="000A796B"/>
    <w:rsid w:val="000A7F07"/>
    <w:rsid w:val="000B4745"/>
    <w:rsid w:val="000C02B1"/>
    <w:rsid w:val="000C0582"/>
    <w:rsid w:val="000C23CE"/>
    <w:rsid w:val="000C36CF"/>
    <w:rsid w:val="000C3EEB"/>
    <w:rsid w:val="000C543A"/>
    <w:rsid w:val="000C5A0B"/>
    <w:rsid w:val="000C66C4"/>
    <w:rsid w:val="000C6A3F"/>
    <w:rsid w:val="000D1072"/>
    <w:rsid w:val="000D1450"/>
    <w:rsid w:val="000D1D19"/>
    <w:rsid w:val="000D3EAF"/>
    <w:rsid w:val="000D4337"/>
    <w:rsid w:val="000D52A4"/>
    <w:rsid w:val="000D765C"/>
    <w:rsid w:val="000E27BD"/>
    <w:rsid w:val="000E4323"/>
    <w:rsid w:val="000E4987"/>
    <w:rsid w:val="000E4F2E"/>
    <w:rsid w:val="000E4FD2"/>
    <w:rsid w:val="000E5929"/>
    <w:rsid w:val="000E74BF"/>
    <w:rsid w:val="000F1520"/>
    <w:rsid w:val="000F1AD3"/>
    <w:rsid w:val="000F31FF"/>
    <w:rsid w:val="000F52C1"/>
    <w:rsid w:val="000F5910"/>
    <w:rsid w:val="000F6B2D"/>
    <w:rsid w:val="000F6E21"/>
    <w:rsid w:val="000F7928"/>
    <w:rsid w:val="000F7C64"/>
    <w:rsid w:val="000F7DC3"/>
    <w:rsid w:val="001014C3"/>
    <w:rsid w:val="00101C12"/>
    <w:rsid w:val="00101F75"/>
    <w:rsid w:val="001041F5"/>
    <w:rsid w:val="00104900"/>
    <w:rsid w:val="00105B4E"/>
    <w:rsid w:val="00107658"/>
    <w:rsid w:val="0011106A"/>
    <w:rsid w:val="0011255E"/>
    <w:rsid w:val="001139AE"/>
    <w:rsid w:val="00113D88"/>
    <w:rsid w:val="00114FFE"/>
    <w:rsid w:val="00115429"/>
    <w:rsid w:val="00117B09"/>
    <w:rsid w:val="00123C97"/>
    <w:rsid w:val="001255E4"/>
    <w:rsid w:val="00126CE8"/>
    <w:rsid w:val="00130697"/>
    <w:rsid w:val="00132F1D"/>
    <w:rsid w:val="00133742"/>
    <w:rsid w:val="0013524E"/>
    <w:rsid w:val="001368A2"/>
    <w:rsid w:val="00136BAF"/>
    <w:rsid w:val="001401C0"/>
    <w:rsid w:val="0014036E"/>
    <w:rsid w:val="00140849"/>
    <w:rsid w:val="00141CFF"/>
    <w:rsid w:val="00150570"/>
    <w:rsid w:val="00151BAC"/>
    <w:rsid w:val="0015338E"/>
    <w:rsid w:val="00155B09"/>
    <w:rsid w:val="0015685F"/>
    <w:rsid w:val="00157986"/>
    <w:rsid w:val="00160376"/>
    <w:rsid w:val="00160DAA"/>
    <w:rsid w:val="00162B40"/>
    <w:rsid w:val="00165E0B"/>
    <w:rsid w:val="00170E7A"/>
    <w:rsid w:val="001722C2"/>
    <w:rsid w:val="00172584"/>
    <w:rsid w:val="00173839"/>
    <w:rsid w:val="00176F46"/>
    <w:rsid w:val="001772AE"/>
    <w:rsid w:val="001778DD"/>
    <w:rsid w:val="00182FDB"/>
    <w:rsid w:val="001869DB"/>
    <w:rsid w:val="001917B4"/>
    <w:rsid w:val="00192894"/>
    <w:rsid w:val="0019360D"/>
    <w:rsid w:val="001953BD"/>
    <w:rsid w:val="00195587"/>
    <w:rsid w:val="00197EEF"/>
    <w:rsid w:val="001A14D7"/>
    <w:rsid w:val="001A2501"/>
    <w:rsid w:val="001A2C3F"/>
    <w:rsid w:val="001A747B"/>
    <w:rsid w:val="001B032F"/>
    <w:rsid w:val="001B0B31"/>
    <w:rsid w:val="001B1137"/>
    <w:rsid w:val="001B1FFB"/>
    <w:rsid w:val="001B4411"/>
    <w:rsid w:val="001B46B4"/>
    <w:rsid w:val="001B6763"/>
    <w:rsid w:val="001B7D54"/>
    <w:rsid w:val="001B7D7A"/>
    <w:rsid w:val="001C0A24"/>
    <w:rsid w:val="001C53D7"/>
    <w:rsid w:val="001C6AEF"/>
    <w:rsid w:val="001D0327"/>
    <w:rsid w:val="001D120C"/>
    <w:rsid w:val="001D1935"/>
    <w:rsid w:val="001D30B2"/>
    <w:rsid w:val="001D73B4"/>
    <w:rsid w:val="001E245B"/>
    <w:rsid w:val="001E4176"/>
    <w:rsid w:val="001E45D9"/>
    <w:rsid w:val="001E65EB"/>
    <w:rsid w:val="001E7AD5"/>
    <w:rsid w:val="001E7D8E"/>
    <w:rsid w:val="001F528B"/>
    <w:rsid w:val="001F545D"/>
    <w:rsid w:val="001F6436"/>
    <w:rsid w:val="00200CB9"/>
    <w:rsid w:val="00203DB9"/>
    <w:rsid w:val="00205510"/>
    <w:rsid w:val="002058DF"/>
    <w:rsid w:val="0020732E"/>
    <w:rsid w:val="00207D01"/>
    <w:rsid w:val="00210E1C"/>
    <w:rsid w:val="00210FE2"/>
    <w:rsid w:val="0021114F"/>
    <w:rsid w:val="00212106"/>
    <w:rsid w:val="00213F3A"/>
    <w:rsid w:val="00214612"/>
    <w:rsid w:val="00215DE5"/>
    <w:rsid w:val="0021677C"/>
    <w:rsid w:val="00217710"/>
    <w:rsid w:val="00220312"/>
    <w:rsid w:val="0022102A"/>
    <w:rsid w:val="0022326E"/>
    <w:rsid w:val="00223520"/>
    <w:rsid w:val="002247C7"/>
    <w:rsid w:val="00226264"/>
    <w:rsid w:val="002267AF"/>
    <w:rsid w:val="002272B6"/>
    <w:rsid w:val="00232B5A"/>
    <w:rsid w:val="00232BF3"/>
    <w:rsid w:val="00233231"/>
    <w:rsid w:val="00235891"/>
    <w:rsid w:val="00235F28"/>
    <w:rsid w:val="00236F31"/>
    <w:rsid w:val="002370B4"/>
    <w:rsid w:val="00237B2D"/>
    <w:rsid w:val="00240FD5"/>
    <w:rsid w:val="00242A00"/>
    <w:rsid w:val="00242FE0"/>
    <w:rsid w:val="00243A80"/>
    <w:rsid w:val="00243E76"/>
    <w:rsid w:val="00245924"/>
    <w:rsid w:val="00245F4E"/>
    <w:rsid w:val="0025041D"/>
    <w:rsid w:val="00254FC7"/>
    <w:rsid w:val="002611DE"/>
    <w:rsid w:val="00261427"/>
    <w:rsid w:val="0026232E"/>
    <w:rsid w:val="00264C92"/>
    <w:rsid w:val="002703C0"/>
    <w:rsid w:val="0027237C"/>
    <w:rsid w:val="002760BA"/>
    <w:rsid w:val="002761F0"/>
    <w:rsid w:val="002768FE"/>
    <w:rsid w:val="002813DB"/>
    <w:rsid w:val="00282842"/>
    <w:rsid w:val="00283117"/>
    <w:rsid w:val="002843A5"/>
    <w:rsid w:val="0028501B"/>
    <w:rsid w:val="0028549A"/>
    <w:rsid w:val="00286731"/>
    <w:rsid w:val="00287977"/>
    <w:rsid w:val="0029084B"/>
    <w:rsid w:val="0029088B"/>
    <w:rsid w:val="00292D36"/>
    <w:rsid w:val="00295E3E"/>
    <w:rsid w:val="002A1675"/>
    <w:rsid w:val="002A3BAE"/>
    <w:rsid w:val="002A400D"/>
    <w:rsid w:val="002A6944"/>
    <w:rsid w:val="002B0CB9"/>
    <w:rsid w:val="002B35BB"/>
    <w:rsid w:val="002B5017"/>
    <w:rsid w:val="002B5167"/>
    <w:rsid w:val="002B581E"/>
    <w:rsid w:val="002B5B58"/>
    <w:rsid w:val="002B64FB"/>
    <w:rsid w:val="002B7164"/>
    <w:rsid w:val="002C098C"/>
    <w:rsid w:val="002C1385"/>
    <w:rsid w:val="002C2038"/>
    <w:rsid w:val="002C22A1"/>
    <w:rsid w:val="002C4B59"/>
    <w:rsid w:val="002C4EA7"/>
    <w:rsid w:val="002C74CD"/>
    <w:rsid w:val="002C7B6E"/>
    <w:rsid w:val="002C7BA0"/>
    <w:rsid w:val="002D061C"/>
    <w:rsid w:val="002D0925"/>
    <w:rsid w:val="002D127A"/>
    <w:rsid w:val="002D3664"/>
    <w:rsid w:val="002D5FCB"/>
    <w:rsid w:val="002D60C8"/>
    <w:rsid w:val="002D64AF"/>
    <w:rsid w:val="002D72FC"/>
    <w:rsid w:val="002D7BAA"/>
    <w:rsid w:val="002E14E5"/>
    <w:rsid w:val="002E50A6"/>
    <w:rsid w:val="002E5242"/>
    <w:rsid w:val="002E62C7"/>
    <w:rsid w:val="002F2F31"/>
    <w:rsid w:val="002F3760"/>
    <w:rsid w:val="002F389B"/>
    <w:rsid w:val="002F4501"/>
    <w:rsid w:val="002F5C77"/>
    <w:rsid w:val="002F71B5"/>
    <w:rsid w:val="002F7F1C"/>
    <w:rsid w:val="003007F8"/>
    <w:rsid w:val="00302754"/>
    <w:rsid w:val="003027B3"/>
    <w:rsid w:val="00303387"/>
    <w:rsid w:val="00306450"/>
    <w:rsid w:val="00306B81"/>
    <w:rsid w:val="00307277"/>
    <w:rsid w:val="00311E98"/>
    <w:rsid w:val="00313047"/>
    <w:rsid w:val="003135C2"/>
    <w:rsid w:val="00313F91"/>
    <w:rsid w:val="00323E12"/>
    <w:rsid w:val="00324123"/>
    <w:rsid w:val="0032546F"/>
    <w:rsid w:val="00326BD1"/>
    <w:rsid w:val="00326E61"/>
    <w:rsid w:val="00326ECB"/>
    <w:rsid w:val="00336075"/>
    <w:rsid w:val="00336A31"/>
    <w:rsid w:val="00336FC3"/>
    <w:rsid w:val="00337E16"/>
    <w:rsid w:val="00340A4C"/>
    <w:rsid w:val="00340C6A"/>
    <w:rsid w:val="00344457"/>
    <w:rsid w:val="00344D02"/>
    <w:rsid w:val="003461C8"/>
    <w:rsid w:val="00347608"/>
    <w:rsid w:val="0035021A"/>
    <w:rsid w:val="00351B65"/>
    <w:rsid w:val="00351D70"/>
    <w:rsid w:val="00354D79"/>
    <w:rsid w:val="0035579F"/>
    <w:rsid w:val="00356059"/>
    <w:rsid w:val="003612D6"/>
    <w:rsid w:val="00361543"/>
    <w:rsid w:val="003653D9"/>
    <w:rsid w:val="00365665"/>
    <w:rsid w:val="00375ADF"/>
    <w:rsid w:val="0037656B"/>
    <w:rsid w:val="00376EE6"/>
    <w:rsid w:val="00377333"/>
    <w:rsid w:val="00377993"/>
    <w:rsid w:val="00377B80"/>
    <w:rsid w:val="00381BE4"/>
    <w:rsid w:val="003837CE"/>
    <w:rsid w:val="00383F65"/>
    <w:rsid w:val="003870BD"/>
    <w:rsid w:val="003912E2"/>
    <w:rsid w:val="00391B98"/>
    <w:rsid w:val="003924B9"/>
    <w:rsid w:val="00392F0A"/>
    <w:rsid w:val="00393F53"/>
    <w:rsid w:val="0039450C"/>
    <w:rsid w:val="00396783"/>
    <w:rsid w:val="003975FE"/>
    <w:rsid w:val="003A1ADC"/>
    <w:rsid w:val="003A2B03"/>
    <w:rsid w:val="003A2DF4"/>
    <w:rsid w:val="003A4638"/>
    <w:rsid w:val="003B0631"/>
    <w:rsid w:val="003B0991"/>
    <w:rsid w:val="003B0CC2"/>
    <w:rsid w:val="003B1EC0"/>
    <w:rsid w:val="003B3C65"/>
    <w:rsid w:val="003B3C7D"/>
    <w:rsid w:val="003B4557"/>
    <w:rsid w:val="003B46BA"/>
    <w:rsid w:val="003B595D"/>
    <w:rsid w:val="003B6B52"/>
    <w:rsid w:val="003C0454"/>
    <w:rsid w:val="003C13C9"/>
    <w:rsid w:val="003C1E7F"/>
    <w:rsid w:val="003C29E1"/>
    <w:rsid w:val="003C2B52"/>
    <w:rsid w:val="003C39B4"/>
    <w:rsid w:val="003C54AD"/>
    <w:rsid w:val="003D1481"/>
    <w:rsid w:val="003D35B4"/>
    <w:rsid w:val="003D3A07"/>
    <w:rsid w:val="003D4870"/>
    <w:rsid w:val="003D4BAC"/>
    <w:rsid w:val="003D55A0"/>
    <w:rsid w:val="003D6AD2"/>
    <w:rsid w:val="003E4455"/>
    <w:rsid w:val="003E6F86"/>
    <w:rsid w:val="003F021A"/>
    <w:rsid w:val="003F0B8B"/>
    <w:rsid w:val="003F405B"/>
    <w:rsid w:val="003F49DC"/>
    <w:rsid w:val="003F4F09"/>
    <w:rsid w:val="004008BE"/>
    <w:rsid w:val="004014E9"/>
    <w:rsid w:val="004015F3"/>
    <w:rsid w:val="00401753"/>
    <w:rsid w:val="00402FD3"/>
    <w:rsid w:val="00403AB0"/>
    <w:rsid w:val="00405AEB"/>
    <w:rsid w:val="00407A03"/>
    <w:rsid w:val="004107A5"/>
    <w:rsid w:val="004131BC"/>
    <w:rsid w:val="00415623"/>
    <w:rsid w:val="00420602"/>
    <w:rsid w:val="00420E52"/>
    <w:rsid w:val="00424355"/>
    <w:rsid w:val="00425643"/>
    <w:rsid w:val="00425903"/>
    <w:rsid w:val="00425FBD"/>
    <w:rsid w:val="00426E6D"/>
    <w:rsid w:val="0042790E"/>
    <w:rsid w:val="00430694"/>
    <w:rsid w:val="0043092F"/>
    <w:rsid w:val="00430E01"/>
    <w:rsid w:val="00432CEB"/>
    <w:rsid w:val="004330CE"/>
    <w:rsid w:val="00433988"/>
    <w:rsid w:val="004351C0"/>
    <w:rsid w:val="00436876"/>
    <w:rsid w:val="0044043F"/>
    <w:rsid w:val="00441853"/>
    <w:rsid w:val="004428A8"/>
    <w:rsid w:val="004435A3"/>
    <w:rsid w:val="00443725"/>
    <w:rsid w:val="004440B6"/>
    <w:rsid w:val="0044465D"/>
    <w:rsid w:val="0044515A"/>
    <w:rsid w:val="00446973"/>
    <w:rsid w:val="004521DD"/>
    <w:rsid w:val="004539AB"/>
    <w:rsid w:val="00454C42"/>
    <w:rsid w:val="00455979"/>
    <w:rsid w:val="004566AD"/>
    <w:rsid w:val="004573A8"/>
    <w:rsid w:val="00457EF5"/>
    <w:rsid w:val="00460C72"/>
    <w:rsid w:val="004628D5"/>
    <w:rsid w:val="00463099"/>
    <w:rsid w:val="00465D74"/>
    <w:rsid w:val="00466F19"/>
    <w:rsid w:val="00470A37"/>
    <w:rsid w:val="00470E5F"/>
    <w:rsid w:val="004717C5"/>
    <w:rsid w:val="00472480"/>
    <w:rsid w:val="004732FA"/>
    <w:rsid w:val="0047445C"/>
    <w:rsid w:val="00475042"/>
    <w:rsid w:val="004754A8"/>
    <w:rsid w:val="00476604"/>
    <w:rsid w:val="00476BCE"/>
    <w:rsid w:val="00480E63"/>
    <w:rsid w:val="00484630"/>
    <w:rsid w:val="004855C9"/>
    <w:rsid w:val="004865CE"/>
    <w:rsid w:val="00487E5C"/>
    <w:rsid w:val="00493D22"/>
    <w:rsid w:val="00494AE9"/>
    <w:rsid w:val="00494F0D"/>
    <w:rsid w:val="00496D7D"/>
    <w:rsid w:val="004971B0"/>
    <w:rsid w:val="004A0273"/>
    <w:rsid w:val="004A09D5"/>
    <w:rsid w:val="004A0ED0"/>
    <w:rsid w:val="004A1070"/>
    <w:rsid w:val="004A21AE"/>
    <w:rsid w:val="004A29A9"/>
    <w:rsid w:val="004A5603"/>
    <w:rsid w:val="004A7BF3"/>
    <w:rsid w:val="004A7F31"/>
    <w:rsid w:val="004B0D44"/>
    <w:rsid w:val="004B369F"/>
    <w:rsid w:val="004B4C19"/>
    <w:rsid w:val="004B5A02"/>
    <w:rsid w:val="004C0987"/>
    <w:rsid w:val="004C1870"/>
    <w:rsid w:val="004C214E"/>
    <w:rsid w:val="004C39DC"/>
    <w:rsid w:val="004C6B46"/>
    <w:rsid w:val="004D25A1"/>
    <w:rsid w:val="004E1EA4"/>
    <w:rsid w:val="004E44B5"/>
    <w:rsid w:val="004E52A5"/>
    <w:rsid w:val="004E6E05"/>
    <w:rsid w:val="004F060E"/>
    <w:rsid w:val="004F4A87"/>
    <w:rsid w:val="004F6088"/>
    <w:rsid w:val="005030BE"/>
    <w:rsid w:val="00504481"/>
    <w:rsid w:val="00506028"/>
    <w:rsid w:val="005069D1"/>
    <w:rsid w:val="00506AB3"/>
    <w:rsid w:val="00507A06"/>
    <w:rsid w:val="005123FD"/>
    <w:rsid w:val="005129F3"/>
    <w:rsid w:val="00516348"/>
    <w:rsid w:val="00517790"/>
    <w:rsid w:val="00523F95"/>
    <w:rsid w:val="00524B7B"/>
    <w:rsid w:val="00525D5C"/>
    <w:rsid w:val="005306C3"/>
    <w:rsid w:val="00537DBF"/>
    <w:rsid w:val="00541952"/>
    <w:rsid w:val="005425EF"/>
    <w:rsid w:val="00545553"/>
    <w:rsid w:val="00545AD0"/>
    <w:rsid w:val="00546601"/>
    <w:rsid w:val="00547163"/>
    <w:rsid w:val="0055039E"/>
    <w:rsid w:val="00550913"/>
    <w:rsid w:val="00550E15"/>
    <w:rsid w:val="005515E4"/>
    <w:rsid w:val="00552B7F"/>
    <w:rsid w:val="005535E2"/>
    <w:rsid w:val="005537E4"/>
    <w:rsid w:val="00554D63"/>
    <w:rsid w:val="00554F2B"/>
    <w:rsid w:val="00555624"/>
    <w:rsid w:val="00556AFF"/>
    <w:rsid w:val="00560EA8"/>
    <w:rsid w:val="00562E72"/>
    <w:rsid w:val="005652C6"/>
    <w:rsid w:val="00565D69"/>
    <w:rsid w:val="00566934"/>
    <w:rsid w:val="00566CCD"/>
    <w:rsid w:val="00571932"/>
    <w:rsid w:val="00573953"/>
    <w:rsid w:val="00574D8B"/>
    <w:rsid w:val="005752D7"/>
    <w:rsid w:val="00575DAD"/>
    <w:rsid w:val="00576157"/>
    <w:rsid w:val="00576C38"/>
    <w:rsid w:val="00581E46"/>
    <w:rsid w:val="00587475"/>
    <w:rsid w:val="00587476"/>
    <w:rsid w:val="005900CD"/>
    <w:rsid w:val="0059085F"/>
    <w:rsid w:val="00590ED5"/>
    <w:rsid w:val="0059181D"/>
    <w:rsid w:val="00592869"/>
    <w:rsid w:val="00595244"/>
    <w:rsid w:val="00596979"/>
    <w:rsid w:val="005974DE"/>
    <w:rsid w:val="005978D9"/>
    <w:rsid w:val="00597D8A"/>
    <w:rsid w:val="005A10C7"/>
    <w:rsid w:val="005A1A12"/>
    <w:rsid w:val="005A408F"/>
    <w:rsid w:val="005A4F7A"/>
    <w:rsid w:val="005A7629"/>
    <w:rsid w:val="005A76CC"/>
    <w:rsid w:val="005B00B1"/>
    <w:rsid w:val="005B13B8"/>
    <w:rsid w:val="005B3585"/>
    <w:rsid w:val="005B5E36"/>
    <w:rsid w:val="005B7AB2"/>
    <w:rsid w:val="005C18C0"/>
    <w:rsid w:val="005C2676"/>
    <w:rsid w:val="005C4481"/>
    <w:rsid w:val="005C5253"/>
    <w:rsid w:val="005C5706"/>
    <w:rsid w:val="005C74F5"/>
    <w:rsid w:val="005D1560"/>
    <w:rsid w:val="005D1AA0"/>
    <w:rsid w:val="005D1FCC"/>
    <w:rsid w:val="005D578D"/>
    <w:rsid w:val="005D5B39"/>
    <w:rsid w:val="005E138C"/>
    <w:rsid w:val="005E1417"/>
    <w:rsid w:val="005E1A17"/>
    <w:rsid w:val="005E2534"/>
    <w:rsid w:val="005E58E8"/>
    <w:rsid w:val="005E5C79"/>
    <w:rsid w:val="005E65DD"/>
    <w:rsid w:val="005E66CE"/>
    <w:rsid w:val="005E6825"/>
    <w:rsid w:val="005F253E"/>
    <w:rsid w:val="005F4487"/>
    <w:rsid w:val="005F5726"/>
    <w:rsid w:val="00602AEF"/>
    <w:rsid w:val="0060711F"/>
    <w:rsid w:val="00611571"/>
    <w:rsid w:val="006118F7"/>
    <w:rsid w:val="00612834"/>
    <w:rsid w:val="0061590D"/>
    <w:rsid w:val="00617CC8"/>
    <w:rsid w:val="006203A1"/>
    <w:rsid w:val="00621589"/>
    <w:rsid w:val="006232DF"/>
    <w:rsid w:val="00623DD0"/>
    <w:rsid w:val="006241DE"/>
    <w:rsid w:val="0062554B"/>
    <w:rsid w:val="00625E84"/>
    <w:rsid w:val="00630DB9"/>
    <w:rsid w:val="00632C4F"/>
    <w:rsid w:val="00634309"/>
    <w:rsid w:val="00634A23"/>
    <w:rsid w:val="006364B2"/>
    <w:rsid w:val="00640457"/>
    <w:rsid w:val="0064137E"/>
    <w:rsid w:val="00641B79"/>
    <w:rsid w:val="00643685"/>
    <w:rsid w:val="0064489F"/>
    <w:rsid w:val="00652D94"/>
    <w:rsid w:val="00656B62"/>
    <w:rsid w:val="00657BD2"/>
    <w:rsid w:val="006615B2"/>
    <w:rsid w:val="00661686"/>
    <w:rsid w:val="00661AA1"/>
    <w:rsid w:val="00661BFD"/>
    <w:rsid w:val="00662BBF"/>
    <w:rsid w:val="006635CB"/>
    <w:rsid w:val="00663C2A"/>
    <w:rsid w:val="00665517"/>
    <w:rsid w:val="00671764"/>
    <w:rsid w:val="0067274A"/>
    <w:rsid w:val="00672854"/>
    <w:rsid w:val="0067576D"/>
    <w:rsid w:val="006764F0"/>
    <w:rsid w:val="00680E27"/>
    <w:rsid w:val="00683F2F"/>
    <w:rsid w:val="00687AA3"/>
    <w:rsid w:val="00690276"/>
    <w:rsid w:val="00690488"/>
    <w:rsid w:val="006905E8"/>
    <w:rsid w:val="00691A42"/>
    <w:rsid w:val="00692220"/>
    <w:rsid w:val="00693309"/>
    <w:rsid w:val="00694345"/>
    <w:rsid w:val="00696411"/>
    <w:rsid w:val="006A0FD7"/>
    <w:rsid w:val="006A2ED1"/>
    <w:rsid w:val="006A34F3"/>
    <w:rsid w:val="006A6F85"/>
    <w:rsid w:val="006B0E50"/>
    <w:rsid w:val="006B11C4"/>
    <w:rsid w:val="006B1AAA"/>
    <w:rsid w:val="006B24FC"/>
    <w:rsid w:val="006B264F"/>
    <w:rsid w:val="006B5B10"/>
    <w:rsid w:val="006B64D4"/>
    <w:rsid w:val="006B6C02"/>
    <w:rsid w:val="006C775D"/>
    <w:rsid w:val="006D0B44"/>
    <w:rsid w:val="006D1C17"/>
    <w:rsid w:val="006D1C3B"/>
    <w:rsid w:val="006D499A"/>
    <w:rsid w:val="006D4A34"/>
    <w:rsid w:val="006D5144"/>
    <w:rsid w:val="006D56BF"/>
    <w:rsid w:val="006D6158"/>
    <w:rsid w:val="006E1003"/>
    <w:rsid w:val="006E18EB"/>
    <w:rsid w:val="006E1CE9"/>
    <w:rsid w:val="006E2642"/>
    <w:rsid w:val="006E3C15"/>
    <w:rsid w:val="006E434F"/>
    <w:rsid w:val="006E4C03"/>
    <w:rsid w:val="006E541A"/>
    <w:rsid w:val="006E5C68"/>
    <w:rsid w:val="006F2690"/>
    <w:rsid w:val="006F2692"/>
    <w:rsid w:val="006F30E1"/>
    <w:rsid w:val="006F443C"/>
    <w:rsid w:val="006F580C"/>
    <w:rsid w:val="006F5F1A"/>
    <w:rsid w:val="006F7769"/>
    <w:rsid w:val="007027BE"/>
    <w:rsid w:val="007031FF"/>
    <w:rsid w:val="00704181"/>
    <w:rsid w:val="00706058"/>
    <w:rsid w:val="00707B8C"/>
    <w:rsid w:val="0071210C"/>
    <w:rsid w:val="007130F1"/>
    <w:rsid w:val="00714EFF"/>
    <w:rsid w:val="00715441"/>
    <w:rsid w:val="00716921"/>
    <w:rsid w:val="00716951"/>
    <w:rsid w:val="00717F3E"/>
    <w:rsid w:val="00722FA4"/>
    <w:rsid w:val="00723410"/>
    <w:rsid w:val="0072381A"/>
    <w:rsid w:val="00723A12"/>
    <w:rsid w:val="0072481D"/>
    <w:rsid w:val="0072567E"/>
    <w:rsid w:val="0072627A"/>
    <w:rsid w:val="00727B45"/>
    <w:rsid w:val="00730631"/>
    <w:rsid w:val="0073089B"/>
    <w:rsid w:val="007308DD"/>
    <w:rsid w:val="007327BB"/>
    <w:rsid w:val="00734DEF"/>
    <w:rsid w:val="00735235"/>
    <w:rsid w:val="00735A75"/>
    <w:rsid w:val="0073765F"/>
    <w:rsid w:val="0074000D"/>
    <w:rsid w:val="0074134B"/>
    <w:rsid w:val="007432DE"/>
    <w:rsid w:val="007442E4"/>
    <w:rsid w:val="00745C83"/>
    <w:rsid w:val="00746BBE"/>
    <w:rsid w:val="007474D9"/>
    <w:rsid w:val="007474DE"/>
    <w:rsid w:val="00750BA3"/>
    <w:rsid w:val="00752BDE"/>
    <w:rsid w:val="00754519"/>
    <w:rsid w:val="00756359"/>
    <w:rsid w:val="00757CFE"/>
    <w:rsid w:val="007604FD"/>
    <w:rsid w:val="00765F41"/>
    <w:rsid w:val="00766C5D"/>
    <w:rsid w:val="00766EBE"/>
    <w:rsid w:val="00770FED"/>
    <w:rsid w:val="007734AF"/>
    <w:rsid w:val="0077504A"/>
    <w:rsid w:val="007773BA"/>
    <w:rsid w:val="00780375"/>
    <w:rsid w:val="007827A8"/>
    <w:rsid w:val="00782E10"/>
    <w:rsid w:val="00784243"/>
    <w:rsid w:val="00784273"/>
    <w:rsid w:val="00786025"/>
    <w:rsid w:val="007862AB"/>
    <w:rsid w:val="00786803"/>
    <w:rsid w:val="00786D3F"/>
    <w:rsid w:val="00787547"/>
    <w:rsid w:val="00792218"/>
    <w:rsid w:val="00792AC9"/>
    <w:rsid w:val="0079358D"/>
    <w:rsid w:val="007939A8"/>
    <w:rsid w:val="007958C2"/>
    <w:rsid w:val="007960F3"/>
    <w:rsid w:val="007969A7"/>
    <w:rsid w:val="007A089C"/>
    <w:rsid w:val="007A11C8"/>
    <w:rsid w:val="007A23A4"/>
    <w:rsid w:val="007A26B3"/>
    <w:rsid w:val="007A30A8"/>
    <w:rsid w:val="007A4FEC"/>
    <w:rsid w:val="007A6B31"/>
    <w:rsid w:val="007A7D45"/>
    <w:rsid w:val="007B044D"/>
    <w:rsid w:val="007B17C2"/>
    <w:rsid w:val="007B2F56"/>
    <w:rsid w:val="007B3F7B"/>
    <w:rsid w:val="007C054C"/>
    <w:rsid w:val="007C30FC"/>
    <w:rsid w:val="007C314B"/>
    <w:rsid w:val="007C3806"/>
    <w:rsid w:val="007C7A13"/>
    <w:rsid w:val="007C7BAA"/>
    <w:rsid w:val="007D1797"/>
    <w:rsid w:val="007D2E79"/>
    <w:rsid w:val="007D4E26"/>
    <w:rsid w:val="007D66C4"/>
    <w:rsid w:val="007D73CE"/>
    <w:rsid w:val="007D7CE2"/>
    <w:rsid w:val="007E121C"/>
    <w:rsid w:val="007E33CF"/>
    <w:rsid w:val="007E5467"/>
    <w:rsid w:val="007E5F49"/>
    <w:rsid w:val="007E6175"/>
    <w:rsid w:val="007E6204"/>
    <w:rsid w:val="007E6589"/>
    <w:rsid w:val="007E67CF"/>
    <w:rsid w:val="007E7D82"/>
    <w:rsid w:val="007F0830"/>
    <w:rsid w:val="007F382B"/>
    <w:rsid w:val="007F70FE"/>
    <w:rsid w:val="007F76F6"/>
    <w:rsid w:val="00803997"/>
    <w:rsid w:val="00806CC3"/>
    <w:rsid w:val="00807109"/>
    <w:rsid w:val="00807714"/>
    <w:rsid w:val="00807921"/>
    <w:rsid w:val="00811E9F"/>
    <w:rsid w:val="00812EEA"/>
    <w:rsid w:val="00813CA0"/>
    <w:rsid w:val="00813CB8"/>
    <w:rsid w:val="00814356"/>
    <w:rsid w:val="00814978"/>
    <w:rsid w:val="00814D66"/>
    <w:rsid w:val="00814F9E"/>
    <w:rsid w:val="00820141"/>
    <w:rsid w:val="00823259"/>
    <w:rsid w:val="00824171"/>
    <w:rsid w:val="00824C57"/>
    <w:rsid w:val="008252DD"/>
    <w:rsid w:val="008301E0"/>
    <w:rsid w:val="00830939"/>
    <w:rsid w:val="0083283F"/>
    <w:rsid w:val="0083353B"/>
    <w:rsid w:val="0083362E"/>
    <w:rsid w:val="008344D7"/>
    <w:rsid w:val="00836039"/>
    <w:rsid w:val="00842CFE"/>
    <w:rsid w:val="00845283"/>
    <w:rsid w:val="008528E7"/>
    <w:rsid w:val="00854779"/>
    <w:rsid w:val="00854D24"/>
    <w:rsid w:val="008562CA"/>
    <w:rsid w:val="0085772E"/>
    <w:rsid w:val="00857AF2"/>
    <w:rsid w:val="00857BEF"/>
    <w:rsid w:val="008608A4"/>
    <w:rsid w:val="00864FF5"/>
    <w:rsid w:val="00865C69"/>
    <w:rsid w:val="00867721"/>
    <w:rsid w:val="00867B69"/>
    <w:rsid w:val="00871050"/>
    <w:rsid w:val="0087187A"/>
    <w:rsid w:val="00873272"/>
    <w:rsid w:val="00873D88"/>
    <w:rsid w:val="00874A2E"/>
    <w:rsid w:val="00876951"/>
    <w:rsid w:val="00877418"/>
    <w:rsid w:val="0088101C"/>
    <w:rsid w:val="00881C0D"/>
    <w:rsid w:val="00885F73"/>
    <w:rsid w:val="00886351"/>
    <w:rsid w:val="008904CB"/>
    <w:rsid w:val="00890B90"/>
    <w:rsid w:val="0089177D"/>
    <w:rsid w:val="00892D9A"/>
    <w:rsid w:val="00892F6C"/>
    <w:rsid w:val="00893629"/>
    <w:rsid w:val="008952AB"/>
    <w:rsid w:val="0089558E"/>
    <w:rsid w:val="00896357"/>
    <w:rsid w:val="008A0DE9"/>
    <w:rsid w:val="008A3B85"/>
    <w:rsid w:val="008A494E"/>
    <w:rsid w:val="008A55DD"/>
    <w:rsid w:val="008A69A5"/>
    <w:rsid w:val="008A7FFD"/>
    <w:rsid w:val="008B087D"/>
    <w:rsid w:val="008B0E83"/>
    <w:rsid w:val="008B2CCF"/>
    <w:rsid w:val="008B35BB"/>
    <w:rsid w:val="008B424D"/>
    <w:rsid w:val="008B643C"/>
    <w:rsid w:val="008B6D15"/>
    <w:rsid w:val="008C1798"/>
    <w:rsid w:val="008C1E05"/>
    <w:rsid w:val="008C2122"/>
    <w:rsid w:val="008C352B"/>
    <w:rsid w:val="008D071D"/>
    <w:rsid w:val="008D0CCB"/>
    <w:rsid w:val="008D104E"/>
    <w:rsid w:val="008D21B4"/>
    <w:rsid w:val="008D4462"/>
    <w:rsid w:val="008D47C5"/>
    <w:rsid w:val="008D5B2E"/>
    <w:rsid w:val="008D779E"/>
    <w:rsid w:val="008E05B5"/>
    <w:rsid w:val="008E07B2"/>
    <w:rsid w:val="008E2B53"/>
    <w:rsid w:val="008E55CD"/>
    <w:rsid w:val="008E62E0"/>
    <w:rsid w:val="008F3260"/>
    <w:rsid w:val="008F4016"/>
    <w:rsid w:val="008F6457"/>
    <w:rsid w:val="00900063"/>
    <w:rsid w:val="0090441A"/>
    <w:rsid w:val="00910B65"/>
    <w:rsid w:val="0091284F"/>
    <w:rsid w:val="009158FD"/>
    <w:rsid w:val="009159C9"/>
    <w:rsid w:val="00917A75"/>
    <w:rsid w:val="0092063C"/>
    <w:rsid w:val="0092117C"/>
    <w:rsid w:val="0092454E"/>
    <w:rsid w:val="00924BFD"/>
    <w:rsid w:val="0092539D"/>
    <w:rsid w:val="00927EFE"/>
    <w:rsid w:val="00930CD6"/>
    <w:rsid w:val="0093209D"/>
    <w:rsid w:val="00932B1F"/>
    <w:rsid w:val="00932DE8"/>
    <w:rsid w:val="009331C0"/>
    <w:rsid w:val="009340F8"/>
    <w:rsid w:val="00936848"/>
    <w:rsid w:val="00940E57"/>
    <w:rsid w:val="009430F4"/>
    <w:rsid w:val="00943356"/>
    <w:rsid w:val="009444EE"/>
    <w:rsid w:val="00946A6E"/>
    <w:rsid w:val="00950DC2"/>
    <w:rsid w:val="009510E0"/>
    <w:rsid w:val="0095311F"/>
    <w:rsid w:val="009537DE"/>
    <w:rsid w:val="009538D4"/>
    <w:rsid w:val="009543C4"/>
    <w:rsid w:val="009559CB"/>
    <w:rsid w:val="00955CD4"/>
    <w:rsid w:val="009641A7"/>
    <w:rsid w:val="0096453E"/>
    <w:rsid w:val="009648CF"/>
    <w:rsid w:val="0096577A"/>
    <w:rsid w:val="00965C91"/>
    <w:rsid w:val="0096696E"/>
    <w:rsid w:val="00967C45"/>
    <w:rsid w:val="0097079F"/>
    <w:rsid w:val="00970A42"/>
    <w:rsid w:val="0097372A"/>
    <w:rsid w:val="00975996"/>
    <w:rsid w:val="00982282"/>
    <w:rsid w:val="009840D2"/>
    <w:rsid w:val="009844B9"/>
    <w:rsid w:val="0098514C"/>
    <w:rsid w:val="00985C41"/>
    <w:rsid w:val="00986717"/>
    <w:rsid w:val="009935C9"/>
    <w:rsid w:val="00993FF5"/>
    <w:rsid w:val="009945EC"/>
    <w:rsid w:val="00994A58"/>
    <w:rsid w:val="00995F99"/>
    <w:rsid w:val="0099605B"/>
    <w:rsid w:val="00997893"/>
    <w:rsid w:val="009A4596"/>
    <w:rsid w:val="009A4877"/>
    <w:rsid w:val="009A4B2A"/>
    <w:rsid w:val="009A4D76"/>
    <w:rsid w:val="009A6F08"/>
    <w:rsid w:val="009A7C2D"/>
    <w:rsid w:val="009B01F8"/>
    <w:rsid w:val="009B2799"/>
    <w:rsid w:val="009B3646"/>
    <w:rsid w:val="009B65F6"/>
    <w:rsid w:val="009B7557"/>
    <w:rsid w:val="009C0115"/>
    <w:rsid w:val="009C1210"/>
    <w:rsid w:val="009C4564"/>
    <w:rsid w:val="009C59B3"/>
    <w:rsid w:val="009C5A66"/>
    <w:rsid w:val="009C7540"/>
    <w:rsid w:val="009C7B2A"/>
    <w:rsid w:val="009D133D"/>
    <w:rsid w:val="009D14D7"/>
    <w:rsid w:val="009D1AA0"/>
    <w:rsid w:val="009D216E"/>
    <w:rsid w:val="009D22B7"/>
    <w:rsid w:val="009D23B6"/>
    <w:rsid w:val="009D378B"/>
    <w:rsid w:val="009D4CBF"/>
    <w:rsid w:val="009D52B0"/>
    <w:rsid w:val="009E1E22"/>
    <w:rsid w:val="009E2107"/>
    <w:rsid w:val="009E4FA1"/>
    <w:rsid w:val="009E76CB"/>
    <w:rsid w:val="009F03AC"/>
    <w:rsid w:val="009F0EEB"/>
    <w:rsid w:val="009F0F11"/>
    <w:rsid w:val="009F2880"/>
    <w:rsid w:val="009F2BDA"/>
    <w:rsid w:val="009F459E"/>
    <w:rsid w:val="009F78E7"/>
    <w:rsid w:val="00A00374"/>
    <w:rsid w:val="00A04A27"/>
    <w:rsid w:val="00A06D42"/>
    <w:rsid w:val="00A06D84"/>
    <w:rsid w:val="00A06E3E"/>
    <w:rsid w:val="00A126EE"/>
    <w:rsid w:val="00A12AA6"/>
    <w:rsid w:val="00A13F49"/>
    <w:rsid w:val="00A20683"/>
    <w:rsid w:val="00A21474"/>
    <w:rsid w:val="00A21928"/>
    <w:rsid w:val="00A21CF0"/>
    <w:rsid w:val="00A220C1"/>
    <w:rsid w:val="00A2437F"/>
    <w:rsid w:val="00A24594"/>
    <w:rsid w:val="00A30188"/>
    <w:rsid w:val="00A31283"/>
    <w:rsid w:val="00A350AC"/>
    <w:rsid w:val="00A3725C"/>
    <w:rsid w:val="00A375A4"/>
    <w:rsid w:val="00A37A2B"/>
    <w:rsid w:val="00A37A3F"/>
    <w:rsid w:val="00A41A16"/>
    <w:rsid w:val="00A432C9"/>
    <w:rsid w:val="00A434DE"/>
    <w:rsid w:val="00A471A6"/>
    <w:rsid w:val="00A47EC5"/>
    <w:rsid w:val="00A521BD"/>
    <w:rsid w:val="00A53C8C"/>
    <w:rsid w:val="00A54701"/>
    <w:rsid w:val="00A55B1A"/>
    <w:rsid w:val="00A55C00"/>
    <w:rsid w:val="00A56222"/>
    <w:rsid w:val="00A5755A"/>
    <w:rsid w:val="00A57704"/>
    <w:rsid w:val="00A62ED6"/>
    <w:rsid w:val="00A63D34"/>
    <w:rsid w:val="00A63E06"/>
    <w:rsid w:val="00A66A27"/>
    <w:rsid w:val="00A70798"/>
    <w:rsid w:val="00A70A88"/>
    <w:rsid w:val="00A70D67"/>
    <w:rsid w:val="00A728D7"/>
    <w:rsid w:val="00A72BEF"/>
    <w:rsid w:val="00A74314"/>
    <w:rsid w:val="00A75F00"/>
    <w:rsid w:val="00A831C9"/>
    <w:rsid w:val="00A838EF"/>
    <w:rsid w:val="00A8441A"/>
    <w:rsid w:val="00A847EE"/>
    <w:rsid w:val="00A84848"/>
    <w:rsid w:val="00A85F43"/>
    <w:rsid w:val="00A86DE6"/>
    <w:rsid w:val="00A9160E"/>
    <w:rsid w:val="00A91BF7"/>
    <w:rsid w:val="00A91D54"/>
    <w:rsid w:val="00A92E37"/>
    <w:rsid w:val="00A932BE"/>
    <w:rsid w:val="00A93F88"/>
    <w:rsid w:val="00A94D8B"/>
    <w:rsid w:val="00AA22E4"/>
    <w:rsid w:val="00AA3203"/>
    <w:rsid w:val="00AA5F77"/>
    <w:rsid w:val="00AA647C"/>
    <w:rsid w:val="00AA6A4F"/>
    <w:rsid w:val="00AB115F"/>
    <w:rsid w:val="00AB1C73"/>
    <w:rsid w:val="00AB1FD3"/>
    <w:rsid w:val="00AB3F52"/>
    <w:rsid w:val="00AB4A79"/>
    <w:rsid w:val="00AB5969"/>
    <w:rsid w:val="00AC0247"/>
    <w:rsid w:val="00AC02B2"/>
    <w:rsid w:val="00AC1446"/>
    <w:rsid w:val="00AC178F"/>
    <w:rsid w:val="00AC3805"/>
    <w:rsid w:val="00AC69F8"/>
    <w:rsid w:val="00AD131F"/>
    <w:rsid w:val="00AD250B"/>
    <w:rsid w:val="00AD256F"/>
    <w:rsid w:val="00AD3925"/>
    <w:rsid w:val="00AD4E62"/>
    <w:rsid w:val="00AD5A5F"/>
    <w:rsid w:val="00AD7D95"/>
    <w:rsid w:val="00AE08A4"/>
    <w:rsid w:val="00AE0B57"/>
    <w:rsid w:val="00AE4757"/>
    <w:rsid w:val="00AE5D85"/>
    <w:rsid w:val="00AE6BA8"/>
    <w:rsid w:val="00AF0EAF"/>
    <w:rsid w:val="00AF0EF3"/>
    <w:rsid w:val="00AF3E5B"/>
    <w:rsid w:val="00AF47AC"/>
    <w:rsid w:val="00AF5DCF"/>
    <w:rsid w:val="00AF693F"/>
    <w:rsid w:val="00AF7D7D"/>
    <w:rsid w:val="00B0097D"/>
    <w:rsid w:val="00B01003"/>
    <w:rsid w:val="00B01CF2"/>
    <w:rsid w:val="00B02849"/>
    <w:rsid w:val="00B03EFF"/>
    <w:rsid w:val="00B05B98"/>
    <w:rsid w:val="00B06033"/>
    <w:rsid w:val="00B071EA"/>
    <w:rsid w:val="00B108B5"/>
    <w:rsid w:val="00B1163D"/>
    <w:rsid w:val="00B116E8"/>
    <w:rsid w:val="00B11EAA"/>
    <w:rsid w:val="00B1208A"/>
    <w:rsid w:val="00B157CE"/>
    <w:rsid w:val="00B164B6"/>
    <w:rsid w:val="00B17109"/>
    <w:rsid w:val="00B22053"/>
    <w:rsid w:val="00B23700"/>
    <w:rsid w:val="00B246DF"/>
    <w:rsid w:val="00B24D63"/>
    <w:rsid w:val="00B26381"/>
    <w:rsid w:val="00B277A4"/>
    <w:rsid w:val="00B30530"/>
    <w:rsid w:val="00B309AD"/>
    <w:rsid w:val="00B3161A"/>
    <w:rsid w:val="00B329B6"/>
    <w:rsid w:val="00B335FE"/>
    <w:rsid w:val="00B42BDC"/>
    <w:rsid w:val="00B43D11"/>
    <w:rsid w:val="00B43EAC"/>
    <w:rsid w:val="00B50FB5"/>
    <w:rsid w:val="00B52A6B"/>
    <w:rsid w:val="00B54200"/>
    <w:rsid w:val="00B54898"/>
    <w:rsid w:val="00B57713"/>
    <w:rsid w:val="00B61B37"/>
    <w:rsid w:val="00B63C2E"/>
    <w:rsid w:val="00B63FDF"/>
    <w:rsid w:val="00B677D5"/>
    <w:rsid w:val="00B7088F"/>
    <w:rsid w:val="00B720B0"/>
    <w:rsid w:val="00B735F7"/>
    <w:rsid w:val="00B74072"/>
    <w:rsid w:val="00B747DE"/>
    <w:rsid w:val="00B74EA8"/>
    <w:rsid w:val="00B75563"/>
    <w:rsid w:val="00B80FD7"/>
    <w:rsid w:val="00B80FF7"/>
    <w:rsid w:val="00B81B9D"/>
    <w:rsid w:val="00B81CB2"/>
    <w:rsid w:val="00B81ECF"/>
    <w:rsid w:val="00B825AD"/>
    <w:rsid w:val="00B82B2F"/>
    <w:rsid w:val="00B82F8C"/>
    <w:rsid w:val="00B83798"/>
    <w:rsid w:val="00B8379D"/>
    <w:rsid w:val="00B837B6"/>
    <w:rsid w:val="00B846EB"/>
    <w:rsid w:val="00B84AAB"/>
    <w:rsid w:val="00B8745A"/>
    <w:rsid w:val="00B87A52"/>
    <w:rsid w:val="00B91392"/>
    <w:rsid w:val="00B93170"/>
    <w:rsid w:val="00B94303"/>
    <w:rsid w:val="00B9432A"/>
    <w:rsid w:val="00B95E78"/>
    <w:rsid w:val="00B9735B"/>
    <w:rsid w:val="00B97F2D"/>
    <w:rsid w:val="00BA0BA9"/>
    <w:rsid w:val="00BA427B"/>
    <w:rsid w:val="00BA4F99"/>
    <w:rsid w:val="00BA6E17"/>
    <w:rsid w:val="00BA734D"/>
    <w:rsid w:val="00BA7FC6"/>
    <w:rsid w:val="00BB086B"/>
    <w:rsid w:val="00BB0F25"/>
    <w:rsid w:val="00BB1921"/>
    <w:rsid w:val="00BB39E1"/>
    <w:rsid w:val="00BB3D67"/>
    <w:rsid w:val="00BB6257"/>
    <w:rsid w:val="00BB6D2D"/>
    <w:rsid w:val="00BB7648"/>
    <w:rsid w:val="00BB78FD"/>
    <w:rsid w:val="00BC2E40"/>
    <w:rsid w:val="00BC4F26"/>
    <w:rsid w:val="00BC524E"/>
    <w:rsid w:val="00BC68E8"/>
    <w:rsid w:val="00BD16B4"/>
    <w:rsid w:val="00BD1F62"/>
    <w:rsid w:val="00BD2277"/>
    <w:rsid w:val="00BD2DE1"/>
    <w:rsid w:val="00BD36EA"/>
    <w:rsid w:val="00BD5FA4"/>
    <w:rsid w:val="00BD7BA8"/>
    <w:rsid w:val="00BE1148"/>
    <w:rsid w:val="00BE1568"/>
    <w:rsid w:val="00BE1EAA"/>
    <w:rsid w:val="00BE24B3"/>
    <w:rsid w:val="00BE2D1C"/>
    <w:rsid w:val="00BE3774"/>
    <w:rsid w:val="00BE4AA8"/>
    <w:rsid w:val="00BE549D"/>
    <w:rsid w:val="00BF0642"/>
    <w:rsid w:val="00BF0C44"/>
    <w:rsid w:val="00BF20E9"/>
    <w:rsid w:val="00BF4A60"/>
    <w:rsid w:val="00BF4A80"/>
    <w:rsid w:val="00BF5B9E"/>
    <w:rsid w:val="00C02C64"/>
    <w:rsid w:val="00C02EC3"/>
    <w:rsid w:val="00C05AF7"/>
    <w:rsid w:val="00C0772D"/>
    <w:rsid w:val="00C10940"/>
    <w:rsid w:val="00C13025"/>
    <w:rsid w:val="00C173D2"/>
    <w:rsid w:val="00C17453"/>
    <w:rsid w:val="00C210D3"/>
    <w:rsid w:val="00C2206B"/>
    <w:rsid w:val="00C227D4"/>
    <w:rsid w:val="00C25086"/>
    <w:rsid w:val="00C25EDD"/>
    <w:rsid w:val="00C3149F"/>
    <w:rsid w:val="00C31D3F"/>
    <w:rsid w:val="00C3296A"/>
    <w:rsid w:val="00C348DF"/>
    <w:rsid w:val="00C37A27"/>
    <w:rsid w:val="00C402BB"/>
    <w:rsid w:val="00C40D43"/>
    <w:rsid w:val="00C42260"/>
    <w:rsid w:val="00C423A9"/>
    <w:rsid w:val="00C448CC"/>
    <w:rsid w:val="00C45C07"/>
    <w:rsid w:val="00C51207"/>
    <w:rsid w:val="00C52B26"/>
    <w:rsid w:val="00C532B5"/>
    <w:rsid w:val="00C53B6D"/>
    <w:rsid w:val="00C57B9C"/>
    <w:rsid w:val="00C6150D"/>
    <w:rsid w:val="00C61704"/>
    <w:rsid w:val="00C6341B"/>
    <w:rsid w:val="00C65EB3"/>
    <w:rsid w:val="00C668BF"/>
    <w:rsid w:val="00C66FA8"/>
    <w:rsid w:val="00C7050D"/>
    <w:rsid w:val="00C722BE"/>
    <w:rsid w:val="00C7288C"/>
    <w:rsid w:val="00C74806"/>
    <w:rsid w:val="00C752FB"/>
    <w:rsid w:val="00C83CFE"/>
    <w:rsid w:val="00C84625"/>
    <w:rsid w:val="00C860E6"/>
    <w:rsid w:val="00C90C55"/>
    <w:rsid w:val="00C93E44"/>
    <w:rsid w:val="00C95104"/>
    <w:rsid w:val="00C95ABF"/>
    <w:rsid w:val="00C970BD"/>
    <w:rsid w:val="00CA1258"/>
    <w:rsid w:val="00CA728D"/>
    <w:rsid w:val="00CB27F1"/>
    <w:rsid w:val="00CB2D0D"/>
    <w:rsid w:val="00CB374E"/>
    <w:rsid w:val="00CC21F0"/>
    <w:rsid w:val="00CC3305"/>
    <w:rsid w:val="00CC48A4"/>
    <w:rsid w:val="00CC4A22"/>
    <w:rsid w:val="00CC5C7A"/>
    <w:rsid w:val="00CC7711"/>
    <w:rsid w:val="00CD2594"/>
    <w:rsid w:val="00CD3FB5"/>
    <w:rsid w:val="00CD7283"/>
    <w:rsid w:val="00CD7735"/>
    <w:rsid w:val="00CE367F"/>
    <w:rsid w:val="00CE4AB6"/>
    <w:rsid w:val="00CE602D"/>
    <w:rsid w:val="00CE614D"/>
    <w:rsid w:val="00CE75D3"/>
    <w:rsid w:val="00CF17F9"/>
    <w:rsid w:val="00CF1C3B"/>
    <w:rsid w:val="00CF5BF3"/>
    <w:rsid w:val="00CF6816"/>
    <w:rsid w:val="00CF6CA5"/>
    <w:rsid w:val="00CF6D34"/>
    <w:rsid w:val="00D002BA"/>
    <w:rsid w:val="00D00B98"/>
    <w:rsid w:val="00D011BE"/>
    <w:rsid w:val="00D04F4D"/>
    <w:rsid w:val="00D06F8B"/>
    <w:rsid w:val="00D10380"/>
    <w:rsid w:val="00D12CCC"/>
    <w:rsid w:val="00D135D5"/>
    <w:rsid w:val="00D1496C"/>
    <w:rsid w:val="00D149BE"/>
    <w:rsid w:val="00D16239"/>
    <w:rsid w:val="00D16498"/>
    <w:rsid w:val="00D1758F"/>
    <w:rsid w:val="00D22B4E"/>
    <w:rsid w:val="00D2395A"/>
    <w:rsid w:val="00D27691"/>
    <w:rsid w:val="00D27EC6"/>
    <w:rsid w:val="00D318A2"/>
    <w:rsid w:val="00D369E0"/>
    <w:rsid w:val="00D42F1A"/>
    <w:rsid w:val="00D44B31"/>
    <w:rsid w:val="00D473AE"/>
    <w:rsid w:val="00D47DDF"/>
    <w:rsid w:val="00D503C6"/>
    <w:rsid w:val="00D51E5B"/>
    <w:rsid w:val="00D52504"/>
    <w:rsid w:val="00D53754"/>
    <w:rsid w:val="00D5535E"/>
    <w:rsid w:val="00D55960"/>
    <w:rsid w:val="00D56FEF"/>
    <w:rsid w:val="00D63C55"/>
    <w:rsid w:val="00D65946"/>
    <w:rsid w:val="00D7106A"/>
    <w:rsid w:val="00D72020"/>
    <w:rsid w:val="00D723AC"/>
    <w:rsid w:val="00D7262F"/>
    <w:rsid w:val="00D73566"/>
    <w:rsid w:val="00D75B1D"/>
    <w:rsid w:val="00D76593"/>
    <w:rsid w:val="00D76945"/>
    <w:rsid w:val="00D77572"/>
    <w:rsid w:val="00D81AED"/>
    <w:rsid w:val="00D81B60"/>
    <w:rsid w:val="00D8317F"/>
    <w:rsid w:val="00D85E5D"/>
    <w:rsid w:val="00D860A1"/>
    <w:rsid w:val="00D864FD"/>
    <w:rsid w:val="00D86F92"/>
    <w:rsid w:val="00D926E0"/>
    <w:rsid w:val="00D94212"/>
    <w:rsid w:val="00D947D6"/>
    <w:rsid w:val="00D96992"/>
    <w:rsid w:val="00D972F2"/>
    <w:rsid w:val="00D97847"/>
    <w:rsid w:val="00D97B72"/>
    <w:rsid w:val="00D97C92"/>
    <w:rsid w:val="00DA032A"/>
    <w:rsid w:val="00DA3B72"/>
    <w:rsid w:val="00DA553D"/>
    <w:rsid w:val="00DA7342"/>
    <w:rsid w:val="00DB0722"/>
    <w:rsid w:val="00DB0A95"/>
    <w:rsid w:val="00DB137F"/>
    <w:rsid w:val="00DB4246"/>
    <w:rsid w:val="00DB662C"/>
    <w:rsid w:val="00DB6BF0"/>
    <w:rsid w:val="00DB6E2E"/>
    <w:rsid w:val="00DC07D2"/>
    <w:rsid w:val="00DC1974"/>
    <w:rsid w:val="00DC2A6C"/>
    <w:rsid w:val="00DD131A"/>
    <w:rsid w:val="00DD2537"/>
    <w:rsid w:val="00DD3115"/>
    <w:rsid w:val="00DD53B1"/>
    <w:rsid w:val="00DD7014"/>
    <w:rsid w:val="00DD7549"/>
    <w:rsid w:val="00DD7A84"/>
    <w:rsid w:val="00DE01D2"/>
    <w:rsid w:val="00DE2462"/>
    <w:rsid w:val="00DE2D83"/>
    <w:rsid w:val="00DE366B"/>
    <w:rsid w:val="00DE594D"/>
    <w:rsid w:val="00DE63C0"/>
    <w:rsid w:val="00DE6CF0"/>
    <w:rsid w:val="00DF0B1F"/>
    <w:rsid w:val="00DF175F"/>
    <w:rsid w:val="00DF2F39"/>
    <w:rsid w:val="00DF5598"/>
    <w:rsid w:val="00DF5B2C"/>
    <w:rsid w:val="00DF7944"/>
    <w:rsid w:val="00E0072F"/>
    <w:rsid w:val="00E00BBC"/>
    <w:rsid w:val="00E01E0C"/>
    <w:rsid w:val="00E01EAB"/>
    <w:rsid w:val="00E039EC"/>
    <w:rsid w:val="00E04FD9"/>
    <w:rsid w:val="00E05E2D"/>
    <w:rsid w:val="00E0636E"/>
    <w:rsid w:val="00E10564"/>
    <w:rsid w:val="00E135A5"/>
    <w:rsid w:val="00E13DC5"/>
    <w:rsid w:val="00E167F8"/>
    <w:rsid w:val="00E16B38"/>
    <w:rsid w:val="00E1701E"/>
    <w:rsid w:val="00E2174B"/>
    <w:rsid w:val="00E23603"/>
    <w:rsid w:val="00E24321"/>
    <w:rsid w:val="00E267A4"/>
    <w:rsid w:val="00E27CE6"/>
    <w:rsid w:val="00E3007E"/>
    <w:rsid w:val="00E304FB"/>
    <w:rsid w:val="00E319A8"/>
    <w:rsid w:val="00E326CE"/>
    <w:rsid w:val="00E34D57"/>
    <w:rsid w:val="00E42E7E"/>
    <w:rsid w:val="00E42F35"/>
    <w:rsid w:val="00E44FFB"/>
    <w:rsid w:val="00E46246"/>
    <w:rsid w:val="00E46823"/>
    <w:rsid w:val="00E5074E"/>
    <w:rsid w:val="00E51670"/>
    <w:rsid w:val="00E51CCE"/>
    <w:rsid w:val="00E52816"/>
    <w:rsid w:val="00E52910"/>
    <w:rsid w:val="00E53017"/>
    <w:rsid w:val="00E53A8C"/>
    <w:rsid w:val="00E54C94"/>
    <w:rsid w:val="00E57EC8"/>
    <w:rsid w:val="00E61472"/>
    <w:rsid w:val="00E61B4B"/>
    <w:rsid w:val="00E64021"/>
    <w:rsid w:val="00E67182"/>
    <w:rsid w:val="00E70403"/>
    <w:rsid w:val="00E715B4"/>
    <w:rsid w:val="00E7519C"/>
    <w:rsid w:val="00E759AD"/>
    <w:rsid w:val="00E771BA"/>
    <w:rsid w:val="00E77C01"/>
    <w:rsid w:val="00E803AD"/>
    <w:rsid w:val="00E80C59"/>
    <w:rsid w:val="00E80CA9"/>
    <w:rsid w:val="00E818D5"/>
    <w:rsid w:val="00E82C41"/>
    <w:rsid w:val="00E84553"/>
    <w:rsid w:val="00E845BD"/>
    <w:rsid w:val="00E84790"/>
    <w:rsid w:val="00E849FE"/>
    <w:rsid w:val="00E8558B"/>
    <w:rsid w:val="00E8571A"/>
    <w:rsid w:val="00E86156"/>
    <w:rsid w:val="00E86FC4"/>
    <w:rsid w:val="00E900D8"/>
    <w:rsid w:val="00E90274"/>
    <w:rsid w:val="00E9484F"/>
    <w:rsid w:val="00E94FB9"/>
    <w:rsid w:val="00E9566C"/>
    <w:rsid w:val="00E973AC"/>
    <w:rsid w:val="00EA1C3A"/>
    <w:rsid w:val="00EA2758"/>
    <w:rsid w:val="00EB0981"/>
    <w:rsid w:val="00EB395D"/>
    <w:rsid w:val="00EB49DB"/>
    <w:rsid w:val="00EC1A8B"/>
    <w:rsid w:val="00EC29E7"/>
    <w:rsid w:val="00EC2A47"/>
    <w:rsid w:val="00EC2DBD"/>
    <w:rsid w:val="00EC325A"/>
    <w:rsid w:val="00EC37AD"/>
    <w:rsid w:val="00EC4664"/>
    <w:rsid w:val="00ED6529"/>
    <w:rsid w:val="00EE35A9"/>
    <w:rsid w:val="00EE6B2F"/>
    <w:rsid w:val="00EE6FAE"/>
    <w:rsid w:val="00EF00C2"/>
    <w:rsid w:val="00EF034A"/>
    <w:rsid w:val="00EF0A8B"/>
    <w:rsid w:val="00EF11E8"/>
    <w:rsid w:val="00EF18ED"/>
    <w:rsid w:val="00EF35D9"/>
    <w:rsid w:val="00EF3A05"/>
    <w:rsid w:val="00EF3A45"/>
    <w:rsid w:val="00EF4D4E"/>
    <w:rsid w:val="00F00609"/>
    <w:rsid w:val="00F00BF9"/>
    <w:rsid w:val="00F0142E"/>
    <w:rsid w:val="00F02E9C"/>
    <w:rsid w:val="00F03900"/>
    <w:rsid w:val="00F03984"/>
    <w:rsid w:val="00F05205"/>
    <w:rsid w:val="00F05C29"/>
    <w:rsid w:val="00F07B97"/>
    <w:rsid w:val="00F12E3A"/>
    <w:rsid w:val="00F1475D"/>
    <w:rsid w:val="00F14AA2"/>
    <w:rsid w:val="00F16CA6"/>
    <w:rsid w:val="00F17BEC"/>
    <w:rsid w:val="00F205A7"/>
    <w:rsid w:val="00F21BC2"/>
    <w:rsid w:val="00F22060"/>
    <w:rsid w:val="00F2472A"/>
    <w:rsid w:val="00F259F6"/>
    <w:rsid w:val="00F25A42"/>
    <w:rsid w:val="00F26DBE"/>
    <w:rsid w:val="00F26FB8"/>
    <w:rsid w:val="00F27037"/>
    <w:rsid w:val="00F2775E"/>
    <w:rsid w:val="00F309D0"/>
    <w:rsid w:val="00F31DB3"/>
    <w:rsid w:val="00F31E63"/>
    <w:rsid w:val="00F33BE5"/>
    <w:rsid w:val="00F342FA"/>
    <w:rsid w:val="00F34514"/>
    <w:rsid w:val="00F3492B"/>
    <w:rsid w:val="00F403A4"/>
    <w:rsid w:val="00F4102B"/>
    <w:rsid w:val="00F413B7"/>
    <w:rsid w:val="00F42512"/>
    <w:rsid w:val="00F44060"/>
    <w:rsid w:val="00F441A0"/>
    <w:rsid w:val="00F45326"/>
    <w:rsid w:val="00F459E2"/>
    <w:rsid w:val="00F45AD4"/>
    <w:rsid w:val="00F46623"/>
    <w:rsid w:val="00F46C53"/>
    <w:rsid w:val="00F50C30"/>
    <w:rsid w:val="00F51D32"/>
    <w:rsid w:val="00F5214A"/>
    <w:rsid w:val="00F538FA"/>
    <w:rsid w:val="00F543B8"/>
    <w:rsid w:val="00F550FB"/>
    <w:rsid w:val="00F5515F"/>
    <w:rsid w:val="00F55FF1"/>
    <w:rsid w:val="00F560F8"/>
    <w:rsid w:val="00F57BF2"/>
    <w:rsid w:val="00F6254F"/>
    <w:rsid w:val="00F63D2D"/>
    <w:rsid w:val="00F63DF4"/>
    <w:rsid w:val="00F63EA9"/>
    <w:rsid w:val="00F66397"/>
    <w:rsid w:val="00F67CBA"/>
    <w:rsid w:val="00F74ABD"/>
    <w:rsid w:val="00F807C7"/>
    <w:rsid w:val="00F808C5"/>
    <w:rsid w:val="00F812C6"/>
    <w:rsid w:val="00F8131B"/>
    <w:rsid w:val="00F8161E"/>
    <w:rsid w:val="00F84A3C"/>
    <w:rsid w:val="00F8589C"/>
    <w:rsid w:val="00F85CC0"/>
    <w:rsid w:val="00F925FF"/>
    <w:rsid w:val="00F93E91"/>
    <w:rsid w:val="00F94881"/>
    <w:rsid w:val="00FA292E"/>
    <w:rsid w:val="00FA2CF2"/>
    <w:rsid w:val="00FA40E9"/>
    <w:rsid w:val="00FA61E3"/>
    <w:rsid w:val="00FA7753"/>
    <w:rsid w:val="00FB09BA"/>
    <w:rsid w:val="00FB192D"/>
    <w:rsid w:val="00FB2AB5"/>
    <w:rsid w:val="00FB4CAA"/>
    <w:rsid w:val="00FB5058"/>
    <w:rsid w:val="00FC2E0B"/>
    <w:rsid w:val="00FC4159"/>
    <w:rsid w:val="00FC6201"/>
    <w:rsid w:val="00FD0CE5"/>
    <w:rsid w:val="00FD356F"/>
    <w:rsid w:val="00FE011C"/>
    <w:rsid w:val="00FE09FA"/>
    <w:rsid w:val="00FE2734"/>
    <w:rsid w:val="00FE2BBC"/>
    <w:rsid w:val="00FE3B6E"/>
    <w:rsid w:val="00FE72BA"/>
    <w:rsid w:val="00FF24D2"/>
    <w:rsid w:val="00FF3090"/>
    <w:rsid w:val="00FF3837"/>
    <w:rsid w:val="00FF46F7"/>
    <w:rsid w:val="00FF654D"/>
    <w:rsid w:val="00FF6B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shapelayout>
  </w:shapeDefaults>
  <w:decimalSymbol w:val="."/>
  <w:listSeparator w:val=","/>
  <w14:docId w14:val="375DB9A1"/>
  <w15:docId w15:val="{9AEDAFEC-09BE-497F-865B-D434237F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uiPriority="0" w:qFormat="1"/>
    <w:lsdException w:name="heading 5" w:semiHidden="1" w:uiPriority="9" w:unhideWhenUsed="1"/>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181"/>
    <w:rPr>
      <w:rFonts w:ascii="Arial" w:eastAsia="Times New Roman" w:hAnsi="Arial"/>
      <w:szCs w:val="24"/>
      <w:lang w:eastAsia="en-US"/>
    </w:rPr>
  </w:style>
  <w:style w:type="paragraph" w:styleId="Heading1">
    <w:name w:val="heading 1"/>
    <w:basedOn w:val="Normal"/>
    <w:next w:val="Normal"/>
    <w:link w:val="Heading1Char"/>
    <w:uiPriority w:val="9"/>
    <w:qFormat/>
    <w:rsid w:val="007E6175"/>
    <w:pPr>
      <w:keepNext/>
      <w:pageBreakBefore/>
      <w:shd w:val="clear" w:color="auto" w:fill="8B116A"/>
      <w:spacing w:before="240" w:after="60"/>
      <w:outlineLvl w:val="0"/>
    </w:pPr>
    <w:rPr>
      <w:b/>
      <w:bCs/>
      <w:color w:val="FFFFFF"/>
      <w:kern w:val="32"/>
      <w:sz w:val="36"/>
      <w:szCs w:val="32"/>
    </w:rPr>
  </w:style>
  <w:style w:type="paragraph" w:styleId="Heading2">
    <w:name w:val="heading 2"/>
    <w:basedOn w:val="Normal"/>
    <w:next w:val="Normal"/>
    <w:link w:val="Heading2Char"/>
    <w:uiPriority w:val="9"/>
    <w:qFormat/>
    <w:rsid w:val="007E6175"/>
    <w:pPr>
      <w:pageBreakBefore/>
      <w:shd w:val="clear" w:color="auto" w:fill="595959"/>
      <w:spacing w:before="60" w:after="60"/>
      <w:jc w:val="center"/>
      <w:outlineLvl w:val="1"/>
    </w:pPr>
    <w:rPr>
      <w:b/>
      <w:color w:val="B1B94B"/>
      <w:sz w:val="36"/>
      <w:szCs w:val="44"/>
    </w:rPr>
  </w:style>
  <w:style w:type="paragraph" w:styleId="Heading3">
    <w:name w:val="heading 3"/>
    <w:basedOn w:val="Normal"/>
    <w:next w:val="Normal"/>
    <w:link w:val="Heading3Char"/>
    <w:uiPriority w:val="9"/>
    <w:semiHidden/>
    <w:unhideWhenUsed/>
    <w:qFormat/>
    <w:rsid w:val="0008473D"/>
    <w:pPr>
      <w:keepNext/>
      <w:spacing w:before="240" w:after="60"/>
      <w:outlineLvl w:val="2"/>
    </w:pPr>
    <w:rPr>
      <w:b/>
      <w:bCs/>
      <w:sz w:val="26"/>
      <w:szCs w:val="26"/>
    </w:rPr>
  </w:style>
  <w:style w:type="paragraph" w:styleId="Heading4">
    <w:name w:val="heading 4"/>
    <w:basedOn w:val="Normal"/>
    <w:next w:val="Normal"/>
    <w:link w:val="Heading4Char"/>
    <w:qFormat/>
    <w:rsid w:val="00D1496C"/>
    <w:pPr>
      <w:keepNext/>
      <w:outlineLvl w:val="3"/>
    </w:pPr>
    <w:rPr>
      <w:b/>
      <w:bCs/>
      <w:sz w:val="24"/>
      <w:szCs w:val="20"/>
      <w:lang w:eastAsia="x-none"/>
    </w:rPr>
  </w:style>
  <w:style w:type="paragraph" w:styleId="Heading5">
    <w:name w:val="heading 5"/>
    <w:basedOn w:val="Normal"/>
    <w:next w:val="Normal"/>
    <w:link w:val="Heading5Char"/>
    <w:uiPriority w:val="9"/>
    <w:unhideWhenUsed/>
    <w:rsid w:val="00F21BC2"/>
    <w:pPr>
      <w:outlineLvl w:val="4"/>
    </w:pPr>
    <w:rPr>
      <w:b/>
      <w:u w:val="single"/>
    </w:rPr>
  </w:style>
  <w:style w:type="paragraph" w:styleId="Heading6">
    <w:name w:val="heading 6"/>
    <w:basedOn w:val="Normal"/>
    <w:next w:val="Normal"/>
    <w:link w:val="Heading6Char"/>
    <w:uiPriority w:val="9"/>
    <w:rsid w:val="006E541A"/>
    <w:pPr>
      <w:spacing w:before="240" w:after="60"/>
      <w:outlineLvl w:val="5"/>
    </w:pPr>
    <w:rPr>
      <w:rFonts w:ascii="Calibri" w:hAnsi="Calibri"/>
      <w:b/>
      <w:bCs/>
      <w:sz w:val="22"/>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D1496C"/>
    <w:rPr>
      <w:rFonts w:ascii="Arial" w:eastAsia="Times New Roman" w:hAnsi="Arial"/>
      <w:b/>
      <w:bCs/>
      <w:sz w:val="24"/>
      <w:lang w:eastAsia="x-none"/>
    </w:rPr>
  </w:style>
  <w:style w:type="table" w:styleId="TableGrid">
    <w:name w:val="Table Grid"/>
    <w:basedOn w:val="TableNormal"/>
    <w:uiPriority w:val="59"/>
    <w:rsid w:val="00DC19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link w:val="Heading6"/>
    <w:uiPriority w:val="9"/>
    <w:semiHidden/>
    <w:rsid w:val="006E541A"/>
    <w:rPr>
      <w:rFonts w:ascii="Calibri" w:eastAsia="Times New Roman" w:hAnsi="Calibri" w:cs="Times New Roman"/>
      <w:b/>
      <w:bCs/>
      <w:sz w:val="22"/>
      <w:szCs w:val="22"/>
      <w:lang w:val="en-GB"/>
    </w:rPr>
  </w:style>
  <w:style w:type="character" w:customStyle="1" w:styleId="Heading1Char">
    <w:name w:val="Heading 1 Char"/>
    <w:link w:val="Heading1"/>
    <w:uiPriority w:val="9"/>
    <w:rsid w:val="007E6175"/>
    <w:rPr>
      <w:rFonts w:ascii="Arial" w:eastAsia="Times New Roman" w:hAnsi="Arial"/>
      <w:b/>
      <w:bCs/>
      <w:color w:val="FFFFFF"/>
      <w:kern w:val="32"/>
      <w:sz w:val="36"/>
      <w:szCs w:val="32"/>
      <w:shd w:val="clear" w:color="auto" w:fill="8B116A"/>
      <w:lang w:eastAsia="en-US"/>
    </w:rPr>
  </w:style>
  <w:style w:type="paragraph" w:styleId="TOCHeading">
    <w:name w:val="TOC Heading"/>
    <w:basedOn w:val="H1alternative"/>
    <w:next w:val="Normal"/>
    <w:uiPriority w:val="39"/>
    <w:qFormat/>
    <w:rsid w:val="00C93E44"/>
  </w:style>
  <w:style w:type="paragraph" w:styleId="TOC2">
    <w:name w:val="toc 2"/>
    <w:basedOn w:val="Normal"/>
    <w:next w:val="Normal"/>
    <w:autoRedefine/>
    <w:uiPriority w:val="39"/>
    <w:unhideWhenUsed/>
    <w:qFormat/>
    <w:rsid w:val="00235891"/>
    <w:pPr>
      <w:spacing w:after="100" w:line="276" w:lineRule="auto"/>
      <w:ind w:left="220"/>
    </w:pPr>
    <w:rPr>
      <w:rFonts w:ascii="Calibri" w:hAnsi="Calibri"/>
      <w:sz w:val="22"/>
      <w:szCs w:val="22"/>
      <w:lang w:val="en-US"/>
    </w:rPr>
  </w:style>
  <w:style w:type="paragraph" w:styleId="TOC1">
    <w:name w:val="toc 1"/>
    <w:basedOn w:val="Normal"/>
    <w:next w:val="Normal"/>
    <w:autoRedefine/>
    <w:uiPriority w:val="39"/>
    <w:unhideWhenUsed/>
    <w:qFormat/>
    <w:rsid w:val="00C2206B"/>
    <w:pPr>
      <w:tabs>
        <w:tab w:val="right" w:leader="dot" w:pos="9350"/>
      </w:tabs>
      <w:spacing w:after="100" w:line="276" w:lineRule="auto"/>
    </w:pPr>
    <w:rPr>
      <w:b/>
      <w:noProof/>
      <w:sz w:val="22"/>
      <w:szCs w:val="22"/>
      <w:lang w:val="en-US"/>
    </w:rPr>
  </w:style>
  <w:style w:type="paragraph" w:styleId="TOC3">
    <w:name w:val="toc 3"/>
    <w:basedOn w:val="Normal"/>
    <w:next w:val="Normal"/>
    <w:autoRedefine/>
    <w:uiPriority w:val="39"/>
    <w:semiHidden/>
    <w:unhideWhenUsed/>
    <w:qFormat/>
    <w:rsid w:val="00235891"/>
    <w:pPr>
      <w:spacing w:after="100" w:line="276" w:lineRule="auto"/>
      <w:ind w:left="440"/>
    </w:pPr>
    <w:rPr>
      <w:rFonts w:ascii="Calibri" w:hAnsi="Calibri"/>
      <w:sz w:val="22"/>
      <w:szCs w:val="22"/>
      <w:lang w:val="en-US"/>
    </w:rPr>
  </w:style>
  <w:style w:type="paragraph" w:styleId="BalloonText">
    <w:name w:val="Balloon Text"/>
    <w:basedOn w:val="Normal"/>
    <w:link w:val="BalloonTextChar"/>
    <w:uiPriority w:val="99"/>
    <w:semiHidden/>
    <w:unhideWhenUsed/>
    <w:rsid w:val="00235891"/>
    <w:rPr>
      <w:rFonts w:ascii="Tahoma" w:hAnsi="Tahoma"/>
      <w:sz w:val="16"/>
      <w:szCs w:val="16"/>
      <w:lang w:val="x-none"/>
    </w:rPr>
  </w:style>
  <w:style w:type="character" w:customStyle="1" w:styleId="BalloonTextChar">
    <w:name w:val="Balloon Text Char"/>
    <w:link w:val="BalloonText"/>
    <w:uiPriority w:val="99"/>
    <w:semiHidden/>
    <w:rsid w:val="00235891"/>
    <w:rPr>
      <w:rFonts w:ascii="Tahoma" w:eastAsia="Times New Roman" w:hAnsi="Tahoma" w:cs="Tahoma"/>
      <w:sz w:val="16"/>
      <w:szCs w:val="16"/>
      <w:lang w:eastAsia="en-US"/>
    </w:rPr>
  </w:style>
  <w:style w:type="paragraph" w:customStyle="1" w:styleId="Style1">
    <w:name w:val="Style1"/>
    <w:basedOn w:val="Normal"/>
    <w:link w:val="Style1Char"/>
    <w:rsid w:val="00235891"/>
    <w:pPr>
      <w:jc w:val="center"/>
    </w:pPr>
    <w:rPr>
      <w:b/>
      <w:sz w:val="96"/>
      <w:szCs w:val="96"/>
      <w:lang w:val="x-none"/>
    </w:rPr>
  </w:style>
  <w:style w:type="character" w:customStyle="1" w:styleId="Heading2Char">
    <w:name w:val="Heading 2 Char"/>
    <w:link w:val="Heading2"/>
    <w:uiPriority w:val="9"/>
    <w:rsid w:val="007E6175"/>
    <w:rPr>
      <w:rFonts w:ascii="Arial" w:eastAsia="Times New Roman" w:hAnsi="Arial"/>
      <w:b/>
      <w:color w:val="B1B94B"/>
      <w:sz w:val="36"/>
      <w:szCs w:val="44"/>
      <w:shd w:val="clear" w:color="auto" w:fill="595959"/>
      <w:lang w:eastAsia="en-US"/>
    </w:rPr>
  </w:style>
  <w:style w:type="character" w:customStyle="1" w:styleId="Style1Char">
    <w:name w:val="Style1 Char"/>
    <w:link w:val="Style1"/>
    <w:rsid w:val="00235891"/>
    <w:rPr>
      <w:rFonts w:ascii="Verdana" w:eastAsia="Times New Roman" w:hAnsi="Verdana"/>
      <w:b/>
      <w:sz w:val="96"/>
      <w:szCs w:val="96"/>
      <w:lang w:eastAsia="en-US"/>
    </w:rPr>
  </w:style>
  <w:style w:type="character" w:styleId="Hyperlink">
    <w:name w:val="Hyperlink"/>
    <w:uiPriority w:val="99"/>
    <w:unhideWhenUsed/>
    <w:rsid w:val="00235891"/>
    <w:rPr>
      <w:color w:val="0000FF"/>
      <w:u w:val="single"/>
    </w:rPr>
  </w:style>
  <w:style w:type="paragraph" w:customStyle="1" w:styleId="TableHeading">
    <w:name w:val="Table Heading"/>
    <w:basedOn w:val="Normal"/>
    <w:rsid w:val="00133742"/>
    <w:pPr>
      <w:keepNext/>
      <w:keepLines/>
      <w:suppressLineNumbers/>
      <w:suppressAutoHyphens/>
      <w:autoSpaceDE w:val="0"/>
      <w:autoSpaceDN w:val="0"/>
      <w:spacing w:before="40" w:after="40"/>
      <w:jc w:val="center"/>
    </w:pPr>
    <w:rPr>
      <w:rFonts w:ascii="Arial Narrow" w:hAnsi="Arial Narrow"/>
      <w:b/>
      <w:bCs/>
      <w:kern w:val="20"/>
      <w:sz w:val="19"/>
      <w:szCs w:val="19"/>
      <w:lang w:val="en-US" w:eastAsia="en-GB"/>
    </w:rPr>
  </w:style>
  <w:style w:type="character" w:customStyle="1" w:styleId="CharChar5">
    <w:name w:val="Char Char5"/>
    <w:rsid w:val="00D864FD"/>
    <w:rPr>
      <w:rFonts w:ascii="Cambria" w:eastAsia="Times New Roman" w:hAnsi="Cambria" w:cs="Times New Roman"/>
      <w:b/>
      <w:bCs/>
      <w:i/>
      <w:iCs/>
      <w:sz w:val="28"/>
      <w:szCs w:val="28"/>
      <w:lang w:eastAsia="en-US"/>
    </w:rPr>
  </w:style>
  <w:style w:type="paragraph" w:styleId="Header">
    <w:name w:val="header"/>
    <w:basedOn w:val="Normal"/>
    <w:link w:val="HeaderChar"/>
    <w:uiPriority w:val="99"/>
    <w:unhideWhenUsed/>
    <w:rsid w:val="00E70403"/>
    <w:pPr>
      <w:tabs>
        <w:tab w:val="center" w:pos="4680"/>
        <w:tab w:val="right" w:pos="9360"/>
      </w:tabs>
    </w:pPr>
    <w:rPr>
      <w:lang w:eastAsia="x-none"/>
    </w:rPr>
  </w:style>
  <w:style w:type="character" w:customStyle="1" w:styleId="HeaderChar">
    <w:name w:val="Header Char"/>
    <w:link w:val="Header"/>
    <w:uiPriority w:val="99"/>
    <w:rsid w:val="00E70403"/>
    <w:rPr>
      <w:rFonts w:ascii="Verdana" w:eastAsia="Times New Roman" w:hAnsi="Verdana"/>
      <w:szCs w:val="24"/>
      <w:lang w:val="en-GB"/>
    </w:rPr>
  </w:style>
  <w:style w:type="paragraph" w:styleId="Footer">
    <w:name w:val="footer"/>
    <w:basedOn w:val="Normal"/>
    <w:link w:val="FooterChar"/>
    <w:uiPriority w:val="99"/>
    <w:unhideWhenUsed/>
    <w:rsid w:val="00E70403"/>
    <w:pPr>
      <w:tabs>
        <w:tab w:val="center" w:pos="4680"/>
        <w:tab w:val="right" w:pos="9360"/>
      </w:tabs>
    </w:pPr>
    <w:rPr>
      <w:lang w:eastAsia="x-none"/>
    </w:rPr>
  </w:style>
  <w:style w:type="character" w:customStyle="1" w:styleId="FooterChar">
    <w:name w:val="Footer Char"/>
    <w:link w:val="Footer"/>
    <w:uiPriority w:val="99"/>
    <w:rsid w:val="00E70403"/>
    <w:rPr>
      <w:rFonts w:ascii="Verdana" w:eastAsia="Times New Roman" w:hAnsi="Verdana"/>
      <w:szCs w:val="24"/>
      <w:lang w:val="en-GB"/>
    </w:rPr>
  </w:style>
  <w:style w:type="paragraph" w:customStyle="1" w:styleId="BW-devID">
    <w:name w:val="BW-devID"/>
    <w:basedOn w:val="Normal"/>
    <w:qFormat/>
    <w:rsid w:val="0008473D"/>
    <w:rPr>
      <w:sz w:val="16"/>
      <w:szCs w:val="16"/>
    </w:rPr>
  </w:style>
  <w:style w:type="paragraph" w:styleId="NoSpacing">
    <w:name w:val="No Spacing"/>
    <w:uiPriority w:val="1"/>
    <w:rsid w:val="0008473D"/>
    <w:rPr>
      <w:rFonts w:ascii="Arial" w:eastAsia="Times New Roman" w:hAnsi="Arial"/>
      <w:szCs w:val="24"/>
      <w:lang w:eastAsia="en-US"/>
    </w:rPr>
  </w:style>
  <w:style w:type="character" w:customStyle="1" w:styleId="Heading3Char">
    <w:name w:val="Heading 3 Char"/>
    <w:link w:val="Heading3"/>
    <w:uiPriority w:val="9"/>
    <w:semiHidden/>
    <w:rsid w:val="0008473D"/>
    <w:rPr>
      <w:rFonts w:ascii="Arial" w:eastAsia="Times New Roman" w:hAnsi="Arial" w:cs="Times New Roman"/>
      <w:b/>
      <w:bCs/>
      <w:sz w:val="26"/>
      <w:szCs w:val="26"/>
      <w:lang w:eastAsia="en-US"/>
    </w:rPr>
  </w:style>
  <w:style w:type="paragraph" w:styleId="ListParagraph">
    <w:name w:val="List Paragraph"/>
    <w:basedOn w:val="Normal"/>
    <w:uiPriority w:val="34"/>
    <w:qFormat/>
    <w:rsid w:val="00F21BC2"/>
    <w:pPr>
      <w:ind w:left="720"/>
    </w:pPr>
  </w:style>
  <w:style w:type="paragraph" w:customStyle="1" w:styleId="BW-dev">
    <w:name w:val="BW-dev"/>
    <w:basedOn w:val="Normal"/>
    <w:link w:val="BW-devChar"/>
    <w:qFormat/>
    <w:rsid w:val="002F389B"/>
    <w:rPr>
      <w:color w:val="595959"/>
      <w:sz w:val="16"/>
      <w:szCs w:val="16"/>
    </w:rPr>
  </w:style>
  <w:style w:type="character" w:customStyle="1" w:styleId="Heading5Char">
    <w:name w:val="Heading 5 Char"/>
    <w:link w:val="Heading5"/>
    <w:uiPriority w:val="9"/>
    <w:rsid w:val="00F21BC2"/>
    <w:rPr>
      <w:rFonts w:ascii="Arial" w:eastAsia="Times New Roman" w:hAnsi="Arial"/>
      <w:b/>
      <w:szCs w:val="24"/>
      <w:u w:val="single"/>
      <w:lang w:eastAsia="en-US"/>
    </w:rPr>
  </w:style>
  <w:style w:type="character" w:customStyle="1" w:styleId="BW-devChar">
    <w:name w:val="BW-dev Char"/>
    <w:link w:val="BW-dev"/>
    <w:rsid w:val="002F389B"/>
    <w:rPr>
      <w:rFonts w:ascii="Arial" w:eastAsia="Times New Roman" w:hAnsi="Arial"/>
      <w:color w:val="595959"/>
      <w:sz w:val="16"/>
      <w:szCs w:val="16"/>
      <w:lang w:eastAsia="en-US"/>
    </w:rPr>
  </w:style>
  <w:style w:type="paragraph" w:customStyle="1" w:styleId="BW-footer">
    <w:name w:val="BW-footer"/>
    <w:basedOn w:val="Footer"/>
    <w:link w:val="BW-footerChar"/>
    <w:qFormat/>
    <w:rsid w:val="00F21BC2"/>
    <w:rPr>
      <w:i/>
    </w:rPr>
  </w:style>
  <w:style w:type="paragraph" w:customStyle="1" w:styleId="BW-answer">
    <w:name w:val="BW-answer"/>
    <w:basedOn w:val="Normal"/>
    <w:link w:val="BW-answerChar"/>
    <w:qFormat/>
    <w:rsid w:val="003975FE"/>
    <w:rPr>
      <w:b/>
      <w:color w:val="B1B94B"/>
    </w:rPr>
  </w:style>
  <w:style w:type="character" w:customStyle="1" w:styleId="BW-footerChar">
    <w:name w:val="BW-footer Char"/>
    <w:link w:val="BW-footer"/>
    <w:rsid w:val="00F21BC2"/>
    <w:rPr>
      <w:rFonts w:ascii="Arial" w:eastAsia="Times New Roman" w:hAnsi="Arial"/>
      <w:i/>
      <w:szCs w:val="24"/>
      <w:lang w:val="en-GB" w:eastAsia="x-none"/>
    </w:rPr>
  </w:style>
  <w:style w:type="paragraph" w:customStyle="1" w:styleId="BW-screentype">
    <w:name w:val="BW-screentype"/>
    <w:basedOn w:val="Normal"/>
    <w:link w:val="BW-screentypeChar"/>
    <w:qFormat/>
    <w:rsid w:val="000E74BF"/>
    <w:pPr>
      <w:shd w:val="clear" w:color="auto" w:fill="D6E3BC"/>
      <w:spacing w:before="60" w:after="60"/>
    </w:pPr>
    <w:rPr>
      <w:sz w:val="22"/>
    </w:rPr>
  </w:style>
  <w:style w:type="character" w:customStyle="1" w:styleId="BW-answerChar">
    <w:name w:val="BW-answer Char"/>
    <w:link w:val="BW-answer"/>
    <w:rsid w:val="003975FE"/>
    <w:rPr>
      <w:rFonts w:ascii="Arial" w:eastAsia="Times New Roman" w:hAnsi="Arial"/>
      <w:b/>
      <w:color w:val="B1B94B"/>
      <w:szCs w:val="24"/>
      <w:lang w:eastAsia="en-US"/>
    </w:rPr>
  </w:style>
  <w:style w:type="paragraph" w:customStyle="1" w:styleId="BW-section-head">
    <w:name w:val="BW-section-head"/>
    <w:link w:val="BW-section-headChar"/>
    <w:qFormat/>
    <w:rsid w:val="00E24321"/>
    <w:rPr>
      <w:rFonts w:ascii="Arial" w:eastAsia="Times New Roman" w:hAnsi="Arial"/>
      <w:b/>
      <w:color w:val="595959"/>
      <w:szCs w:val="24"/>
      <w:u w:val="single"/>
      <w:lang w:eastAsia="en-US"/>
    </w:rPr>
  </w:style>
  <w:style w:type="character" w:customStyle="1" w:styleId="BW-screentypeChar">
    <w:name w:val="BW-screentype Char"/>
    <w:link w:val="BW-screentype"/>
    <w:rsid w:val="000E74BF"/>
    <w:rPr>
      <w:rFonts w:ascii="Arial" w:eastAsia="Times New Roman" w:hAnsi="Arial"/>
      <w:sz w:val="22"/>
      <w:szCs w:val="24"/>
      <w:shd w:val="clear" w:color="auto" w:fill="D6E3BC"/>
      <w:lang w:eastAsia="en-US"/>
    </w:rPr>
  </w:style>
  <w:style w:type="paragraph" w:customStyle="1" w:styleId="FrontCoverClientLogo">
    <w:name w:val="FrontCoverClientLogo"/>
    <w:basedOn w:val="NoSpacing"/>
    <w:rsid w:val="00D1496C"/>
    <w:pPr>
      <w:ind w:left="-851"/>
    </w:pPr>
    <w:rPr>
      <w:rFonts w:ascii="Verdana" w:hAnsi="Verdana"/>
      <w:color w:val="36424A"/>
      <w:sz w:val="18"/>
    </w:rPr>
  </w:style>
  <w:style w:type="character" w:customStyle="1" w:styleId="BW-section-headChar">
    <w:name w:val="BW-section-head Char"/>
    <w:link w:val="BW-section-head"/>
    <w:rsid w:val="00E24321"/>
    <w:rPr>
      <w:rFonts w:ascii="Arial" w:eastAsia="Times New Roman" w:hAnsi="Arial"/>
      <w:b/>
      <w:color w:val="595959"/>
      <w:szCs w:val="24"/>
      <w:u w:val="single"/>
      <w:lang w:eastAsia="en-US"/>
    </w:rPr>
  </w:style>
  <w:style w:type="paragraph" w:customStyle="1" w:styleId="FrontCoverdetail">
    <w:name w:val="FrontCover_detail"/>
    <w:basedOn w:val="Normal"/>
    <w:qFormat/>
    <w:rsid w:val="00D1496C"/>
    <w:pPr>
      <w:spacing w:before="120" w:after="120" w:line="264" w:lineRule="auto"/>
    </w:pPr>
    <w:rPr>
      <w:color w:val="FFFFFF"/>
      <w:sz w:val="24"/>
      <w:lang w:val="x-none"/>
    </w:rPr>
  </w:style>
  <w:style w:type="paragraph" w:customStyle="1" w:styleId="FrontCovertitle">
    <w:name w:val="FrontCover_title"/>
    <w:basedOn w:val="Normal"/>
    <w:qFormat/>
    <w:rsid w:val="00D1496C"/>
    <w:pPr>
      <w:spacing w:before="200" w:after="240" w:line="264" w:lineRule="auto"/>
    </w:pPr>
    <w:rPr>
      <w:b/>
      <w:color w:val="FFFFFF"/>
      <w:sz w:val="48"/>
    </w:rPr>
  </w:style>
  <w:style w:type="paragraph" w:customStyle="1" w:styleId="TableParagraphs">
    <w:name w:val="TableParagraphs"/>
    <w:basedOn w:val="Normal"/>
    <w:qFormat/>
    <w:rsid w:val="007E6175"/>
    <w:pPr>
      <w:spacing w:before="60" w:line="264" w:lineRule="auto"/>
    </w:pPr>
    <w:rPr>
      <w:color w:val="36424A"/>
      <w:sz w:val="22"/>
    </w:rPr>
  </w:style>
  <w:style w:type="paragraph" w:customStyle="1" w:styleId="TableHeader">
    <w:name w:val="TableHeader"/>
    <w:basedOn w:val="TableParagraphs"/>
    <w:qFormat/>
    <w:rsid w:val="007E6175"/>
    <w:pPr>
      <w:keepNext/>
    </w:pPr>
    <w:rPr>
      <w:b/>
      <w:color w:val="40535D"/>
      <w:szCs w:val="20"/>
    </w:rPr>
  </w:style>
  <w:style w:type="paragraph" w:customStyle="1" w:styleId="H1alternative">
    <w:name w:val="H1 alternative"/>
    <w:basedOn w:val="Heading1"/>
    <w:link w:val="H1alternativeChar"/>
    <w:qFormat/>
    <w:rsid w:val="00DF0B1F"/>
    <w:pPr>
      <w:pageBreakBefore w:val="0"/>
      <w:shd w:val="clear" w:color="auto" w:fill="auto"/>
    </w:pPr>
    <w:rPr>
      <w:color w:val="404040"/>
      <w:sz w:val="28"/>
    </w:rPr>
  </w:style>
  <w:style w:type="character" w:styleId="CommentReference">
    <w:name w:val="annotation reference"/>
    <w:semiHidden/>
    <w:unhideWhenUsed/>
    <w:rsid w:val="009B2799"/>
    <w:rPr>
      <w:sz w:val="16"/>
      <w:szCs w:val="16"/>
    </w:rPr>
  </w:style>
  <w:style w:type="character" w:customStyle="1" w:styleId="H1alternativeChar">
    <w:name w:val="H1 alternative Char"/>
    <w:link w:val="H1alternative"/>
    <w:rsid w:val="00DF0B1F"/>
    <w:rPr>
      <w:rFonts w:ascii="Arial" w:eastAsia="Times New Roman" w:hAnsi="Arial"/>
      <w:b/>
      <w:bCs/>
      <w:color w:val="404040"/>
      <w:kern w:val="32"/>
      <w:sz w:val="28"/>
      <w:szCs w:val="32"/>
      <w:lang w:eastAsia="en-US"/>
    </w:rPr>
  </w:style>
  <w:style w:type="paragraph" w:styleId="CommentText">
    <w:name w:val="annotation text"/>
    <w:basedOn w:val="Normal"/>
    <w:link w:val="CommentTextChar"/>
    <w:uiPriority w:val="99"/>
    <w:semiHidden/>
    <w:unhideWhenUsed/>
    <w:rsid w:val="009B2799"/>
    <w:rPr>
      <w:szCs w:val="20"/>
    </w:rPr>
  </w:style>
  <w:style w:type="character" w:customStyle="1" w:styleId="CommentTextChar">
    <w:name w:val="Comment Text Char"/>
    <w:link w:val="CommentText"/>
    <w:uiPriority w:val="99"/>
    <w:semiHidden/>
    <w:rsid w:val="009B2799"/>
    <w:rPr>
      <w:rFonts w:ascii="Arial" w:eastAsia="Times New Roman" w:hAnsi="Arial"/>
      <w:lang w:eastAsia="en-US"/>
    </w:rPr>
  </w:style>
  <w:style w:type="paragraph" w:styleId="CommentSubject">
    <w:name w:val="annotation subject"/>
    <w:basedOn w:val="CommentText"/>
    <w:next w:val="CommentText"/>
    <w:link w:val="CommentSubjectChar"/>
    <w:uiPriority w:val="99"/>
    <w:semiHidden/>
    <w:unhideWhenUsed/>
    <w:rsid w:val="009B2799"/>
    <w:rPr>
      <w:b/>
      <w:bCs/>
    </w:rPr>
  </w:style>
  <w:style w:type="character" w:customStyle="1" w:styleId="CommentSubjectChar">
    <w:name w:val="Comment Subject Char"/>
    <w:link w:val="CommentSubject"/>
    <w:uiPriority w:val="99"/>
    <w:semiHidden/>
    <w:rsid w:val="009B2799"/>
    <w:rPr>
      <w:rFonts w:ascii="Arial" w:eastAsia="Times New Roman" w:hAnsi="Arial"/>
      <w:b/>
      <w:bCs/>
      <w:lang w:eastAsia="en-US"/>
    </w:rPr>
  </w:style>
  <w:style w:type="paragraph" w:styleId="NormalWeb">
    <w:name w:val="Normal (Web)"/>
    <w:basedOn w:val="Normal"/>
    <w:uiPriority w:val="99"/>
    <w:semiHidden/>
    <w:unhideWhenUsed/>
    <w:rsid w:val="00024ABA"/>
    <w:pPr>
      <w:spacing w:before="100" w:beforeAutospacing="1" w:after="100" w:afterAutospacing="1"/>
    </w:pPr>
    <w:rPr>
      <w:rFonts w:ascii="Times New Roman" w:hAnsi="Times New Roman"/>
      <w:sz w:val="24"/>
      <w:lang w:eastAsia="en-GB"/>
    </w:rPr>
  </w:style>
  <w:style w:type="paragraph" w:customStyle="1" w:styleId="BrightwaveBullet">
    <w:name w:val="BrightwaveBullet"/>
    <w:basedOn w:val="Normal"/>
    <w:link w:val="BrightwaveBulletChar"/>
    <w:qFormat/>
    <w:rsid w:val="0014036E"/>
    <w:pPr>
      <w:numPr>
        <w:numId w:val="4"/>
      </w:numPr>
      <w:spacing w:before="60" w:line="264" w:lineRule="auto"/>
      <w:ind w:left="357" w:hanging="357"/>
    </w:pPr>
    <w:rPr>
      <w:color w:val="36424A"/>
      <w:lang w:eastAsia="en-GB"/>
    </w:rPr>
  </w:style>
  <w:style w:type="character" w:customStyle="1" w:styleId="BrightwaveBulletChar">
    <w:name w:val="BrightwaveBullet Char"/>
    <w:link w:val="BrightwaveBullet"/>
    <w:rsid w:val="0014036E"/>
    <w:rPr>
      <w:rFonts w:ascii="Arial" w:eastAsia="Times New Roman" w:hAnsi="Arial"/>
      <w:color w:val="36424A"/>
      <w:szCs w:val="24"/>
    </w:rPr>
  </w:style>
  <w:style w:type="paragraph" w:customStyle="1" w:styleId="Tablepara">
    <w:name w:val="Tablepara"/>
    <w:basedOn w:val="Normal"/>
    <w:qFormat/>
    <w:rsid w:val="00060B5E"/>
    <w:pPr>
      <w:spacing w:before="60" w:line="276" w:lineRule="auto"/>
    </w:pPr>
    <w:rPr>
      <w:rFonts w:eastAsia="Calibri"/>
      <w:b/>
      <w:color w:val="36424A"/>
      <w:sz w:val="22"/>
      <w:szCs w:val="22"/>
    </w:rPr>
  </w:style>
  <w:style w:type="character" w:styleId="Emphasis">
    <w:name w:val="Emphasis"/>
    <w:uiPriority w:val="20"/>
    <w:qFormat/>
    <w:rsid w:val="00F16CA6"/>
    <w:rPr>
      <w:i/>
      <w:iCs/>
    </w:rPr>
  </w:style>
  <w:style w:type="character" w:customStyle="1" w:styleId="apple-converted-space">
    <w:name w:val="apple-converted-space"/>
    <w:rsid w:val="00F16CA6"/>
  </w:style>
  <w:style w:type="paragraph" w:styleId="HTMLPreformatted">
    <w:name w:val="HTML Preformatted"/>
    <w:basedOn w:val="Normal"/>
    <w:link w:val="HTMLPreformattedChar"/>
    <w:uiPriority w:val="99"/>
    <w:unhideWhenUsed/>
    <w:rsid w:val="006E1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link w:val="HTMLPreformatted"/>
    <w:uiPriority w:val="99"/>
    <w:rsid w:val="006E1003"/>
    <w:rPr>
      <w:rFonts w:ascii="Courier New" w:eastAsia="Times New Roman" w:hAnsi="Courier New" w:cs="Courier New"/>
    </w:rPr>
  </w:style>
  <w:style w:type="paragraph" w:styleId="Revision">
    <w:name w:val="Revision"/>
    <w:hidden/>
    <w:uiPriority w:val="99"/>
    <w:semiHidden/>
    <w:rsid w:val="00BD36EA"/>
    <w:rPr>
      <w:rFonts w:ascii="Arial" w:eastAsia="Times New Roman" w:hAnsi="Arial"/>
      <w:szCs w:val="24"/>
      <w:lang w:eastAsia="en-US"/>
    </w:rPr>
  </w:style>
  <w:style w:type="character" w:styleId="FollowedHyperlink">
    <w:name w:val="FollowedHyperlink"/>
    <w:uiPriority w:val="99"/>
    <w:semiHidden/>
    <w:unhideWhenUsed/>
    <w:rsid w:val="004539A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8920">
      <w:bodyDiv w:val="1"/>
      <w:marLeft w:val="0"/>
      <w:marRight w:val="0"/>
      <w:marTop w:val="0"/>
      <w:marBottom w:val="0"/>
      <w:divBdr>
        <w:top w:val="none" w:sz="0" w:space="0" w:color="auto"/>
        <w:left w:val="none" w:sz="0" w:space="0" w:color="auto"/>
        <w:bottom w:val="none" w:sz="0" w:space="0" w:color="auto"/>
        <w:right w:val="none" w:sz="0" w:space="0" w:color="auto"/>
      </w:divBdr>
    </w:div>
    <w:div w:id="158817800">
      <w:bodyDiv w:val="1"/>
      <w:marLeft w:val="0"/>
      <w:marRight w:val="0"/>
      <w:marTop w:val="0"/>
      <w:marBottom w:val="0"/>
      <w:divBdr>
        <w:top w:val="none" w:sz="0" w:space="0" w:color="auto"/>
        <w:left w:val="none" w:sz="0" w:space="0" w:color="auto"/>
        <w:bottom w:val="none" w:sz="0" w:space="0" w:color="auto"/>
        <w:right w:val="none" w:sz="0" w:space="0" w:color="auto"/>
      </w:divBdr>
    </w:div>
    <w:div w:id="168908364">
      <w:bodyDiv w:val="1"/>
      <w:marLeft w:val="0"/>
      <w:marRight w:val="0"/>
      <w:marTop w:val="0"/>
      <w:marBottom w:val="0"/>
      <w:divBdr>
        <w:top w:val="none" w:sz="0" w:space="0" w:color="auto"/>
        <w:left w:val="none" w:sz="0" w:space="0" w:color="auto"/>
        <w:bottom w:val="none" w:sz="0" w:space="0" w:color="auto"/>
        <w:right w:val="none" w:sz="0" w:space="0" w:color="auto"/>
      </w:divBdr>
    </w:div>
    <w:div w:id="171186611">
      <w:bodyDiv w:val="1"/>
      <w:marLeft w:val="0"/>
      <w:marRight w:val="0"/>
      <w:marTop w:val="0"/>
      <w:marBottom w:val="0"/>
      <w:divBdr>
        <w:top w:val="none" w:sz="0" w:space="0" w:color="auto"/>
        <w:left w:val="none" w:sz="0" w:space="0" w:color="auto"/>
        <w:bottom w:val="none" w:sz="0" w:space="0" w:color="auto"/>
        <w:right w:val="none" w:sz="0" w:space="0" w:color="auto"/>
      </w:divBdr>
    </w:div>
    <w:div w:id="201286011">
      <w:bodyDiv w:val="1"/>
      <w:marLeft w:val="0"/>
      <w:marRight w:val="0"/>
      <w:marTop w:val="0"/>
      <w:marBottom w:val="0"/>
      <w:divBdr>
        <w:top w:val="none" w:sz="0" w:space="0" w:color="auto"/>
        <w:left w:val="none" w:sz="0" w:space="0" w:color="auto"/>
        <w:bottom w:val="none" w:sz="0" w:space="0" w:color="auto"/>
        <w:right w:val="none" w:sz="0" w:space="0" w:color="auto"/>
      </w:divBdr>
    </w:div>
    <w:div w:id="678048890">
      <w:bodyDiv w:val="1"/>
      <w:marLeft w:val="0"/>
      <w:marRight w:val="0"/>
      <w:marTop w:val="0"/>
      <w:marBottom w:val="0"/>
      <w:divBdr>
        <w:top w:val="none" w:sz="0" w:space="0" w:color="auto"/>
        <w:left w:val="none" w:sz="0" w:space="0" w:color="auto"/>
        <w:bottom w:val="none" w:sz="0" w:space="0" w:color="auto"/>
        <w:right w:val="none" w:sz="0" w:space="0" w:color="auto"/>
      </w:divBdr>
      <w:divsChild>
        <w:div w:id="529608716">
          <w:marLeft w:val="446"/>
          <w:marRight w:val="0"/>
          <w:marTop w:val="0"/>
          <w:marBottom w:val="0"/>
          <w:divBdr>
            <w:top w:val="none" w:sz="0" w:space="0" w:color="auto"/>
            <w:left w:val="none" w:sz="0" w:space="0" w:color="auto"/>
            <w:bottom w:val="none" w:sz="0" w:space="0" w:color="auto"/>
            <w:right w:val="none" w:sz="0" w:space="0" w:color="auto"/>
          </w:divBdr>
        </w:div>
        <w:div w:id="1104417424">
          <w:marLeft w:val="446"/>
          <w:marRight w:val="0"/>
          <w:marTop w:val="0"/>
          <w:marBottom w:val="0"/>
          <w:divBdr>
            <w:top w:val="none" w:sz="0" w:space="0" w:color="auto"/>
            <w:left w:val="none" w:sz="0" w:space="0" w:color="auto"/>
            <w:bottom w:val="none" w:sz="0" w:space="0" w:color="auto"/>
            <w:right w:val="none" w:sz="0" w:space="0" w:color="auto"/>
          </w:divBdr>
        </w:div>
        <w:div w:id="1207446896">
          <w:marLeft w:val="446"/>
          <w:marRight w:val="0"/>
          <w:marTop w:val="0"/>
          <w:marBottom w:val="0"/>
          <w:divBdr>
            <w:top w:val="none" w:sz="0" w:space="0" w:color="auto"/>
            <w:left w:val="none" w:sz="0" w:space="0" w:color="auto"/>
            <w:bottom w:val="none" w:sz="0" w:space="0" w:color="auto"/>
            <w:right w:val="none" w:sz="0" w:space="0" w:color="auto"/>
          </w:divBdr>
        </w:div>
        <w:div w:id="2050758576">
          <w:marLeft w:val="446"/>
          <w:marRight w:val="0"/>
          <w:marTop w:val="0"/>
          <w:marBottom w:val="0"/>
          <w:divBdr>
            <w:top w:val="none" w:sz="0" w:space="0" w:color="auto"/>
            <w:left w:val="none" w:sz="0" w:space="0" w:color="auto"/>
            <w:bottom w:val="none" w:sz="0" w:space="0" w:color="auto"/>
            <w:right w:val="none" w:sz="0" w:space="0" w:color="auto"/>
          </w:divBdr>
        </w:div>
      </w:divsChild>
    </w:div>
    <w:div w:id="702634835">
      <w:bodyDiv w:val="1"/>
      <w:marLeft w:val="0"/>
      <w:marRight w:val="0"/>
      <w:marTop w:val="0"/>
      <w:marBottom w:val="0"/>
      <w:divBdr>
        <w:top w:val="none" w:sz="0" w:space="0" w:color="auto"/>
        <w:left w:val="none" w:sz="0" w:space="0" w:color="auto"/>
        <w:bottom w:val="none" w:sz="0" w:space="0" w:color="auto"/>
        <w:right w:val="none" w:sz="0" w:space="0" w:color="auto"/>
      </w:divBdr>
    </w:div>
    <w:div w:id="704871423">
      <w:bodyDiv w:val="1"/>
      <w:marLeft w:val="0"/>
      <w:marRight w:val="0"/>
      <w:marTop w:val="0"/>
      <w:marBottom w:val="0"/>
      <w:divBdr>
        <w:top w:val="none" w:sz="0" w:space="0" w:color="auto"/>
        <w:left w:val="none" w:sz="0" w:space="0" w:color="auto"/>
        <w:bottom w:val="none" w:sz="0" w:space="0" w:color="auto"/>
        <w:right w:val="none" w:sz="0" w:space="0" w:color="auto"/>
      </w:divBdr>
    </w:div>
    <w:div w:id="728845906">
      <w:bodyDiv w:val="1"/>
      <w:marLeft w:val="0"/>
      <w:marRight w:val="0"/>
      <w:marTop w:val="0"/>
      <w:marBottom w:val="0"/>
      <w:divBdr>
        <w:top w:val="none" w:sz="0" w:space="0" w:color="auto"/>
        <w:left w:val="none" w:sz="0" w:space="0" w:color="auto"/>
        <w:bottom w:val="none" w:sz="0" w:space="0" w:color="auto"/>
        <w:right w:val="none" w:sz="0" w:space="0" w:color="auto"/>
      </w:divBdr>
    </w:div>
    <w:div w:id="734932743">
      <w:bodyDiv w:val="1"/>
      <w:marLeft w:val="0"/>
      <w:marRight w:val="0"/>
      <w:marTop w:val="0"/>
      <w:marBottom w:val="0"/>
      <w:divBdr>
        <w:top w:val="none" w:sz="0" w:space="0" w:color="auto"/>
        <w:left w:val="none" w:sz="0" w:space="0" w:color="auto"/>
        <w:bottom w:val="none" w:sz="0" w:space="0" w:color="auto"/>
        <w:right w:val="none" w:sz="0" w:space="0" w:color="auto"/>
      </w:divBdr>
    </w:div>
    <w:div w:id="806122016">
      <w:bodyDiv w:val="1"/>
      <w:marLeft w:val="0"/>
      <w:marRight w:val="0"/>
      <w:marTop w:val="0"/>
      <w:marBottom w:val="0"/>
      <w:divBdr>
        <w:top w:val="none" w:sz="0" w:space="0" w:color="auto"/>
        <w:left w:val="none" w:sz="0" w:space="0" w:color="auto"/>
        <w:bottom w:val="none" w:sz="0" w:space="0" w:color="auto"/>
        <w:right w:val="none" w:sz="0" w:space="0" w:color="auto"/>
      </w:divBdr>
    </w:div>
    <w:div w:id="874578197">
      <w:bodyDiv w:val="1"/>
      <w:marLeft w:val="0"/>
      <w:marRight w:val="0"/>
      <w:marTop w:val="0"/>
      <w:marBottom w:val="0"/>
      <w:divBdr>
        <w:top w:val="none" w:sz="0" w:space="0" w:color="auto"/>
        <w:left w:val="none" w:sz="0" w:space="0" w:color="auto"/>
        <w:bottom w:val="none" w:sz="0" w:space="0" w:color="auto"/>
        <w:right w:val="none" w:sz="0" w:space="0" w:color="auto"/>
      </w:divBdr>
    </w:div>
    <w:div w:id="992372413">
      <w:bodyDiv w:val="1"/>
      <w:marLeft w:val="0"/>
      <w:marRight w:val="0"/>
      <w:marTop w:val="0"/>
      <w:marBottom w:val="0"/>
      <w:divBdr>
        <w:top w:val="none" w:sz="0" w:space="0" w:color="auto"/>
        <w:left w:val="none" w:sz="0" w:space="0" w:color="auto"/>
        <w:bottom w:val="none" w:sz="0" w:space="0" w:color="auto"/>
        <w:right w:val="none" w:sz="0" w:space="0" w:color="auto"/>
      </w:divBdr>
    </w:div>
    <w:div w:id="1090152456">
      <w:bodyDiv w:val="1"/>
      <w:marLeft w:val="0"/>
      <w:marRight w:val="0"/>
      <w:marTop w:val="0"/>
      <w:marBottom w:val="0"/>
      <w:divBdr>
        <w:top w:val="none" w:sz="0" w:space="0" w:color="auto"/>
        <w:left w:val="none" w:sz="0" w:space="0" w:color="auto"/>
        <w:bottom w:val="none" w:sz="0" w:space="0" w:color="auto"/>
        <w:right w:val="none" w:sz="0" w:space="0" w:color="auto"/>
      </w:divBdr>
    </w:div>
    <w:div w:id="1105151614">
      <w:bodyDiv w:val="1"/>
      <w:marLeft w:val="0"/>
      <w:marRight w:val="0"/>
      <w:marTop w:val="0"/>
      <w:marBottom w:val="0"/>
      <w:divBdr>
        <w:top w:val="none" w:sz="0" w:space="0" w:color="auto"/>
        <w:left w:val="none" w:sz="0" w:space="0" w:color="auto"/>
        <w:bottom w:val="none" w:sz="0" w:space="0" w:color="auto"/>
        <w:right w:val="none" w:sz="0" w:space="0" w:color="auto"/>
      </w:divBdr>
    </w:div>
    <w:div w:id="1266496149">
      <w:bodyDiv w:val="1"/>
      <w:marLeft w:val="0"/>
      <w:marRight w:val="0"/>
      <w:marTop w:val="0"/>
      <w:marBottom w:val="0"/>
      <w:divBdr>
        <w:top w:val="none" w:sz="0" w:space="0" w:color="auto"/>
        <w:left w:val="none" w:sz="0" w:space="0" w:color="auto"/>
        <w:bottom w:val="none" w:sz="0" w:space="0" w:color="auto"/>
        <w:right w:val="none" w:sz="0" w:space="0" w:color="auto"/>
      </w:divBdr>
    </w:div>
    <w:div w:id="1297491597">
      <w:bodyDiv w:val="1"/>
      <w:marLeft w:val="0"/>
      <w:marRight w:val="0"/>
      <w:marTop w:val="0"/>
      <w:marBottom w:val="0"/>
      <w:divBdr>
        <w:top w:val="none" w:sz="0" w:space="0" w:color="auto"/>
        <w:left w:val="none" w:sz="0" w:space="0" w:color="auto"/>
        <w:bottom w:val="none" w:sz="0" w:space="0" w:color="auto"/>
        <w:right w:val="none" w:sz="0" w:space="0" w:color="auto"/>
      </w:divBdr>
    </w:div>
    <w:div w:id="1344631424">
      <w:bodyDiv w:val="1"/>
      <w:marLeft w:val="0"/>
      <w:marRight w:val="0"/>
      <w:marTop w:val="0"/>
      <w:marBottom w:val="0"/>
      <w:divBdr>
        <w:top w:val="none" w:sz="0" w:space="0" w:color="auto"/>
        <w:left w:val="none" w:sz="0" w:space="0" w:color="auto"/>
        <w:bottom w:val="none" w:sz="0" w:space="0" w:color="auto"/>
        <w:right w:val="none" w:sz="0" w:space="0" w:color="auto"/>
      </w:divBdr>
    </w:div>
    <w:div w:id="1461873485">
      <w:bodyDiv w:val="1"/>
      <w:marLeft w:val="0"/>
      <w:marRight w:val="0"/>
      <w:marTop w:val="0"/>
      <w:marBottom w:val="0"/>
      <w:divBdr>
        <w:top w:val="none" w:sz="0" w:space="0" w:color="auto"/>
        <w:left w:val="none" w:sz="0" w:space="0" w:color="auto"/>
        <w:bottom w:val="none" w:sz="0" w:space="0" w:color="auto"/>
        <w:right w:val="none" w:sz="0" w:space="0" w:color="auto"/>
      </w:divBdr>
    </w:div>
    <w:div w:id="1520661162">
      <w:bodyDiv w:val="1"/>
      <w:marLeft w:val="0"/>
      <w:marRight w:val="0"/>
      <w:marTop w:val="0"/>
      <w:marBottom w:val="0"/>
      <w:divBdr>
        <w:top w:val="none" w:sz="0" w:space="0" w:color="auto"/>
        <w:left w:val="none" w:sz="0" w:space="0" w:color="auto"/>
        <w:bottom w:val="none" w:sz="0" w:space="0" w:color="auto"/>
        <w:right w:val="none" w:sz="0" w:space="0" w:color="auto"/>
      </w:divBdr>
    </w:div>
    <w:div w:id="1526403196">
      <w:bodyDiv w:val="1"/>
      <w:marLeft w:val="0"/>
      <w:marRight w:val="0"/>
      <w:marTop w:val="0"/>
      <w:marBottom w:val="0"/>
      <w:divBdr>
        <w:top w:val="none" w:sz="0" w:space="0" w:color="auto"/>
        <w:left w:val="none" w:sz="0" w:space="0" w:color="auto"/>
        <w:bottom w:val="none" w:sz="0" w:space="0" w:color="auto"/>
        <w:right w:val="none" w:sz="0" w:space="0" w:color="auto"/>
      </w:divBdr>
    </w:div>
    <w:div w:id="1536039145">
      <w:bodyDiv w:val="1"/>
      <w:marLeft w:val="0"/>
      <w:marRight w:val="0"/>
      <w:marTop w:val="0"/>
      <w:marBottom w:val="0"/>
      <w:divBdr>
        <w:top w:val="none" w:sz="0" w:space="0" w:color="auto"/>
        <w:left w:val="none" w:sz="0" w:space="0" w:color="auto"/>
        <w:bottom w:val="none" w:sz="0" w:space="0" w:color="auto"/>
        <w:right w:val="none" w:sz="0" w:space="0" w:color="auto"/>
      </w:divBdr>
    </w:div>
    <w:div w:id="1636568628">
      <w:bodyDiv w:val="1"/>
      <w:marLeft w:val="0"/>
      <w:marRight w:val="0"/>
      <w:marTop w:val="0"/>
      <w:marBottom w:val="0"/>
      <w:divBdr>
        <w:top w:val="none" w:sz="0" w:space="0" w:color="auto"/>
        <w:left w:val="none" w:sz="0" w:space="0" w:color="auto"/>
        <w:bottom w:val="none" w:sz="0" w:space="0" w:color="auto"/>
        <w:right w:val="none" w:sz="0" w:space="0" w:color="auto"/>
      </w:divBdr>
    </w:div>
    <w:div w:id="1674721814">
      <w:bodyDiv w:val="1"/>
      <w:marLeft w:val="0"/>
      <w:marRight w:val="0"/>
      <w:marTop w:val="0"/>
      <w:marBottom w:val="0"/>
      <w:divBdr>
        <w:top w:val="none" w:sz="0" w:space="0" w:color="auto"/>
        <w:left w:val="none" w:sz="0" w:space="0" w:color="auto"/>
        <w:bottom w:val="none" w:sz="0" w:space="0" w:color="auto"/>
        <w:right w:val="none" w:sz="0" w:space="0" w:color="auto"/>
      </w:divBdr>
    </w:div>
    <w:div w:id="1860850782">
      <w:bodyDiv w:val="1"/>
      <w:marLeft w:val="0"/>
      <w:marRight w:val="0"/>
      <w:marTop w:val="0"/>
      <w:marBottom w:val="0"/>
      <w:divBdr>
        <w:top w:val="none" w:sz="0" w:space="0" w:color="auto"/>
        <w:left w:val="none" w:sz="0" w:space="0" w:color="auto"/>
        <w:bottom w:val="none" w:sz="0" w:space="0" w:color="auto"/>
        <w:right w:val="none" w:sz="0" w:space="0" w:color="auto"/>
      </w:divBdr>
    </w:div>
    <w:div w:id="1975940431">
      <w:bodyDiv w:val="1"/>
      <w:marLeft w:val="0"/>
      <w:marRight w:val="0"/>
      <w:marTop w:val="0"/>
      <w:marBottom w:val="0"/>
      <w:divBdr>
        <w:top w:val="none" w:sz="0" w:space="0" w:color="auto"/>
        <w:left w:val="none" w:sz="0" w:space="0" w:color="auto"/>
        <w:bottom w:val="none" w:sz="0" w:space="0" w:color="auto"/>
        <w:right w:val="none" w:sz="0" w:space="0" w:color="auto"/>
      </w:divBdr>
    </w:div>
    <w:div w:id="2038501502">
      <w:bodyDiv w:val="1"/>
      <w:marLeft w:val="0"/>
      <w:marRight w:val="0"/>
      <w:marTop w:val="0"/>
      <w:marBottom w:val="0"/>
      <w:divBdr>
        <w:top w:val="none" w:sz="0" w:space="0" w:color="auto"/>
        <w:left w:val="none" w:sz="0" w:space="0" w:color="auto"/>
        <w:bottom w:val="none" w:sz="0" w:space="0" w:color="auto"/>
        <w:right w:val="none" w:sz="0" w:space="0" w:color="auto"/>
      </w:divBdr>
    </w:div>
    <w:div w:id="2038893877">
      <w:bodyDiv w:val="1"/>
      <w:marLeft w:val="0"/>
      <w:marRight w:val="0"/>
      <w:marTop w:val="0"/>
      <w:marBottom w:val="0"/>
      <w:divBdr>
        <w:top w:val="none" w:sz="0" w:space="0" w:color="auto"/>
        <w:left w:val="none" w:sz="0" w:space="0" w:color="auto"/>
        <w:bottom w:val="none" w:sz="0" w:space="0" w:color="auto"/>
        <w:right w:val="none" w:sz="0" w:space="0" w:color="auto"/>
      </w:divBdr>
    </w:div>
    <w:div w:id="2047752922">
      <w:bodyDiv w:val="1"/>
      <w:marLeft w:val="0"/>
      <w:marRight w:val="0"/>
      <w:marTop w:val="0"/>
      <w:marBottom w:val="0"/>
      <w:divBdr>
        <w:top w:val="none" w:sz="0" w:space="0" w:color="auto"/>
        <w:left w:val="none" w:sz="0" w:space="0" w:color="auto"/>
        <w:bottom w:val="none" w:sz="0" w:space="0" w:color="auto"/>
        <w:right w:val="none" w:sz="0" w:space="0" w:color="auto"/>
      </w:divBdr>
    </w:div>
    <w:div w:id="2083719510">
      <w:bodyDiv w:val="1"/>
      <w:marLeft w:val="0"/>
      <w:marRight w:val="0"/>
      <w:marTop w:val="0"/>
      <w:marBottom w:val="0"/>
      <w:divBdr>
        <w:top w:val="none" w:sz="0" w:space="0" w:color="auto"/>
        <w:left w:val="none" w:sz="0" w:space="0" w:color="auto"/>
        <w:bottom w:val="none" w:sz="0" w:space="0" w:color="auto"/>
        <w:right w:val="none" w:sz="0" w:space="0" w:color="auto"/>
      </w:divBdr>
    </w:div>
    <w:div w:id="2091928902">
      <w:bodyDiv w:val="1"/>
      <w:marLeft w:val="0"/>
      <w:marRight w:val="0"/>
      <w:marTop w:val="0"/>
      <w:marBottom w:val="0"/>
      <w:divBdr>
        <w:top w:val="none" w:sz="0" w:space="0" w:color="auto"/>
        <w:left w:val="none" w:sz="0" w:space="0" w:color="auto"/>
        <w:bottom w:val="none" w:sz="0" w:space="0" w:color="auto"/>
        <w:right w:val="none" w:sz="0" w:space="0" w:color="auto"/>
      </w:divBdr>
    </w:div>
    <w:div w:id="2108303624">
      <w:bodyDiv w:val="1"/>
      <w:marLeft w:val="0"/>
      <w:marRight w:val="0"/>
      <w:marTop w:val="0"/>
      <w:marBottom w:val="0"/>
      <w:divBdr>
        <w:top w:val="none" w:sz="0" w:space="0" w:color="auto"/>
        <w:left w:val="none" w:sz="0" w:space="0" w:color="auto"/>
        <w:bottom w:val="none" w:sz="0" w:space="0" w:color="auto"/>
        <w:right w:val="none" w:sz="0" w:space="0" w:color="auto"/>
      </w:divBdr>
    </w:div>
    <w:div w:id="2117167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image" Target="media/image24.jpeg"/><Relationship Id="rId50" Type="http://schemas.openxmlformats.org/officeDocument/2006/relationships/image" Target="http://image.shutterstock.com/z/stock-photo-portion-cups-and-spoons-of-healthy-ingredients-on-wooden-table-319637378.jpg" TargetMode="External"/><Relationship Id="rId55" Type="http://schemas.openxmlformats.org/officeDocument/2006/relationships/image" Target="https://www.nasa.gov/sites/default/files/styles/ubernode_alt_horiz/public/62ma6-55.jpg?itok=HbE4rdj5" TargetMode="External"/><Relationship Id="rId63" Type="http://schemas.openxmlformats.org/officeDocument/2006/relationships/image" Target="media/image32.png"/><Relationship Id="rId68" Type="http://schemas.openxmlformats.org/officeDocument/2006/relationships/image" Target="media/image36.jpeg"/><Relationship Id="rId76" Type="http://schemas.openxmlformats.org/officeDocument/2006/relationships/image" Target="media/image43.png"/><Relationship Id="rId84" Type="http://schemas.openxmlformats.org/officeDocument/2006/relationships/hyperlink" Target="https://collaboration.mdlz.com/sites/MIU/Pages/RDQCareerEvents.aspx" TargetMode="External"/><Relationship Id="rId89" Type="http://schemas.openxmlformats.org/officeDocument/2006/relationships/hyperlink" Target="https://intranet.mdlz.com/sites/news/en-us/Pages/092216ni-3.aspx"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careers.mondelezinternational.com/our-moments/research-development-quality-todd-abraham-keeping-us-ahead-of-game?bg=-purple" TargetMode="External"/><Relationship Id="rId2" Type="http://schemas.openxmlformats.org/officeDocument/2006/relationships/customXml" Target="../customXml/item2.xml"/><Relationship Id="rId16" Type="http://schemas.openxmlformats.org/officeDocument/2006/relationships/hyperlink" Target="http://www.brightwavegroup.com" TargetMode="External"/><Relationship Id="rId29" Type="http://schemas.openxmlformats.org/officeDocument/2006/relationships/image" Target="media/image13.jpeg"/><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http://image.shutterstock.com/z/stock-vector-vector-flat-concept-of-process-social-media-business-and-marketing-startup-business-planning-and-175903370.jpg" TargetMode="External"/><Relationship Id="rId40" Type="http://schemas.openxmlformats.org/officeDocument/2006/relationships/image" Target="https://static.pexels.com/photos/61374/pexels-photo-61374-large.jpeg" TargetMode="External"/><Relationship Id="rId45" Type="http://schemas.openxmlformats.org/officeDocument/2006/relationships/image" Target="media/image23.jpeg"/><Relationship Id="rId53" Type="http://schemas.openxmlformats.org/officeDocument/2006/relationships/image" Target="https://static.pexels.com/photos/7096/people-woman-coffee-meeting-large.jpg" TargetMode="External"/><Relationship Id="rId58" Type="http://schemas.openxmlformats.org/officeDocument/2006/relationships/image" Target="media/image29.jpeg"/><Relationship Id="rId66" Type="http://schemas.openxmlformats.org/officeDocument/2006/relationships/image" Target="media/image35.jpeg"/><Relationship Id="rId74" Type="http://schemas.openxmlformats.org/officeDocument/2006/relationships/image" Target="media/image41.png"/><Relationship Id="rId79" Type="http://schemas.openxmlformats.org/officeDocument/2006/relationships/hyperlink" Target="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 TargetMode="External"/><Relationship Id="rId87"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image.shutterstock.com/z/stock-photo-close-up-of-scientist-hands-with-microscope-examining-samples-and-liquid-234586750.jpg" TargetMode="External"/><Relationship Id="rId82" Type="http://schemas.openxmlformats.org/officeDocument/2006/relationships/image" Target="media/image46.png"/><Relationship Id="rId90" Type="http://schemas.openxmlformats.org/officeDocument/2006/relationships/hyperlink" Target="https://intranet.mdlz.com/sites/news/en-us/Pages/092216ni-1.aspx" TargetMode="External"/><Relationship Id="rId95" Type="http://schemas.openxmlformats.org/officeDocument/2006/relationships/fontTable" Target="fontTable.xml"/><Relationship Id="rId19" Type="http://schemas.openxmlformats.org/officeDocument/2006/relationships/hyperlink" Target="http://www.brightwavegroup.com/" TargetMode="External"/><Relationship Id="rId14" Type="http://schemas.openxmlformats.org/officeDocument/2006/relationships/image" Target="media/image4.png"/><Relationship Id="rId22" Type="http://schemas.openxmlformats.org/officeDocument/2006/relationships/image" Target="http://image.shutterstock.com/z/stock-photo-young-daughter-is-feeding-her-father-with-chocolate-cookies-157286444.jp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http://image.shutterstock.com/z/stock-photo-man-fingers-setting-cost-button-on-minimum-position-concept-image-for-illustration-of-cost-310879154.jpg" TargetMode="External"/><Relationship Id="rId43" Type="http://schemas.openxmlformats.org/officeDocument/2006/relationships/image" Target="https://static.pexels.com/photos/139749/pexels-photo-139749-large.jpeg" TargetMode="External"/><Relationship Id="rId48" Type="http://schemas.openxmlformats.org/officeDocument/2006/relationships/image" Target="http://image.shutterstock.com/z/stock-photo-heart-shape-by-various-vegetables-and-fruits-67879747.jpg" TargetMode="External"/><Relationship Id="rId56" Type="http://schemas.openxmlformats.org/officeDocument/2006/relationships/image" Target="media/image28.png"/><Relationship Id="rId64" Type="http://schemas.openxmlformats.org/officeDocument/2006/relationships/image" Target="media/image33.jpeg"/><Relationship Id="rId69" Type="http://schemas.openxmlformats.org/officeDocument/2006/relationships/image" Target="http://image.shutterstock.com/z/stock-photo-photos-collection-of-stars-awards-and-trophy-cups-259068476.jpg" TargetMode="External"/><Relationship Id="rId77" Type="http://schemas.openxmlformats.org/officeDocument/2006/relationships/hyperlink" Target="https://intranet.mdlz.com/sites/RDQ/" TargetMode="External"/><Relationship Id="rId8" Type="http://schemas.openxmlformats.org/officeDocument/2006/relationships/webSettings" Target="webSettings.xml"/><Relationship Id="rId51" Type="http://schemas.openxmlformats.org/officeDocument/2006/relationships/hyperlink" Target="https://www.pexels.com/photo/people-coffee-meeting-team-7096/" TargetMode="External"/><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image" Target="media/image47.png"/><Relationship Id="rId93" Type="http://schemas.openxmlformats.org/officeDocument/2006/relationships/hyperlink" Target="http://careers.mondelezinternational.com/our-moments/meet-michelle-expert-moment-maker?bg=-purple&amp;utm_source=LinkedIn&amp;utm_medium=Social&amp;utm_content=RDQ-MP&amp;utm_campaign=RDQ-M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http://image.shutterstock.com/z/stock-photo-healthy-living-chalk-drawing-157504451.jpg" TargetMode="External"/><Relationship Id="rId59" Type="http://schemas.openxmlformats.org/officeDocument/2006/relationships/image" Target="http://image.shutterstock.com/z/stock-photo-doctor-woman-with-microscope-in-laboratory-scientific-research-321601295.jpg" TargetMode="External"/><Relationship Id="rId67" Type="http://schemas.openxmlformats.org/officeDocument/2006/relationships/image" Target="http://image.shutterstock.com/z/stock-photo-african-american-couple-showing-thumb-in-the-city-402548521.jpg" TargetMode="External"/><Relationship Id="rId20" Type="http://schemas.openxmlformats.org/officeDocument/2006/relationships/image" Target="media/image7.jpeg"/><Relationship Id="rId41" Type="http://schemas.openxmlformats.org/officeDocument/2006/relationships/hyperlink" Target="https://www.pexels.com/photo/brown-peanuts-61374/" TargetMode="External"/><Relationship Id="rId54" Type="http://schemas.openxmlformats.org/officeDocument/2006/relationships/image" Target="media/image27.jpe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jpeg"/><Relationship Id="rId83" Type="http://schemas.openxmlformats.org/officeDocument/2006/relationships/hyperlink" Target="https://intranet.mdlz.com/sites/RDQ/wow/" TargetMode="External"/><Relationship Id="rId88" Type="http://schemas.openxmlformats.org/officeDocument/2006/relationships/hyperlink" Target="https://intranet.mdlz.com/sites/RDQ/academy/" TargetMode="External"/><Relationship Id="rId91" Type="http://schemas.openxmlformats.org/officeDocument/2006/relationships/hyperlink" Target="http://www.fponthenet.net/article/124181/One-engineer-s-journey-in-the-food-sector.aspx"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elizabeth.hughes@brightwavegroup.co" TargetMode="External"/><Relationship Id="rId23" Type="http://schemas.openxmlformats.org/officeDocument/2006/relationships/comments" Target="comments.xml"/><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25.jpeg"/><Relationship Id="rId57" Type="http://schemas.openxmlformats.org/officeDocument/2006/relationships/image" Target="cid:image001.png@01D2345C.E5865F70"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hyperlink" Target="https://www.pexels.com/photo/close-up-photography-of-grey-round-fruits-139749/" TargetMode="External"/><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image" Target="media/image34.jpe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hyperlink" Target="https://intranet.mdlz.com/sites/i2m/Pages/Welcome-to-the-Mondelez-International-I2M-Website!.aspx" TargetMode="External"/><Relationship Id="rId86" Type="http://schemas.openxmlformats.org/officeDocument/2006/relationships/hyperlink" Target="https://collaboration.mdlz.com/sites/MIU/Pages/RDQCareerEvents.aspx"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47CD63E0FF124D854196DEFF286F20" ma:contentTypeVersion="4" ma:contentTypeDescription="Create a new document." ma:contentTypeScope="" ma:versionID="e7d5f99f6394f982cd3f4877c63e4141">
  <xsd:schema xmlns:xsd="http://www.w3.org/2001/XMLSchema" xmlns:xs="http://www.w3.org/2001/XMLSchema" xmlns:p="http://schemas.microsoft.com/office/2006/metadata/properties" xmlns:ns3="93462601-4c2f-44e6-8232-2ece37107b39" xmlns:ns4="07de224e-ce1b-4f53-9d59-f86fe20897ee" targetNamespace="http://schemas.microsoft.com/office/2006/metadata/properties" ma:root="true" ma:fieldsID="b8c986a3a2384dc2f0f275142e71fd5f" ns3:_="" ns4:_="">
    <xsd:import namespace="93462601-4c2f-44e6-8232-2ece37107b39"/>
    <xsd:import namespace="07de224e-ce1b-4f53-9d59-f86fe20897ee"/>
    <xsd:element name="properties">
      <xsd:complexType>
        <xsd:sequence>
          <xsd:element name="documentManagement">
            <xsd:complexType>
              <xsd:all>
                <xsd:element ref="ns3:SharedWithUsers" minOccurs="0"/>
                <xsd:element ref="ns3:SharedWithDetails" minOccurs="0"/>
                <xsd:element ref="ns4:Comment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62601-4c2f-44e6-8232-2ece37107b3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1"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de224e-ce1b-4f53-9d59-f86fe20897ee" elementFormDefault="qualified">
    <xsd:import namespace="http://schemas.microsoft.com/office/2006/documentManagement/types"/>
    <xsd:import namespace="http://schemas.microsoft.com/office/infopath/2007/PartnerControls"/>
    <xsd:element name="Comments" ma:index="10" nillable="true" ma:displayName="Comments" ma:description="Comments"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Comments xmlns="07de224e-ce1b-4f53-9d59-f86fe20897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B43BFB-1A51-4D5E-8311-7902B7FDB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62601-4c2f-44e6-8232-2ece37107b39"/>
    <ds:schemaRef ds:uri="07de224e-ce1b-4f53-9d59-f86fe20897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F51FDF-F492-412F-8E59-EC8EFBDE8C79}">
  <ds:schemaRefs>
    <ds:schemaRef ds:uri="07de224e-ce1b-4f53-9d59-f86fe20897ee"/>
    <ds:schemaRef ds:uri="http://purl.org/dc/elements/1.1/"/>
    <ds:schemaRef ds:uri="http://schemas.microsoft.com/office/2006/metadata/properties"/>
    <ds:schemaRef ds:uri="http://schemas.openxmlformats.org/package/2006/metadata/core-properties"/>
    <ds:schemaRef ds:uri="http://purl.org/dc/terms/"/>
    <ds:schemaRef ds:uri="http://schemas.microsoft.com/office/2006/documentManagement/types"/>
    <ds:schemaRef ds:uri="http://schemas.microsoft.com/office/infopath/2007/PartnerControls"/>
    <ds:schemaRef ds:uri="93462601-4c2f-44e6-8232-2ece37107b39"/>
    <ds:schemaRef ds:uri="http://www.w3.org/XML/1998/namespace"/>
    <ds:schemaRef ds:uri="http://purl.org/dc/dcmitype/"/>
  </ds:schemaRefs>
</ds:datastoreItem>
</file>

<file path=customXml/itemProps3.xml><?xml version="1.0" encoding="utf-8"?>
<ds:datastoreItem xmlns:ds="http://schemas.openxmlformats.org/officeDocument/2006/customXml" ds:itemID="{B789E912-535E-469D-90BE-57F2A31CB71B}">
  <ds:schemaRefs>
    <ds:schemaRef ds:uri="http://schemas.microsoft.com/sharepoint/v3/contenttype/forms"/>
  </ds:schemaRefs>
</ds:datastoreItem>
</file>

<file path=customXml/itemProps4.xml><?xml version="1.0" encoding="utf-8"?>
<ds:datastoreItem xmlns:ds="http://schemas.openxmlformats.org/officeDocument/2006/customXml" ds:itemID="{AD080E37-CAC8-49A8-87F9-BC93D19A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50</Pages>
  <Words>13831</Words>
  <Characters>78838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Version</vt:lpstr>
    </vt:vector>
  </TitlesOfParts>
  <Company>Microsoft</Company>
  <LinksUpToDate>false</LinksUpToDate>
  <CharactersWithSpaces>92485</CharactersWithSpaces>
  <SharedDoc>false</SharedDoc>
  <HLinks>
    <vt:vector size="270" baseType="variant">
      <vt:variant>
        <vt:i4>1441872</vt:i4>
      </vt:variant>
      <vt:variant>
        <vt:i4>252</vt:i4>
      </vt:variant>
      <vt:variant>
        <vt:i4>0</vt:i4>
      </vt:variant>
      <vt:variant>
        <vt:i4>5</vt:i4>
      </vt:variant>
      <vt:variant>
        <vt:lpwstr>http://careers.mondelezinternational.com/our-moments/meet-michelle-expert-moment-maker?bg=-purple&amp;utm_source=LinkedIn&amp;utm_medium=Social&amp;utm_content=RDQ-MP&amp;utm_campaign=RDQ-MP</vt:lpwstr>
      </vt:variant>
      <vt:variant>
        <vt:lpwstr/>
      </vt:variant>
      <vt:variant>
        <vt:i4>7536753</vt:i4>
      </vt:variant>
      <vt:variant>
        <vt:i4>249</vt:i4>
      </vt:variant>
      <vt:variant>
        <vt:i4>0</vt:i4>
      </vt:variant>
      <vt:variant>
        <vt:i4>5</vt:i4>
      </vt:variant>
      <vt:variant>
        <vt:lpwstr>http://careers.mondelezinternational.com/our-moments/research-development-quality-todd-abraham-keeping-us-ahead-of-game?bg=-purple</vt:lpwstr>
      </vt:variant>
      <vt:variant>
        <vt:lpwstr/>
      </vt:variant>
      <vt:variant>
        <vt:i4>2555943</vt:i4>
      </vt:variant>
      <vt:variant>
        <vt:i4>246</vt:i4>
      </vt:variant>
      <vt:variant>
        <vt:i4>0</vt:i4>
      </vt:variant>
      <vt:variant>
        <vt:i4>5</vt:i4>
      </vt:variant>
      <vt:variant>
        <vt:lpwstr>http://www.fponthenet.net/article/124181/One-engineer-s-journey-in-the-food-sector.aspx</vt:lpwstr>
      </vt:variant>
      <vt:variant>
        <vt:lpwstr/>
      </vt:variant>
      <vt:variant>
        <vt:i4>4653134</vt:i4>
      </vt:variant>
      <vt:variant>
        <vt:i4>243</vt:i4>
      </vt:variant>
      <vt:variant>
        <vt:i4>0</vt:i4>
      </vt:variant>
      <vt:variant>
        <vt:i4>5</vt:i4>
      </vt:variant>
      <vt:variant>
        <vt:lpwstr>https://intranet.mdlz.com/sites/news/en-us/Pages/092216ni-1.aspx</vt:lpwstr>
      </vt:variant>
      <vt:variant>
        <vt:lpwstr/>
      </vt:variant>
      <vt:variant>
        <vt:i4>4653132</vt:i4>
      </vt:variant>
      <vt:variant>
        <vt:i4>240</vt:i4>
      </vt:variant>
      <vt:variant>
        <vt:i4>0</vt:i4>
      </vt:variant>
      <vt:variant>
        <vt:i4>5</vt:i4>
      </vt:variant>
      <vt:variant>
        <vt:lpwstr>https://intranet.mdlz.com/sites/news/en-us/Pages/092216ni-3.aspx</vt:lpwstr>
      </vt:variant>
      <vt:variant>
        <vt:lpwstr/>
      </vt:variant>
      <vt:variant>
        <vt:i4>5570572</vt:i4>
      </vt:variant>
      <vt:variant>
        <vt:i4>237</vt:i4>
      </vt:variant>
      <vt:variant>
        <vt:i4>0</vt:i4>
      </vt:variant>
      <vt:variant>
        <vt:i4>5</vt:i4>
      </vt:variant>
      <vt:variant>
        <vt:lpwstr>https://intranet.mdlz.com/sites/RDQ/academy/</vt:lpwstr>
      </vt:variant>
      <vt:variant>
        <vt:lpwstr/>
      </vt:variant>
      <vt:variant>
        <vt:i4>2097215</vt:i4>
      </vt:variant>
      <vt:variant>
        <vt:i4>234</vt:i4>
      </vt:variant>
      <vt:variant>
        <vt:i4>0</vt:i4>
      </vt:variant>
      <vt:variant>
        <vt:i4>5</vt:i4>
      </vt:variant>
      <vt:variant>
        <vt:lpwstr>https://collaboration.mdlz.com/sites/MIU/Pages/RDQCareerEvents.aspx</vt:lpwstr>
      </vt:variant>
      <vt:variant>
        <vt:lpwstr/>
      </vt:variant>
      <vt:variant>
        <vt:i4>2097215</vt:i4>
      </vt:variant>
      <vt:variant>
        <vt:i4>231</vt:i4>
      </vt:variant>
      <vt:variant>
        <vt:i4>0</vt:i4>
      </vt:variant>
      <vt:variant>
        <vt:i4>5</vt:i4>
      </vt:variant>
      <vt:variant>
        <vt:lpwstr>https://collaboration.mdlz.com/sites/MIU/Pages/RDQCareerEvents.aspx</vt:lpwstr>
      </vt:variant>
      <vt:variant>
        <vt:lpwstr/>
      </vt:variant>
      <vt:variant>
        <vt:i4>5242896</vt:i4>
      </vt:variant>
      <vt:variant>
        <vt:i4>228</vt:i4>
      </vt:variant>
      <vt:variant>
        <vt:i4>0</vt:i4>
      </vt:variant>
      <vt:variant>
        <vt:i4>5</vt:i4>
      </vt:variant>
      <vt:variant>
        <vt:lpwstr>https://intranet.mdlz.com/sites/RDQ/wow/</vt:lpwstr>
      </vt:variant>
      <vt:variant>
        <vt:lpwstr/>
      </vt:variant>
      <vt:variant>
        <vt:i4>262214</vt:i4>
      </vt:variant>
      <vt:variant>
        <vt:i4>225</vt:i4>
      </vt:variant>
      <vt:variant>
        <vt:i4>0</vt:i4>
      </vt:variant>
      <vt:variant>
        <vt:i4>5</vt:i4>
      </vt:variant>
      <vt:variant>
        <vt:lpwstr>https://intranet.mdlz.com/sites/i2m/Pages/Welcome-to-the-Mondelez-International-I2M-Website!.aspx</vt:lpwstr>
      </vt:variant>
      <vt:variant>
        <vt:lpwstr/>
      </vt:variant>
      <vt:variant>
        <vt:i4>2228335</vt:i4>
      </vt:variant>
      <vt:variant>
        <vt:i4>222</vt:i4>
      </vt:variant>
      <vt:variant>
        <vt:i4>0</vt:i4>
      </vt:variant>
      <vt:variant>
        <vt:i4>5</vt:i4>
      </vt:variant>
      <vt:variant>
        <vt:lpwstr>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vt:lpwstr>
      </vt:variant>
      <vt:variant>
        <vt:lpwstr/>
      </vt:variant>
      <vt:variant>
        <vt:i4>1048592</vt:i4>
      </vt:variant>
      <vt:variant>
        <vt:i4>219</vt:i4>
      </vt:variant>
      <vt:variant>
        <vt:i4>0</vt:i4>
      </vt:variant>
      <vt:variant>
        <vt:i4>5</vt:i4>
      </vt:variant>
      <vt:variant>
        <vt:lpwstr>https://intranet.mdlz.com/sites/RDQ/</vt:lpwstr>
      </vt:variant>
      <vt:variant>
        <vt:lpwstr/>
      </vt:variant>
      <vt:variant>
        <vt:i4>5177360</vt:i4>
      </vt:variant>
      <vt:variant>
        <vt:i4>195</vt:i4>
      </vt:variant>
      <vt:variant>
        <vt:i4>0</vt:i4>
      </vt:variant>
      <vt:variant>
        <vt:i4>5</vt:i4>
      </vt:variant>
      <vt:variant>
        <vt:lpwstr>https://www.pexels.com/photo/people-coffee-meeting-team-7096/</vt:lpwstr>
      </vt:variant>
      <vt:variant>
        <vt:lpwstr/>
      </vt:variant>
      <vt:variant>
        <vt:i4>3473517</vt:i4>
      </vt:variant>
      <vt:variant>
        <vt:i4>183</vt:i4>
      </vt:variant>
      <vt:variant>
        <vt:i4>0</vt:i4>
      </vt:variant>
      <vt:variant>
        <vt:i4>5</vt:i4>
      </vt:variant>
      <vt:variant>
        <vt:lpwstr>https://www.pexels.com/photo/close-up-photography-of-grey-round-fruits-139749/</vt:lpwstr>
      </vt:variant>
      <vt:variant>
        <vt:lpwstr/>
      </vt:variant>
      <vt:variant>
        <vt:i4>5</vt:i4>
      </vt:variant>
      <vt:variant>
        <vt:i4>177</vt:i4>
      </vt:variant>
      <vt:variant>
        <vt:i4>0</vt:i4>
      </vt:variant>
      <vt:variant>
        <vt:i4>5</vt:i4>
      </vt:variant>
      <vt:variant>
        <vt:lpwstr>https://www.pexels.com/photo/brown-peanuts-61374/</vt:lpwstr>
      </vt:variant>
      <vt:variant>
        <vt:lpwstr/>
      </vt:variant>
      <vt:variant>
        <vt:i4>4128883</vt:i4>
      </vt:variant>
      <vt:variant>
        <vt:i4>162</vt:i4>
      </vt:variant>
      <vt:variant>
        <vt:i4>0</vt:i4>
      </vt:variant>
      <vt:variant>
        <vt:i4>5</vt:i4>
      </vt:variant>
      <vt:variant>
        <vt:lpwstr>http://www.brightwavegroup.com/</vt:lpwstr>
      </vt:variant>
      <vt:variant>
        <vt:lpwstr/>
      </vt:variant>
      <vt:variant>
        <vt:i4>1179703</vt:i4>
      </vt:variant>
      <vt:variant>
        <vt:i4>155</vt:i4>
      </vt:variant>
      <vt:variant>
        <vt:i4>0</vt:i4>
      </vt:variant>
      <vt:variant>
        <vt:i4>5</vt:i4>
      </vt:variant>
      <vt:variant>
        <vt:lpwstr/>
      </vt:variant>
      <vt:variant>
        <vt:lpwstr>_Toc465417706</vt:lpwstr>
      </vt:variant>
      <vt:variant>
        <vt:i4>1179703</vt:i4>
      </vt:variant>
      <vt:variant>
        <vt:i4>149</vt:i4>
      </vt:variant>
      <vt:variant>
        <vt:i4>0</vt:i4>
      </vt:variant>
      <vt:variant>
        <vt:i4>5</vt:i4>
      </vt:variant>
      <vt:variant>
        <vt:lpwstr/>
      </vt:variant>
      <vt:variant>
        <vt:lpwstr>_Toc465417705</vt:lpwstr>
      </vt:variant>
      <vt:variant>
        <vt:i4>1179703</vt:i4>
      </vt:variant>
      <vt:variant>
        <vt:i4>143</vt:i4>
      </vt:variant>
      <vt:variant>
        <vt:i4>0</vt:i4>
      </vt:variant>
      <vt:variant>
        <vt:i4>5</vt:i4>
      </vt:variant>
      <vt:variant>
        <vt:lpwstr/>
      </vt:variant>
      <vt:variant>
        <vt:lpwstr>_Toc465417704</vt:lpwstr>
      </vt:variant>
      <vt:variant>
        <vt:i4>1179703</vt:i4>
      </vt:variant>
      <vt:variant>
        <vt:i4>137</vt:i4>
      </vt:variant>
      <vt:variant>
        <vt:i4>0</vt:i4>
      </vt:variant>
      <vt:variant>
        <vt:i4>5</vt:i4>
      </vt:variant>
      <vt:variant>
        <vt:lpwstr/>
      </vt:variant>
      <vt:variant>
        <vt:lpwstr>_Toc465417703</vt:lpwstr>
      </vt:variant>
      <vt:variant>
        <vt:i4>1179703</vt:i4>
      </vt:variant>
      <vt:variant>
        <vt:i4>131</vt:i4>
      </vt:variant>
      <vt:variant>
        <vt:i4>0</vt:i4>
      </vt:variant>
      <vt:variant>
        <vt:i4>5</vt:i4>
      </vt:variant>
      <vt:variant>
        <vt:lpwstr/>
      </vt:variant>
      <vt:variant>
        <vt:lpwstr>_Toc465417702</vt:lpwstr>
      </vt:variant>
      <vt:variant>
        <vt:i4>1179703</vt:i4>
      </vt:variant>
      <vt:variant>
        <vt:i4>125</vt:i4>
      </vt:variant>
      <vt:variant>
        <vt:i4>0</vt:i4>
      </vt:variant>
      <vt:variant>
        <vt:i4>5</vt:i4>
      </vt:variant>
      <vt:variant>
        <vt:lpwstr/>
      </vt:variant>
      <vt:variant>
        <vt:lpwstr>_Toc465417701</vt:lpwstr>
      </vt:variant>
      <vt:variant>
        <vt:i4>1179703</vt:i4>
      </vt:variant>
      <vt:variant>
        <vt:i4>119</vt:i4>
      </vt:variant>
      <vt:variant>
        <vt:i4>0</vt:i4>
      </vt:variant>
      <vt:variant>
        <vt:i4>5</vt:i4>
      </vt:variant>
      <vt:variant>
        <vt:lpwstr/>
      </vt:variant>
      <vt:variant>
        <vt:lpwstr>_Toc465417700</vt:lpwstr>
      </vt:variant>
      <vt:variant>
        <vt:i4>1769526</vt:i4>
      </vt:variant>
      <vt:variant>
        <vt:i4>113</vt:i4>
      </vt:variant>
      <vt:variant>
        <vt:i4>0</vt:i4>
      </vt:variant>
      <vt:variant>
        <vt:i4>5</vt:i4>
      </vt:variant>
      <vt:variant>
        <vt:lpwstr/>
      </vt:variant>
      <vt:variant>
        <vt:lpwstr>_Toc465417699</vt:lpwstr>
      </vt:variant>
      <vt:variant>
        <vt:i4>1769526</vt:i4>
      </vt:variant>
      <vt:variant>
        <vt:i4>107</vt:i4>
      </vt:variant>
      <vt:variant>
        <vt:i4>0</vt:i4>
      </vt:variant>
      <vt:variant>
        <vt:i4>5</vt:i4>
      </vt:variant>
      <vt:variant>
        <vt:lpwstr/>
      </vt:variant>
      <vt:variant>
        <vt:lpwstr>_Toc465417698</vt:lpwstr>
      </vt:variant>
      <vt:variant>
        <vt:i4>1769526</vt:i4>
      </vt:variant>
      <vt:variant>
        <vt:i4>101</vt:i4>
      </vt:variant>
      <vt:variant>
        <vt:i4>0</vt:i4>
      </vt:variant>
      <vt:variant>
        <vt:i4>5</vt:i4>
      </vt:variant>
      <vt:variant>
        <vt:lpwstr/>
      </vt:variant>
      <vt:variant>
        <vt:lpwstr>_Toc465417697</vt:lpwstr>
      </vt:variant>
      <vt:variant>
        <vt:i4>1769526</vt:i4>
      </vt:variant>
      <vt:variant>
        <vt:i4>95</vt:i4>
      </vt:variant>
      <vt:variant>
        <vt:i4>0</vt:i4>
      </vt:variant>
      <vt:variant>
        <vt:i4>5</vt:i4>
      </vt:variant>
      <vt:variant>
        <vt:lpwstr/>
      </vt:variant>
      <vt:variant>
        <vt:lpwstr>_Toc465417696</vt:lpwstr>
      </vt:variant>
      <vt:variant>
        <vt:i4>1769526</vt:i4>
      </vt:variant>
      <vt:variant>
        <vt:i4>89</vt:i4>
      </vt:variant>
      <vt:variant>
        <vt:i4>0</vt:i4>
      </vt:variant>
      <vt:variant>
        <vt:i4>5</vt:i4>
      </vt:variant>
      <vt:variant>
        <vt:lpwstr/>
      </vt:variant>
      <vt:variant>
        <vt:lpwstr>_Toc465417695</vt:lpwstr>
      </vt:variant>
      <vt:variant>
        <vt:i4>1769526</vt:i4>
      </vt:variant>
      <vt:variant>
        <vt:i4>83</vt:i4>
      </vt:variant>
      <vt:variant>
        <vt:i4>0</vt:i4>
      </vt:variant>
      <vt:variant>
        <vt:i4>5</vt:i4>
      </vt:variant>
      <vt:variant>
        <vt:lpwstr/>
      </vt:variant>
      <vt:variant>
        <vt:lpwstr>_Toc465417694</vt:lpwstr>
      </vt:variant>
      <vt:variant>
        <vt:i4>1769526</vt:i4>
      </vt:variant>
      <vt:variant>
        <vt:i4>77</vt:i4>
      </vt:variant>
      <vt:variant>
        <vt:i4>0</vt:i4>
      </vt:variant>
      <vt:variant>
        <vt:i4>5</vt:i4>
      </vt:variant>
      <vt:variant>
        <vt:lpwstr/>
      </vt:variant>
      <vt:variant>
        <vt:lpwstr>_Toc465417693</vt:lpwstr>
      </vt:variant>
      <vt:variant>
        <vt:i4>1769526</vt:i4>
      </vt:variant>
      <vt:variant>
        <vt:i4>71</vt:i4>
      </vt:variant>
      <vt:variant>
        <vt:i4>0</vt:i4>
      </vt:variant>
      <vt:variant>
        <vt:i4>5</vt:i4>
      </vt:variant>
      <vt:variant>
        <vt:lpwstr/>
      </vt:variant>
      <vt:variant>
        <vt:lpwstr>_Toc465417692</vt:lpwstr>
      </vt:variant>
      <vt:variant>
        <vt:i4>1769526</vt:i4>
      </vt:variant>
      <vt:variant>
        <vt:i4>65</vt:i4>
      </vt:variant>
      <vt:variant>
        <vt:i4>0</vt:i4>
      </vt:variant>
      <vt:variant>
        <vt:i4>5</vt:i4>
      </vt:variant>
      <vt:variant>
        <vt:lpwstr/>
      </vt:variant>
      <vt:variant>
        <vt:lpwstr>_Toc465417691</vt:lpwstr>
      </vt:variant>
      <vt:variant>
        <vt:i4>1769526</vt:i4>
      </vt:variant>
      <vt:variant>
        <vt:i4>59</vt:i4>
      </vt:variant>
      <vt:variant>
        <vt:i4>0</vt:i4>
      </vt:variant>
      <vt:variant>
        <vt:i4>5</vt:i4>
      </vt:variant>
      <vt:variant>
        <vt:lpwstr/>
      </vt:variant>
      <vt:variant>
        <vt:lpwstr>_Toc465417690</vt:lpwstr>
      </vt:variant>
      <vt:variant>
        <vt:i4>1703990</vt:i4>
      </vt:variant>
      <vt:variant>
        <vt:i4>53</vt:i4>
      </vt:variant>
      <vt:variant>
        <vt:i4>0</vt:i4>
      </vt:variant>
      <vt:variant>
        <vt:i4>5</vt:i4>
      </vt:variant>
      <vt:variant>
        <vt:lpwstr/>
      </vt:variant>
      <vt:variant>
        <vt:lpwstr>_Toc465417689</vt:lpwstr>
      </vt:variant>
      <vt:variant>
        <vt:i4>1703990</vt:i4>
      </vt:variant>
      <vt:variant>
        <vt:i4>47</vt:i4>
      </vt:variant>
      <vt:variant>
        <vt:i4>0</vt:i4>
      </vt:variant>
      <vt:variant>
        <vt:i4>5</vt:i4>
      </vt:variant>
      <vt:variant>
        <vt:lpwstr/>
      </vt:variant>
      <vt:variant>
        <vt:lpwstr>_Toc465417688</vt:lpwstr>
      </vt:variant>
      <vt:variant>
        <vt:i4>1703990</vt:i4>
      </vt:variant>
      <vt:variant>
        <vt:i4>41</vt:i4>
      </vt:variant>
      <vt:variant>
        <vt:i4>0</vt:i4>
      </vt:variant>
      <vt:variant>
        <vt:i4>5</vt:i4>
      </vt:variant>
      <vt:variant>
        <vt:lpwstr/>
      </vt:variant>
      <vt:variant>
        <vt:lpwstr>_Toc465417687</vt:lpwstr>
      </vt:variant>
      <vt:variant>
        <vt:i4>1703990</vt:i4>
      </vt:variant>
      <vt:variant>
        <vt:i4>35</vt:i4>
      </vt:variant>
      <vt:variant>
        <vt:i4>0</vt:i4>
      </vt:variant>
      <vt:variant>
        <vt:i4>5</vt:i4>
      </vt:variant>
      <vt:variant>
        <vt:lpwstr/>
      </vt:variant>
      <vt:variant>
        <vt:lpwstr>_Toc465417686</vt:lpwstr>
      </vt:variant>
      <vt:variant>
        <vt:i4>1703990</vt:i4>
      </vt:variant>
      <vt:variant>
        <vt:i4>29</vt:i4>
      </vt:variant>
      <vt:variant>
        <vt:i4>0</vt:i4>
      </vt:variant>
      <vt:variant>
        <vt:i4>5</vt:i4>
      </vt:variant>
      <vt:variant>
        <vt:lpwstr/>
      </vt:variant>
      <vt:variant>
        <vt:lpwstr>_Toc465417685</vt:lpwstr>
      </vt:variant>
      <vt:variant>
        <vt:i4>1703990</vt:i4>
      </vt:variant>
      <vt:variant>
        <vt:i4>23</vt:i4>
      </vt:variant>
      <vt:variant>
        <vt:i4>0</vt:i4>
      </vt:variant>
      <vt:variant>
        <vt:i4>5</vt:i4>
      </vt:variant>
      <vt:variant>
        <vt:lpwstr/>
      </vt:variant>
      <vt:variant>
        <vt:lpwstr>_Toc465417684</vt:lpwstr>
      </vt:variant>
      <vt:variant>
        <vt:i4>1703990</vt:i4>
      </vt:variant>
      <vt:variant>
        <vt:i4>17</vt:i4>
      </vt:variant>
      <vt:variant>
        <vt:i4>0</vt:i4>
      </vt:variant>
      <vt:variant>
        <vt:i4>5</vt:i4>
      </vt:variant>
      <vt:variant>
        <vt:lpwstr/>
      </vt:variant>
      <vt:variant>
        <vt:lpwstr>_Toc465417683</vt:lpwstr>
      </vt:variant>
      <vt:variant>
        <vt:i4>1703990</vt:i4>
      </vt:variant>
      <vt:variant>
        <vt:i4>11</vt:i4>
      </vt:variant>
      <vt:variant>
        <vt:i4>0</vt:i4>
      </vt:variant>
      <vt:variant>
        <vt:i4>5</vt:i4>
      </vt:variant>
      <vt:variant>
        <vt:lpwstr/>
      </vt:variant>
      <vt:variant>
        <vt:lpwstr>_Toc465417682</vt:lpwstr>
      </vt:variant>
      <vt:variant>
        <vt:i4>1703990</vt:i4>
      </vt:variant>
      <vt:variant>
        <vt:i4>5</vt:i4>
      </vt:variant>
      <vt:variant>
        <vt:i4>0</vt:i4>
      </vt:variant>
      <vt:variant>
        <vt:i4>5</vt:i4>
      </vt:variant>
      <vt:variant>
        <vt:lpwstr/>
      </vt:variant>
      <vt:variant>
        <vt:lpwstr>_Toc465417681</vt:lpwstr>
      </vt:variant>
      <vt:variant>
        <vt:i4>721011</vt:i4>
      </vt:variant>
      <vt:variant>
        <vt:i4>0</vt:i4>
      </vt:variant>
      <vt:variant>
        <vt:i4>0</vt:i4>
      </vt:variant>
      <vt:variant>
        <vt:i4>5</vt:i4>
      </vt:variant>
      <vt:variant>
        <vt:lpwstr>mailto:elizabeth.hughes@brightwavegroup.co</vt:lpwstr>
      </vt:variant>
      <vt:variant>
        <vt:lpwstr/>
      </vt:variant>
      <vt:variant>
        <vt:i4>4128883</vt:i4>
      </vt:variant>
      <vt:variant>
        <vt:i4>0</vt:i4>
      </vt:variant>
      <vt:variant>
        <vt:i4>0</vt:i4>
      </vt:variant>
      <vt:variant>
        <vt:i4>5</vt:i4>
      </vt:variant>
      <vt:variant>
        <vt:lpwstr>http://www.brightwavegroup.com/</vt:lpwstr>
      </vt:variant>
      <vt:variant>
        <vt:lpwstr/>
      </vt:variant>
      <vt:variant>
        <vt:i4>6684753</vt:i4>
      </vt:variant>
      <vt:variant>
        <vt:i4>38947</vt:i4>
      </vt:variant>
      <vt:variant>
        <vt:i4>1047</vt:i4>
      </vt:variant>
      <vt:variant>
        <vt:i4>1</vt:i4>
      </vt:variant>
      <vt:variant>
        <vt:lpwstr>cid:image001.png@01D2345C.E5865F70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dc:title>
  <dc:subject/>
  <dc:creator>Kai Merriott</dc:creator>
  <cp:keywords/>
  <cp:lastModifiedBy>Adam Boothroyd</cp:lastModifiedBy>
  <cp:revision>46</cp:revision>
  <cp:lastPrinted>2016-10-24T09:26:00Z</cp:lastPrinted>
  <dcterms:created xsi:type="dcterms:W3CDTF">2016-11-09T09:45:00Z</dcterms:created>
  <dcterms:modified xsi:type="dcterms:W3CDTF">2016-11-11T12:35:00Z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0x010100D147CD63E0FF124D854196DEFF286F20</vt:lpwstr>
  </property>
</Properties>
</file>