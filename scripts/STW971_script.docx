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DD60CF" w14:textId="77777777" w:rsidR="00D1496C" w:rsidRDefault="00D1496C" w:rsidP="00D1496C">
      <w:pPr>
        <w:pStyle w:val="FrontCovertitle"/>
      </w:pPr>
      <w:bookmarkStart w:id="0" w:name="_Toc421709508"/>
    </w:p>
    <w:p w14:paraId="57D7BFA3" w14:textId="77777777" w:rsidR="00D1496C" w:rsidRDefault="00D1496C" w:rsidP="00D1496C">
      <w:pPr>
        <w:pStyle w:val="FrontCovertitle"/>
      </w:pPr>
    </w:p>
    <w:p w14:paraId="0ADFB346" w14:textId="77777777" w:rsidR="00D1496C" w:rsidRDefault="00DC5B59" w:rsidP="00D1496C">
      <w:pPr>
        <w:pStyle w:val="FrontCovertitle"/>
      </w:pPr>
      <w:r>
        <w:rPr>
          <w:noProof/>
          <w:lang w:eastAsia="en-GB"/>
        </w:rPr>
        <w:pict w14:anchorId="0EA5B3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bw_logo" style="width:245.15pt;height:55.15pt;visibility:visible">
            <v:imagedata r:id="rId11" o:title="bw_logo"/>
          </v:shape>
        </w:pict>
      </w:r>
    </w:p>
    <w:p w14:paraId="42ED3CDA" w14:textId="77777777" w:rsidR="00D1496C" w:rsidRDefault="00D1496C" w:rsidP="00D1496C">
      <w:pPr>
        <w:pStyle w:val="FrontCovertitle"/>
      </w:pPr>
    </w:p>
    <w:p w14:paraId="2244486B" w14:textId="77777777" w:rsidR="00D1496C" w:rsidRDefault="00D1496C" w:rsidP="00D1496C">
      <w:pPr>
        <w:pStyle w:val="FrontCovertitle"/>
      </w:pPr>
    </w:p>
    <w:p w14:paraId="309B06D1" w14:textId="77777777" w:rsidR="00D1496C" w:rsidRDefault="00D1496C" w:rsidP="00D1496C">
      <w:pPr>
        <w:pStyle w:val="FrontCovertitle"/>
      </w:pPr>
    </w:p>
    <w:p w14:paraId="46614084" w14:textId="77777777" w:rsidR="00D1496C" w:rsidRDefault="00D1496C" w:rsidP="00D1496C">
      <w:pPr>
        <w:pStyle w:val="FrontCovertitle"/>
      </w:pPr>
    </w:p>
    <w:p w14:paraId="1BF4D176" w14:textId="77777777" w:rsidR="00D1496C" w:rsidRDefault="00D1496C" w:rsidP="00D1496C">
      <w:pPr>
        <w:pStyle w:val="FrontCovertitle"/>
      </w:pPr>
    </w:p>
    <w:p w14:paraId="1A14569D" w14:textId="77777777" w:rsidR="00D1496C" w:rsidRDefault="00D1496C" w:rsidP="00D1496C">
      <w:pPr>
        <w:pStyle w:val="FrontCovertitle"/>
      </w:pPr>
    </w:p>
    <w:p w14:paraId="194B8819" w14:textId="77777777" w:rsidR="00D1496C" w:rsidRDefault="00D1496C" w:rsidP="00D1496C">
      <w:pPr>
        <w:pStyle w:val="FrontCovertitle"/>
      </w:pPr>
    </w:p>
    <w:p w14:paraId="01B0F05E" w14:textId="77777777" w:rsidR="00D1496C" w:rsidRDefault="00B941ED" w:rsidP="00D1496C">
      <w:pPr>
        <w:pStyle w:val="FrontCovertitle"/>
      </w:pPr>
      <w:r>
        <w:rPr>
          <w:rFonts w:ascii="Museo Sans Rounded 300" w:eastAsia="Calibri" w:hAnsi="Museo Sans Rounded 300"/>
          <w:noProof/>
          <w:color w:val="36424A"/>
          <w:sz w:val="22"/>
          <w:szCs w:val="22"/>
          <w:lang w:eastAsia="en-GB"/>
        </w:rPr>
        <w:pict w14:anchorId="05EB833E">
          <v:shape id="Picture 2" o:spid="_x0000_i1026" type="#_x0000_t75" alt="1" style="width:178.2pt;height:83.85pt;visibility:visible">
            <v:imagedata r:id="rId12" o:title="1"/>
          </v:shape>
        </w:pict>
      </w:r>
    </w:p>
    <w:p w14:paraId="7C01EBFC" w14:textId="77777777" w:rsidR="00D1496C" w:rsidRDefault="007E6175" w:rsidP="00D1496C">
      <w:pPr>
        <w:pStyle w:val="FrontCovertitle"/>
      </w:pPr>
      <w:r>
        <w:t>Script</w:t>
      </w:r>
    </w:p>
    <w:p w14:paraId="70C71855" w14:textId="77777777" w:rsidR="00D1496C" w:rsidRPr="003A3B56" w:rsidRDefault="0013426C" w:rsidP="00D1496C">
      <w:pPr>
        <w:pStyle w:val="FrontCoverClientLogo"/>
        <w:ind w:left="0"/>
      </w:pPr>
      <w:r>
        <w:rPr>
          <w:rFonts w:ascii="Arial" w:hAnsi="Arial"/>
          <w:b/>
          <w:color w:val="FFFFFF"/>
          <w:sz w:val="36"/>
          <w:szCs w:val="22"/>
        </w:rPr>
        <w:t>Competition law</w:t>
      </w:r>
    </w:p>
    <w:p w14:paraId="20FD7A7A" w14:textId="77777777" w:rsidR="00D1496C" w:rsidRPr="00436D3E" w:rsidRDefault="00D1496C" w:rsidP="00D1496C">
      <w:pPr>
        <w:pStyle w:val="FrontCoverdetail"/>
        <w:rPr>
          <w:lang w:val="en-GB"/>
        </w:rPr>
      </w:pPr>
      <w:r w:rsidRPr="00534D27">
        <w:rPr>
          <w:color w:val="868E92"/>
        </w:rPr>
        <w:t>project no</w:t>
      </w:r>
      <w:r w:rsidRPr="00534D27">
        <w:rPr>
          <w:color w:val="868E92"/>
          <w:lang w:val="en-GB"/>
        </w:rPr>
        <w:t>:</w:t>
      </w:r>
      <w:r>
        <w:rPr>
          <w:lang w:val="en-GB"/>
        </w:rPr>
        <w:tab/>
      </w:r>
      <w:r w:rsidR="00520037">
        <w:rPr>
          <w:lang w:val="en-GB"/>
        </w:rPr>
        <w:t>STW</w:t>
      </w:r>
      <w:r w:rsidR="0013426C">
        <w:rPr>
          <w:lang w:val="en-GB"/>
        </w:rPr>
        <w:t>971</w:t>
      </w:r>
    </w:p>
    <w:p w14:paraId="37506F11" w14:textId="77777777" w:rsidR="007130F1" w:rsidRDefault="00DC5B59" w:rsidP="00DF0B1F">
      <w:pPr>
        <w:rPr>
          <w:rStyle w:val="Hyperlink"/>
          <w:b/>
          <w:sz w:val="24"/>
        </w:rPr>
      </w:pPr>
      <w:r>
        <w:rPr>
          <w:noProof/>
        </w:rPr>
        <w:pict w14:anchorId="37169141">
          <v:shape id="Picture 4" o:spid="_x0000_s1130" type="#_x0000_t75" alt="cover_image_bg" style="position:absolute;margin-left:-30.9pt;margin-top:-2.3pt;width:650.4pt;height:871.25pt;z-index:-1;visibility:visible;mso-position-horizontal-relative:page;mso-position-vertical-relative:page">
            <v:imagedata r:id="rId13" o:title="cover_image_bg"/>
            <w10:wrap anchorx="page" anchory="page"/>
            <w10:anchorlock/>
          </v:shape>
        </w:pict>
      </w:r>
      <w:r w:rsidR="00D1496C" w:rsidRPr="00534D27">
        <w:rPr>
          <w:color w:val="868E92"/>
        </w:rPr>
        <w:t>reply to:</w:t>
      </w:r>
      <w:r w:rsidR="00D1496C">
        <w:tab/>
      </w:r>
      <w:r w:rsidR="007E6175">
        <w:tab/>
      </w:r>
      <w:r w:rsidR="0013426C">
        <w:rPr>
          <w:b/>
          <w:color w:val="FFFFFF"/>
        </w:rPr>
        <w:t>Amruta Mulay</w:t>
      </w:r>
      <w:r w:rsidR="00B30D25" w:rsidRPr="00883F81">
        <w:rPr>
          <w:b/>
          <w:color w:val="FFFFFF"/>
        </w:rPr>
        <w:t xml:space="preserve"> </w:t>
      </w:r>
      <w:hyperlink r:id="rId14" w:history="1">
        <w:r w:rsidR="0013426C" w:rsidRPr="009C630C">
          <w:rPr>
            <w:rStyle w:val="Hyperlink"/>
            <w:b/>
          </w:rPr>
          <w:t>amruta.mulay@brightwavegroup.com</w:t>
        </w:r>
      </w:hyperlink>
      <w:r w:rsidR="008F19AB">
        <w:rPr>
          <w:b/>
          <w:sz w:val="24"/>
        </w:rPr>
        <w:t xml:space="preserve"> </w:t>
      </w:r>
    </w:p>
    <w:p w14:paraId="23C1A35D" w14:textId="77777777" w:rsidR="007130F1" w:rsidRDefault="007130F1" w:rsidP="00DF0B1F">
      <w:pPr>
        <w:rPr>
          <w:rStyle w:val="Hyperlink"/>
          <w:b/>
          <w:sz w:val="24"/>
        </w:rPr>
      </w:pPr>
    </w:p>
    <w:p w14:paraId="56A4E580" w14:textId="77777777" w:rsidR="007130F1" w:rsidRDefault="007130F1" w:rsidP="00DF0B1F"/>
    <w:p w14:paraId="0F053A9E" w14:textId="77777777" w:rsidR="007130F1" w:rsidRDefault="007130F1" w:rsidP="00DF0B1F"/>
    <w:p w14:paraId="56A66E14" w14:textId="77777777" w:rsidR="00D1496C" w:rsidRPr="00445780" w:rsidRDefault="00DC5B59" w:rsidP="002256A0">
      <w:r>
        <w:rPr>
          <w:noProof/>
        </w:rPr>
        <w:pict w14:anchorId="77CF3923">
          <v:shapetype id="_x0000_t202" coordsize="21600,21600" o:spt="202" path="m,l,21600r21600,l21600,xe">
            <v:stroke joinstyle="miter"/>
            <v:path gradientshapeok="t" o:connecttype="rect"/>
          </v:shapetype>
          <v:shape id="Text Box 5" o:spid="_x0000_s1129" type="#_x0000_t202" style="position:absolute;margin-left:350.3pt;margin-top:729.05pt;width:145.65pt;height:69.45pt;z-index:1;visibility:visibl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" o:allowincell="f" filled="f" fillcolor="#d7d9db" stroked="f">
            <v:fill rotate="t" focus="100%" type="gradient"/>
            <v:textbox style="mso-next-textbox:#Text Box 5">
              <w:txbxContent>
                <w:p w14:paraId="2CBC9C2D" w14:textId="77777777" w:rsidR="007325CE" w:rsidRPr="008609D5" w:rsidRDefault="007325CE" w:rsidP="007130F1">
                  <w:pPr>
                    <w:rPr>
                      <w:color w:val="FFFFFF"/>
                      <w:szCs w:val="20"/>
                    </w:rPr>
                  </w:pPr>
                  <w:r w:rsidRPr="008609D5">
                    <w:rPr>
                      <w:color w:val="FFFFFF"/>
                      <w:szCs w:val="20"/>
                    </w:rPr>
                    <w:t>International House</w:t>
                  </w:r>
                  <w:r w:rsidRPr="008609D5">
                    <w:rPr>
                      <w:color w:val="FFFFFF"/>
                      <w:szCs w:val="20"/>
                    </w:rPr>
                    <w:br/>
                    <w:t>Queens Road</w:t>
                  </w:r>
                  <w:r w:rsidRPr="008609D5">
                    <w:rPr>
                      <w:color w:val="FFFFFF"/>
                      <w:szCs w:val="20"/>
                    </w:rPr>
                    <w:br/>
                    <w:t>Brighton, BN1 3XE</w:t>
                  </w:r>
                  <w:r w:rsidRPr="008609D5">
                    <w:rPr>
                      <w:color w:val="FFFFFF"/>
                      <w:szCs w:val="20"/>
                    </w:rPr>
                    <w:br/>
                    <w:t>United Kingdom</w:t>
                  </w:r>
                  <w:r w:rsidRPr="008609D5">
                    <w:rPr>
                      <w:color w:val="FFFFFF"/>
                      <w:szCs w:val="20"/>
                    </w:rPr>
                    <w:br/>
                    <w:t>Tel: +44 (0)1273 827676</w:t>
                  </w:r>
                </w:p>
              </w:txbxContent>
            </v:textbox>
            <w10:wrap anchory="page"/>
          </v:shape>
        </w:pict>
      </w:r>
      <w:r>
        <w:rPr>
          <w:noProof/>
        </w:rPr>
        <w:pict w14:anchorId="63CFDB57">
          <v:shape id="Text Box 6" o:spid="_x0000_s1128" type="#_x0000_t202" style="position:absolute;margin-left:-7.5pt;margin-top:766.9pt;width:196.55pt;height:29.05pt;z-index:2;visibility:visibl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" o:allowincell="f" filled="f" fillcolor="#d7d9db" stroked="f">
            <v:fill rotate="t" focus="100%" type="gradient"/>
            <v:textbox style="mso-next-textbox:#Text Box 6">
              <w:txbxContent>
                <w:p w14:paraId="1B472B28" w14:textId="77777777" w:rsidR="007325CE" w:rsidRPr="007130F1" w:rsidRDefault="00DC5B59" w:rsidP="007130F1">
                  <w:pPr>
                    <w:rPr>
                      <w:rFonts w:cs="Arial"/>
                      <w:color w:val="FFFFFF"/>
                      <w:sz w:val="26"/>
                      <w:szCs w:val="26"/>
                    </w:rPr>
                  </w:pPr>
                  <w:hyperlink r:id="rId15" w:history="1">
                    <w:r w:rsidR="007325CE" w:rsidRPr="007130F1">
                      <w:rPr>
                        <w:rStyle w:val="Hyperlink"/>
                        <w:rFonts w:cs="Arial"/>
                        <w:color w:val="FFFFFF"/>
                        <w:sz w:val="26"/>
                        <w:szCs w:val="26"/>
                        <w:u w:val="none"/>
                      </w:rPr>
                      <w:t>brightwavegroup.com</w:t>
                    </w:r>
                  </w:hyperlink>
                </w:p>
              </w:txbxContent>
            </v:textbox>
            <w10:wrap anchory="page"/>
          </v:shape>
        </w:pict>
      </w:r>
      <w:r w:rsidR="00B941ED">
        <w:rPr>
          <w:noProof/>
          <w:lang w:eastAsia="en-GB"/>
        </w:rPr>
        <w:pict w14:anchorId="381E7A8A">
          <v:shape id="Picture 3" o:spid="_x0000_i1027" type="#_x0000_t75" alt="responsive" style="width:130.8pt;height:30.1pt;visibility:visible">
            <v:imagedata r:id="rId16" o:title="responsive"/>
          </v:shape>
        </w:pict>
      </w:r>
      <w:r w:rsidR="003C29E1">
        <w:br w:type="page"/>
      </w:r>
      <w:bookmarkStart w:id="1" w:name="_Toc397599268"/>
      <w:bookmarkStart w:id="2" w:name="_Toc473043480"/>
      <w:r w:rsidR="00D1496C" w:rsidRPr="00445780">
        <w:rPr>
          <w:rStyle w:val="H1alternativeChar"/>
        </w:rPr>
        <w:lastRenderedPageBreak/>
        <w:t>Revision history</w:t>
      </w:r>
      <w:bookmarkEnd w:id="1"/>
      <w:bookmarkEnd w:id="2"/>
    </w:p>
    <w:tbl>
      <w:tblPr>
        <w:tblW w:w="9781"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1276"/>
        <w:gridCol w:w="1559"/>
        <w:gridCol w:w="1134"/>
        <w:gridCol w:w="993"/>
        <w:gridCol w:w="4819"/>
      </w:tblGrid>
      <w:tr w:rsidR="00D1496C" w:rsidRPr="00004C46" w14:paraId="489D162E" w14:textId="77777777" w:rsidTr="004A21AE">
        <w:tc>
          <w:tcPr>
            <w:tcW w:w="1276" w:type="dxa"/>
            <w:shd w:val="clear" w:color="auto" w:fill="D9D9D9"/>
          </w:tcPr>
          <w:p w14:paraId="49D9D553" w14:textId="77777777" w:rsidR="00D1496C" w:rsidRPr="00004C46" w:rsidRDefault="00D1496C" w:rsidP="007E6175">
            <w:pPr>
              <w:pStyle w:val="TableHeader"/>
            </w:pPr>
            <w:r w:rsidRPr="00004C46">
              <w:t>Version</w:t>
            </w:r>
          </w:p>
        </w:tc>
        <w:tc>
          <w:tcPr>
            <w:tcW w:w="1559" w:type="dxa"/>
            <w:shd w:val="clear" w:color="auto" w:fill="D9D9D9"/>
          </w:tcPr>
          <w:p w14:paraId="44D9A5BF" w14:textId="77777777" w:rsidR="00D1496C" w:rsidRPr="00004C46" w:rsidRDefault="00D1496C" w:rsidP="007E6175">
            <w:pPr>
              <w:pStyle w:val="TableHeader"/>
            </w:pPr>
            <w:r w:rsidRPr="00004C46">
              <w:t>Date</w:t>
            </w:r>
          </w:p>
        </w:tc>
        <w:tc>
          <w:tcPr>
            <w:tcW w:w="1134" w:type="dxa"/>
            <w:shd w:val="clear" w:color="auto" w:fill="D9D9D9"/>
          </w:tcPr>
          <w:p w14:paraId="6CB86CFF" w14:textId="77777777" w:rsidR="00D1496C" w:rsidRPr="00004C46" w:rsidRDefault="00D1496C" w:rsidP="007E6175">
            <w:pPr>
              <w:pStyle w:val="TableHeader"/>
            </w:pPr>
            <w:r w:rsidRPr="00004C46">
              <w:t>Initials</w:t>
            </w:r>
          </w:p>
        </w:tc>
        <w:tc>
          <w:tcPr>
            <w:tcW w:w="993" w:type="dxa"/>
            <w:shd w:val="clear" w:color="auto" w:fill="D9D9D9"/>
          </w:tcPr>
          <w:p w14:paraId="7A3A5FF4" w14:textId="77777777" w:rsidR="00D1496C" w:rsidRPr="00004C46" w:rsidRDefault="00D1496C" w:rsidP="007E6175">
            <w:pPr>
              <w:pStyle w:val="TableHeader"/>
            </w:pPr>
            <w:r w:rsidRPr="00004C46">
              <w:t xml:space="preserve">Team </w:t>
            </w:r>
          </w:p>
        </w:tc>
        <w:tc>
          <w:tcPr>
            <w:tcW w:w="4819" w:type="dxa"/>
            <w:shd w:val="clear" w:color="auto" w:fill="D9D9D9"/>
          </w:tcPr>
          <w:p w14:paraId="2C801472" w14:textId="77777777" w:rsidR="00D1496C" w:rsidRPr="00004C46" w:rsidRDefault="00D1496C" w:rsidP="007E6175">
            <w:pPr>
              <w:pStyle w:val="TableHeader"/>
            </w:pPr>
            <w:r w:rsidRPr="00004C46">
              <w:t>Summary of Revisions Made / Comments</w:t>
            </w:r>
          </w:p>
        </w:tc>
      </w:tr>
      <w:tr w:rsidR="00D1496C" w:rsidRPr="00004C46" w14:paraId="5E239DAA" w14:textId="77777777" w:rsidTr="004A21AE">
        <w:tc>
          <w:tcPr>
            <w:tcW w:w="1276" w:type="dxa"/>
          </w:tcPr>
          <w:p w14:paraId="4D68C877" w14:textId="77777777" w:rsidR="00D1496C" w:rsidRPr="00004C46" w:rsidRDefault="00D1496C" w:rsidP="007E6175">
            <w:pPr>
              <w:pStyle w:val="TableParagraphs"/>
            </w:pPr>
            <w:r w:rsidRPr="00004C46">
              <w:t>0.1</w:t>
            </w:r>
          </w:p>
        </w:tc>
        <w:tc>
          <w:tcPr>
            <w:tcW w:w="1559" w:type="dxa"/>
          </w:tcPr>
          <w:p w14:paraId="47DF4A55" w14:textId="77777777" w:rsidR="00D1496C" w:rsidRPr="00004C46" w:rsidRDefault="0013426C" w:rsidP="0013426C">
            <w:pPr>
              <w:pStyle w:val="TableParagraphs"/>
            </w:pPr>
            <w:r>
              <w:t>12/01</w:t>
            </w:r>
            <w:r w:rsidR="006F015D">
              <w:t>/201</w:t>
            </w:r>
            <w:r>
              <w:t>7</w:t>
            </w:r>
          </w:p>
        </w:tc>
        <w:tc>
          <w:tcPr>
            <w:tcW w:w="1134" w:type="dxa"/>
          </w:tcPr>
          <w:p w14:paraId="5C337532" w14:textId="77777777" w:rsidR="00D1496C" w:rsidRPr="00004C46" w:rsidRDefault="0013426C" w:rsidP="007E6175">
            <w:pPr>
              <w:pStyle w:val="TableParagraphs"/>
            </w:pPr>
            <w:r>
              <w:t>AM</w:t>
            </w:r>
          </w:p>
        </w:tc>
        <w:tc>
          <w:tcPr>
            <w:tcW w:w="993" w:type="dxa"/>
          </w:tcPr>
          <w:p w14:paraId="3D23E298" w14:textId="77777777" w:rsidR="00D1496C" w:rsidRPr="00004C46" w:rsidRDefault="006F015D" w:rsidP="007E6175">
            <w:pPr>
              <w:pStyle w:val="TableParagraphs"/>
            </w:pPr>
            <w:r>
              <w:t>BW</w:t>
            </w:r>
          </w:p>
        </w:tc>
        <w:tc>
          <w:tcPr>
            <w:tcW w:w="4819" w:type="dxa"/>
          </w:tcPr>
          <w:p w14:paraId="24B8BC7C" w14:textId="77777777" w:rsidR="00D1496C" w:rsidRPr="00004C46" w:rsidRDefault="006F015D" w:rsidP="007E6175">
            <w:pPr>
              <w:pStyle w:val="TableParagraphs"/>
              <w:rPr>
                <w:bCs/>
              </w:rPr>
            </w:pPr>
            <w:r>
              <w:rPr>
                <w:bCs/>
              </w:rPr>
              <w:t>First draft</w:t>
            </w:r>
          </w:p>
        </w:tc>
      </w:tr>
      <w:tr w:rsidR="00302C96" w:rsidRPr="00004C46" w14:paraId="3C07CFF5" w14:textId="77777777" w:rsidTr="004A21AE">
        <w:tc>
          <w:tcPr>
            <w:tcW w:w="1276" w:type="dxa"/>
          </w:tcPr>
          <w:p w14:paraId="17645A94" w14:textId="77777777" w:rsidR="00302C96" w:rsidRPr="00004C46" w:rsidRDefault="00302C96" w:rsidP="007E6175">
            <w:pPr>
              <w:pStyle w:val="TableParagraphs"/>
            </w:pPr>
            <w:r>
              <w:t>0.2</w:t>
            </w:r>
          </w:p>
        </w:tc>
        <w:tc>
          <w:tcPr>
            <w:tcW w:w="1559" w:type="dxa"/>
          </w:tcPr>
          <w:p w14:paraId="7FF38EBE" w14:textId="77777777" w:rsidR="00302C96" w:rsidRPr="00004C46" w:rsidRDefault="00302C96" w:rsidP="007E6175">
            <w:pPr>
              <w:pStyle w:val="TableParagraphs"/>
            </w:pPr>
            <w:r>
              <w:t>16/01/2017</w:t>
            </w:r>
          </w:p>
        </w:tc>
        <w:tc>
          <w:tcPr>
            <w:tcW w:w="1134" w:type="dxa"/>
          </w:tcPr>
          <w:p w14:paraId="3DB80AF5" w14:textId="77777777" w:rsidR="00302C96" w:rsidRPr="00004C46" w:rsidRDefault="00302C96" w:rsidP="007E6175">
            <w:pPr>
              <w:pStyle w:val="TableParagraphs"/>
            </w:pPr>
            <w:r>
              <w:t>RH</w:t>
            </w:r>
          </w:p>
        </w:tc>
        <w:tc>
          <w:tcPr>
            <w:tcW w:w="993" w:type="dxa"/>
          </w:tcPr>
          <w:p w14:paraId="58891D43" w14:textId="77777777" w:rsidR="00302C96" w:rsidRPr="00004C46" w:rsidRDefault="00302C96" w:rsidP="007E6175">
            <w:pPr>
              <w:pStyle w:val="TableParagraphs"/>
            </w:pPr>
            <w:r>
              <w:t>BW</w:t>
            </w:r>
          </w:p>
        </w:tc>
        <w:tc>
          <w:tcPr>
            <w:tcW w:w="4819" w:type="dxa"/>
          </w:tcPr>
          <w:p w14:paraId="1F347F64" w14:textId="77777777" w:rsidR="00302C96" w:rsidRPr="00004C46" w:rsidRDefault="00302C96" w:rsidP="007E6175">
            <w:pPr>
              <w:pStyle w:val="TableParagraphs"/>
            </w:pPr>
            <w:r>
              <w:t>SLD review</w:t>
            </w:r>
          </w:p>
        </w:tc>
      </w:tr>
      <w:tr w:rsidR="00302C96" w:rsidRPr="00004C46" w14:paraId="4BCF787E" w14:textId="77777777" w:rsidTr="004A21AE">
        <w:tc>
          <w:tcPr>
            <w:tcW w:w="1276" w:type="dxa"/>
          </w:tcPr>
          <w:p w14:paraId="12C1BF6D" w14:textId="77777777" w:rsidR="00302C96" w:rsidRPr="00004C46" w:rsidRDefault="000C69E2" w:rsidP="007E6175">
            <w:pPr>
              <w:pStyle w:val="TableParagraphs"/>
            </w:pPr>
            <w:r>
              <w:t>0.3</w:t>
            </w:r>
          </w:p>
        </w:tc>
        <w:tc>
          <w:tcPr>
            <w:tcW w:w="1559" w:type="dxa"/>
          </w:tcPr>
          <w:p w14:paraId="2DD96EC6" w14:textId="77777777" w:rsidR="00302C96" w:rsidRDefault="000C69E2" w:rsidP="007E6175">
            <w:pPr>
              <w:pStyle w:val="TableParagraphs"/>
            </w:pPr>
            <w:r>
              <w:t>17.01.2017</w:t>
            </w:r>
          </w:p>
        </w:tc>
        <w:tc>
          <w:tcPr>
            <w:tcW w:w="1134" w:type="dxa"/>
          </w:tcPr>
          <w:p w14:paraId="097B61EC" w14:textId="77777777" w:rsidR="00302C96" w:rsidRDefault="000C69E2" w:rsidP="007E6175">
            <w:pPr>
              <w:pStyle w:val="TableParagraphs"/>
            </w:pPr>
            <w:r>
              <w:t>KN</w:t>
            </w:r>
          </w:p>
        </w:tc>
        <w:tc>
          <w:tcPr>
            <w:tcW w:w="993" w:type="dxa"/>
          </w:tcPr>
          <w:p w14:paraId="5D6852DB" w14:textId="77777777" w:rsidR="00302C96" w:rsidRDefault="000C69E2" w:rsidP="007E6175">
            <w:pPr>
              <w:pStyle w:val="TableParagraphs"/>
            </w:pPr>
            <w:r>
              <w:t>BW</w:t>
            </w:r>
          </w:p>
        </w:tc>
        <w:tc>
          <w:tcPr>
            <w:tcW w:w="4819" w:type="dxa"/>
          </w:tcPr>
          <w:p w14:paraId="063F7746" w14:textId="77777777" w:rsidR="00302C96" w:rsidRPr="00004C46" w:rsidRDefault="000C69E2" w:rsidP="007E6175">
            <w:pPr>
              <w:pStyle w:val="TableParagraphs"/>
            </w:pPr>
            <w:r>
              <w:t>Additions/edits based on new and missing content received.</w:t>
            </w:r>
          </w:p>
        </w:tc>
      </w:tr>
      <w:tr w:rsidR="00170988" w:rsidRPr="00004C46" w14:paraId="53337C0D" w14:textId="77777777" w:rsidTr="004A21AE">
        <w:tc>
          <w:tcPr>
            <w:tcW w:w="1276" w:type="dxa"/>
          </w:tcPr>
          <w:p w14:paraId="714E5F39" w14:textId="77777777" w:rsidR="00170988" w:rsidRDefault="00170988" w:rsidP="007E6175">
            <w:pPr>
              <w:pStyle w:val="TableParagraphs"/>
            </w:pPr>
            <w:r>
              <w:t>0.4</w:t>
            </w:r>
          </w:p>
        </w:tc>
        <w:tc>
          <w:tcPr>
            <w:tcW w:w="1559" w:type="dxa"/>
          </w:tcPr>
          <w:p w14:paraId="66A80BA9" w14:textId="77777777" w:rsidR="00170988" w:rsidRDefault="00170988" w:rsidP="007E6175">
            <w:pPr>
              <w:pStyle w:val="TableParagraphs"/>
            </w:pPr>
            <w:r>
              <w:t>17.01.2017</w:t>
            </w:r>
          </w:p>
        </w:tc>
        <w:tc>
          <w:tcPr>
            <w:tcW w:w="1134" w:type="dxa"/>
          </w:tcPr>
          <w:p w14:paraId="57D43945" w14:textId="77777777" w:rsidR="00170988" w:rsidRDefault="00170988" w:rsidP="007E6175">
            <w:pPr>
              <w:pStyle w:val="TableParagraphs"/>
            </w:pPr>
            <w:r>
              <w:t>KN</w:t>
            </w:r>
          </w:p>
        </w:tc>
        <w:tc>
          <w:tcPr>
            <w:tcW w:w="993" w:type="dxa"/>
          </w:tcPr>
          <w:p w14:paraId="03A5F4F8" w14:textId="77777777" w:rsidR="00170988" w:rsidRDefault="00170988" w:rsidP="007E6175">
            <w:pPr>
              <w:pStyle w:val="TableParagraphs"/>
            </w:pPr>
            <w:r>
              <w:t>BW</w:t>
            </w:r>
          </w:p>
        </w:tc>
        <w:tc>
          <w:tcPr>
            <w:tcW w:w="4819" w:type="dxa"/>
          </w:tcPr>
          <w:p w14:paraId="10B38CF6" w14:textId="77777777" w:rsidR="00170988" w:rsidRDefault="00170988" w:rsidP="007E6175">
            <w:pPr>
              <w:pStyle w:val="TableParagraphs"/>
            </w:pPr>
            <w:r>
              <w:t>Edits post SLD review</w:t>
            </w:r>
          </w:p>
        </w:tc>
      </w:tr>
      <w:tr w:rsidR="00170988" w:rsidRPr="00004C46" w14:paraId="483AF296" w14:textId="77777777" w:rsidTr="004A21AE">
        <w:tc>
          <w:tcPr>
            <w:tcW w:w="1276" w:type="dxa"/>
          </w:tcPr>
          <w:p w14:paraId="792AF1E2" w14:textId="77777777" w:rsidR="00170988" w:rsidRDefault="00953ECA" w:rsidP="007E6175">
            <w:pPr>
              <w:pStyle w:val="TableParagraphs"/>
            </w:pPr>
            <w:r>
              <w:t>0.5</w:t>
            </w:r>
          </w:p>
        </w:tc>
        <w:tc>
          <w:tcPr>
            <w:tcW w:w="1559" w:type="dxa"/>
          </w:tcPr>
          <w:p w14:paraId="7F8E7245" w14:textId="77777777" w:rsidR="00170988" w:rsidRDefault="00953ECA" w:rsidP="007E6175">
            <w:pPr>
              <w:pStyle w:val="TableParagraphs"/>
            </w:pPr>
            <w:r>
              <w:t>19/01/2017</w:t>
            </w:r>
          </w:p>
        </w:tc>
        <w:tc>
          <w:tcPr>
            <w:tcW w:w="1134" w:type="dxa"/>
          </w:tcPr>
          <w:p w14:paraId="16C2B4FC" w14:textId="77777777" w:rsidR="00170988" w:rsidRDefault="00953ECA" w:rsidP="007E6175">
            <w:pPr>
              <w:pStyle w:val="TableParagraphs"/>
            </w:pPr>
            <w:r>
              <w:t>AM</w:t>
            </w:r>
          </w:p>
        </w:tc>
        <w:tc>
          <w:tcPr>
            <w:tcW w:w="993" w:type="dxa"/>
          </w:tcPr>
          <w:p w14:paraId="46A5DB06" w14:textId="77777777" w:rsidR="00170988" w:rsidRDefault="00953ECA" w:rsidP="007E6175">
            <w:pPr>
              <w:pStyle w:val="TableParagraphs"/>
            </w:pPr>
            <w:r>
              <w:t>BW</w:t>
            </w:r>
          </w:p>
        </w:tc>
        <w:tc>
          <w:tcPr>
            <w:tcW w:w="4819" w:type="dxa"/>
          </w:tcPr>
          <w:p w14:paraId="63D046DA" w14:textId="77777777" w:rsidR="00170988" w:rsidRDefault="00953ECA" w:rsidP="007E6175">
            <w:pPr>
              <w:pStyle w:val="TableParagraphs"/>
            </w:pPr>
            <w:r>
              <w:t>Final edits based on new and missing content received</w:t>
            </w:r>
          </w:p>
        </w:tc>
      </w:tr>
      <w:tr w:rsidR="00170988" w:rsidRPr="00004C46" w14:paraId="08CC46DA" w14:textId="77777777" w:rsidTr="004A21AE">
        <w:tc>
          <w:tcPr>
            <w:tcW w:w="1276" w:type="dxa"/>
          </w:tcPr>
          <w:p w14:paraId="187932B8" w14:textId="77777777" w:rsidR="00170988" w:rsidRDefault="0000176C" w:rsidP="007E6175">
            <w:pPr>
              <w:pStyle w:val="TableParagraphs"/>
            </w:pPr>
            <w:r>
              <w:t>0.6</w:t>
            </w:r>
          </w:p>
        </w:tc>
        <w:tc>
          <w:tcPr>
            <w:tcW w:w="1559" w:type="dxa"/>
          </w:tcPr>
          <w:p w14:paraId="7C9B8898" w14:textId="77777777" w:rsidR="00170988" w:rsidRDefault="0000176C" w:rsidP="007E6175">
            <w:pPr>
              <w:pStyle w:val="TableParagraphs"/>
            </w:pPr>
            <w:r>
              <w:t>19/01/2017</w:t>
            </w:r>
          </w:p>
        </w:tc>
        <w:tc>
          <w:tcPr>
            <w:tcW w:w="1134" w:type="dxa"/>
          </w:tcPr>
          <w:p w14:paraId="75D4218E" w14:textId="77777777" w:rsidR="00170988" w:rsidRDefault="0000176C" w:rsidP="007E6175">
            <w:pPr>
              <w:pStyle w:val="TableParagraphs"/>
            </w:pPr>
            <w:r>
              <w:t>JAD</w:t>
            </w:r>
          </w:p>
        </w:tc>
        <w:tc>
          <w:tcPr>
            <w:tcW w:w="993" w:type="dxa"/>
          </w:tcPr>
          <w:p w14:paraId="66184BFB" w14:textId="77777777" w:rsidR="00170988" w:rsidRDefault="0000176C" w:rsidP="007E6175">
            <w:pPr>
              <w:pStyle w:val="TableParagraphs"/>
            </w:pPr>
            <w:r>
              <w:t>BW</w:t>
            </w:r>
          </w:p>
        </w:tc>
        <w:tc>
          <w:tcPr>
            <w:tcW w:w="4819" w:type="dxa"/>
          </w:tcPr>
          <w:p w14:paraId="4D27BEB7" w14:textId="77777777" w:rsidR="00170988" w:rsidRDefault="0000176C" w:rsidP="007E6175">
            <w:pPr>
              <w:pStyle w:val="TableParagraphs"/>
            </w:pPr>
            <w:r>
              <w:t>QA</w:t>
            </w:r>
          </w:p>
        </w:tc>
      </w:tr>
      <w:tr w:rsidR="00ED4288" w:rsidRPr="00004C46" w14:paraId="6B7E10B8" w14:textId="77777777" w:rsidTr="004A21AE">
        <w:tc>
          <w:tcPr>
            <w:tcW w:w="1276" w:type="dxa"/>
          </w:tcPr>
          <w:p w14:paraId="1FC6E0E7" w14:textId="77777777" w:rsidR="00ED4288" w:rsidRDefault="00ED4288" w:rsidP="003A65F7">
            <w:pPr>
              <w:pStyle w:val="TableParagraphs"/>
            </w:pPr>
            <w:r>
              <w:t>0.7</w:t>
            </w:r>
          </w:p>
        </w:tc>
        <w:tc>
          <w:tcPr>
            <w:tcW w:w="1559" w:type="dxa"/>
          </w:tcPr>
          <w:p w14:paraId="2BAED13D" w14:textId="77777777" w:rsidR="00ED4288" w:rsidRDefault="004D0439" w:rsidP="003A65F7">
            <w:pPr>
              <w:pStyle w:val="TableParagraphs"/>
            </w:pPr>
            <w:r>
              <w:t>20</w:t>
            </w:r>
            <w:r w:rsidR="00ED4288">
              <w:t>/01/2017</w:t>
            </w:r>
          </w:p>
        </w:tc>
        <w:tc>
          <w:tcPr>
            <w:tcW w:w="1134" w:type="dxa"/>
          </w:tcPr>
          <w:p w14:paraId="6C9DEA66" w14:textId="77777777" w:rsidR="00ED4288" w:rsidRDefault="004D0439" w:rsidP="003A65F7">
            <w:pPr>
              <w:pStyle w:val="TableParagraphs"/>
            </w:pPr>
            <w:r>
              <w:t>AM</w:t>
            </w:r>
          </w:p>
        </w:tc>
        <w:tc>
          <w:tcPr>
            <w:tcW w:w="993" w:type="dxa"/>
          </w:tcPr>
          <w:p w14:paraId="013631B6" w14:textId="77777777" w:rsidR="00ED4288" w:rsidRDefault="00ED4288" w:rsidP="003A65F7">
            <w:pPr>
              <w:pStyle w:val="TableParagraphs"/>
            </w:pPr>
            <w:r>
              <w:t>BW</w:t>
            </w:r>
          </w:p>
        </w:tc>
        <w:tc>
          <w:tcPr>
            <w:tcW w:w="4819" w:type="dxa"/>
          </w:tcPr>
          <w:p w14:paraId="171DC0E7" w14:textId="77777777" w:rsidR="00ED4288" w:rsidRDefault="00ED4288" w:rsidP="003A65F7">
            <w:pPr>
              <w:pStyle w:val="TableParagraphs"/>
            </w:pPr>
            <w:r>
              <w:t>QA ame</w:t>
            </w:r>
            <w:r w:rsidR="00B12951">
              <w:t>n</w:t>
            </w:r>
            <w:r>
              <w:t>ds</w:t>
            </w:r>
          </w:p>
        </w:tc>
      </w:tr>
      <w:tr w:rsidR="004D0439" w:rsidRPr="00004C46" w14:paraId="3E45766A" w14:textId="77777777" w:rsidTr="004A21AE">
        <w:tc>
          <w:tcPr>
            <w:tcW w:w="1276" w:type="dxa"/>
          </w:tcPr>
          <w:p w14:paraId="5E544E07" w14:textId="77777777" w:rsidR="004D0439" w:rsidRDefault="004D0439" w:rsidP="00C0058A">
            <w:pPr>
              <w:pStyle w:val="TableParagraphs"/>
            </w:pPr>
            <w:r>
              <w:t>1.0</w:t>
            </w:r>
          </w:p>
        </w:tc>
        <w:tc>
          <w:tcPr>
            <w:tcW w:w="1559" w:type="dxa"/>
          </w:tcPr>
          <w:p w14:paraId="6342496B" w14:textId="77777777" w:rsidR="004D0439" w:rsidRDefault="004D0439" w:rsidP="00C0058A">
            <w:pPr>
              <w:pStyle w:val="TableParagraphs"/>
            </w:pPr>
            <w:r>
              <w:t>20/01/2017</w:t>
            </w:r>
          </w:p>
        </w:tc>
        <w:tc>
          <w:tcPr>
            <w:tcW w:w="1134" w:type="dxa"/>
          </w:tcPr>
          <w:p w14:paraId="010776C6" w14:textId="77777777" w:rsidR="004D0439" w:rsidRDefault="004D0439" w:rsidP="00C0058A">
            <w:pPr>
              <w:pStyle w:val="TableParagraphs"/>
            </w:pPr>
            <w:r>
              <w:t>AM</w:t>
            </w:r>
          </w:p>
        </w:tc>
        <w:tc>
          <w:tcPr>
            <w:tcW w:w="993" w:type="dxa"/>
          </w:tcPr>
          <w:p w14:paraId="166448CC" w14:textId="77777777" w:rsidR="004D0439" w:rsidRDefault="004D0439" w:rsidP="00C0058A">
            <w:pPr>
              <w:pStyle w:val="TableParagraphs"/>
            </w:pPr>
            <w:r>
              <w:t>BW</w:t>
            </w:r>
          </w:p>
        </w:tc>
        <w:tc>
          <w:tcPr>
            <w:tcW w:w="4819" w:type="dxa"/>
          </w:tcPr>
          <w:p w14:paraId="20497CCD" w14:textId="77777777" w:rsidR="004D0439" w:rsidRDefault="004D0439" w:rsidP="00C0058A">
            <w:pPr>
              <w:pStyle w:val="TableParagraphs"/>
            </w:pPr>
            <w:r>
              <w:t>Released to the client</w:t>
            </w:r>
          </w:p>
        </w:tc>
      </w:tr>
      <w:tr w:rsidR="004D0439" w:rsidRPr="00004C46" w14:paraId="371CCA2B" w14:textId="77777777" w:rsidTr="004A21AE">
        <w:tc>
          <w:tcPr>
            <w:tcW w:w="1276" w:type="dxa"/>
          </w:tcPr>
          <w:p w14:paraId="09DC899B" w14:textId="77777777" w:rsidR="004D0439" w:rsidRDefault="004332A5" w:rsidP="007E6175">
            <w:pPr>
              <w:pStyle w:val="TableParagraphs"/>
            </w:pPr>
            <w:r>
              <w:t>1.1</w:t>
            </w:r>
          </w:p>
        </w:tc>
        <w:tc>
          <w:tcPr>
            <w:tcW w:w="1559" w:type="dxa"/>
          </w:tcPr>
          <w:p w14:paraId="6C97A6DE" w14:textId="77777777" w:rsidR="004D0439" w:rsidRDefault="00A1152D" w:rsidP="007E6175">
            <w:pPr>
              <w:pStyle w:val="TableParagraphs"/>
            </w:pPr>
            <w:commentRangeStart w:id="3"/>
            <w:r>
              <w:t>??</w:t>
            </w:r>
            <w:commentRangeEnd w:id="3"/>
            <w:r>
              <w:rPr>
                <w:rStyle w:val="CommentReference"/>
                <w:color w:val="auto"/>
                <w:lang w:val="x-none"/>
              </w:rPr>
              <w:commentReference w:id="3"/>
            </w:r>
          </w:p>
        </w:tc>
        <w:tc>
          <w:tcPr>
            <w:tcW w:w="1134" w:type="dxa"/>
          </w:tcPr>
          <w:p w14:paraId="10E98F42" w14:textId="77777777" w:rsidR="004D0439" w:rsidRDefault="004D0439" w:rsidP="007E6175">
            <w:pPr>
              <w:pStyle w:val="TableParagraphs"/>
            </w:pPr>
          </w:p>
        </w:tc>
        <w:tc>
          <w:tcPr>
            <w:tcW w:w="993" w:type="dxa"/>
          </w:tcPr>
          <w:p w14:paraId="6B298D26" w14:textId="77777777" w:rsidR="004D0439" w:rsidRDefault="004332A5" w:rsidP="007E6175">
            <w:pPr>
              <w:pStyle w:val="TableParagraphs"/>
            </w:pPr>
            <w:r>
              <w:t>STW</w:t>
            </w:r>
          </w:p>
        </w:tc>
        <w:tc>
          <w:tcPr>
            <w:tcW w:w="4819" w:type="dxa"/>
          </w:tcPr>
          <w:p w14:paraId="3418D128" w14:textId="77777777" w:rsidR="004D0439" w:rsidRDefault="004332A5" w:rsidP="007E6175">
            <w:pPr>
              <w:pStyle w:val="TableParagraphs"/>
            </w:pPr>
            <w:r>
              <w:t>Client review</w:t>
            </w:r>
          </w:p>
        </w:tc>
      </w:tr>
      <w:tr w:rsidR="004D0439" w:rsidRPr="00004C46" w14:paraId="718A8868" w14:textId="77777777" w:rsidTr="004A21AE">
        <w:tc>
          <w:tcPr>
            <w:tcW w:w="1276" w:type="dxa"/>
          </w:tcPr>
          <w:p w14:paraId="668496E8" w14:textId="77777777" w:rsidR="004D0439" w:rsidRDefault="004332A5" w:rsidP="007E6175">
            <w:pPr>
              <w:pStyle w:val="TableParagraphs"/>
            </w:pPr>
            <w:r>
              <w:t>1.2</w:t>
            </w:r>
          </w:p>
        </w:tc>
        <w:tc>
          <w:tcPr>
            <w:tcW w:w="1559" w:type="dxa"/>
          </w:tcPr>
          <w:p w14:paraId="079E2078" w14:textId="77777777" w:rsidR="004D0439" w:rsidRDefault="00A1152D" w:rsidP="007E6175">
            <w:pPr>
              <w:pStyle w:val="TableParagraphs"/>
            </w:pPr>
            <w:commentRangeStart w:id="4"/>
            <w:r>
              <w:t>??</w:t>
            </w:r>
            <w:commentRangeEnd w:id="4"/>
            <w:r>
              <w:rPr>
                <w:rStyle w:val="CommentReference"/>
                <w:color w:val="auto"/>
                <w:lang w:val="x-none"/>
              </w:rPr>
              <w:commentReference w:id="4"/>
            </w:r>
          </w:p>
        </w:tc>
        <w:tc>
          <w:tcPr>
            <w:tcW w:w="1134" w:type="dxa"/>
          </w:tcPr>
          <w:p w14:paraId="58505B6E" w14:textId="77777777" w:rsidR="004D0439" w:rsidRDefault="004D0439" w:rsidP="007E6175">
            <w:pPr>
              <w:pStyle w:val="TableParagraphs"/>
            </w:pPr>
          </w:p>
        </w:tc>
        <w:tc>
          <w:tcPr>
            <w:tcW w:w="993" w:type="dxa"/>
          </w:tcPr>
          <w:p w14:paraId="1DD081E0" w14:textId="77777777" w:rsidR="004D0439" w:rsidRDefault="004332A5" w:rsidP="007E6175">
            <w:pPr>
              <w:pStyle w:val="TableParagraphs"/>
            </w:pPr>
            <w:r>
              <w:t>BW</w:t>
            </w:r>
          </w:p>
        </w:tc>
        <w:tc>
          <w:tcPr>
            <w:tcW w:w="4819" w:type="dxa"/>
          </w:tcPr>
          <w:p w14:paraId="63132BF7" w14:textId="77777777" w:rsidR="004D0439" w:rsidRDefault="004332A5" w:rsidP="00B176B2">
            <w:pPr>
              <w:pStyle w:val="TableParagraphs"/>
            </w:pPr>
            <w:r>
              <w:t>Updates post review</w:t>
            </w:r>
          </w:p>
        </w:tc>
      </w:tr>
      <w:tr w:rsidR="004D0439" w:rsidRPr="00004C46" w14:paraId="4E386AE8" w14:textId="77777777" w:rsidTr="004A21AE">
        <w:tc>
          <w:tcPr>
            <w:tcW w:w="1276" w:type="dxa"/>
          </w:tcPr>
          <w:p w14:paraId="6A9FEA46" w14:textId="77777777" w:rsidR="004D0439" w:rsidRDefault="00A1152D" w:rsidP="007E6175">
            <w:pPr>
              <w:pStyle w:val="TableParagraphs"/>
            </w:pPr>
            <w:r>
              <w:t>1.3</w:t>
            </w:r>
          </w:p>
        </w:tc>
        <w:tc>
          <w:tcPr>
            <w:tcW w:w="1559" w:type="dxa"/>
          </w:tcPr>
          <w:p w14:paraId="13EB803C" w14:textId="77777777" w:rsidR="00A1152D" w:rsidRDefault="00A1152D" w:rsidP="007E6175">
            <w:pPr>
              <w:pStyle w:val="TableParagraphs"/>
            </w:pPr>
            <w:r>
              <w:t>25/01/2017</w:t>
            </w:r>
          </w:p>
        </w:tc>
        <w:tc>
          <w:tcPr>
            <w:tcW w:w="1134" w:type="dxa"/>
          </w:tcPr>
          <w:p w14:paraId="4CA33A7D" w14:textId="77777777" w:rsidR="004D0439" w:rsidRDefault="00A1152D" w:rsidP="007E6175">
            <w:pPr>
              <w:pStyle w:val="TableParagraphs"/>
            </w:pPr>
            <w:r>
              <w:t>JAD</w:t>
            </w:r>
          </w:p>
        </w:tc>
        <w:tc>
          <w:tcPr>
            <w:tcW w:w="993" w:type="dxa"/>
          </w:tcPr>
          <w:p w14:paraId="2D07AC32" w14:textId="77777777" w:rsidR="004D0439" w:rsidRDefault="00A1152D" w:rsidP="007E6175">
            <w:pPr>
              <w:pStyle w:val="TableParagraphs"/>
            </w:pPr>
            <w:r>
              <w:t>BW</w:t>
            </w:r>
          </w:p>
        </w:tc>
        <w:tc>
          <w:tcPr>
            <w:tcW w:w="4819" w:type="dxa"/>
          </w:tcPr>
          <w:p w14:paraId="1A65CB64" w14:textId="77777777" w:rsidR="004D0439" w:rsidRDefault="00A1152D" w:rsidP="007E6175">
            <w:pPr>
              <w:pStyle w:val="TableParagraphs"/>
            </w:pPr>
            <w:r>
              <w:t>QA of amends</w:t>
            </w:r>
            <w:r w:rsidR="00BC5287">
              <w:t xml:space="preserve"> and Automation formatting</w:t>
            </w:r>
          </w:p>
        </w:tc>
      </w:tr>
      <w:tr w:rsidR="004D0439" w:rsidRPr="00004C46" w14:paraId="622C3254" w14:textId="77777777" w:rsidTr="004A21AE">
        <w:tc>
          <w:tcPr>
            <w:tcW w:w="1276" w:type="dxa"/>
          </w:tcPr>
          <w:p w14:paraId="656A2D3B" w14:textId="77777777" w:rsidR="004D0439" w:rsidRDefault="002256A0" w:rsidP="007E6175">
            <w:pPr>
              <w:pStyle w:val="TableParagraphs"/>
            </w:pPr>
            <w:r>
              <w:t>1.0</w:t>
            </w:r>
          </w:p>
        </w:tc>
        <w:tc>
          <w:tcPr>
            <w:tcW w:w="1559" w:type="dxa"/>
          </w:tcPr>
          <w:p w14:paraId="3556204D" w14:textId="77777777" w:rsidR="004D0439" w:rsidRDefault="002256A0" w:rsidP="007E6175">
            <w:pPr>
              <w:pStyle w:val="TableParagraphs"/>
            </w:pPr>
            <w:r>
              <w:t>25/01/2017</w:t>
            </w:r>
          </w:p>
        </w:tc>
        <w:tc>
          <w:tcPr>
            <w:tcW w:w="1134" w:type="dxa"/>
          </w:tcPr>
          <w:p w14:paraId="44220B14" w14:textId="77777777" w:rsidR="004D0439" w:rsidRDefault="002256A0" w:rsidP="007E6175">
            <w:pPr>
              <w:pStyle w:val="TableParagraphs"/>
            </w:pPr>
            <w:r>
              <w:t>AC</w:t>
            </w:r>
          </w:p>
        </w:tc>
        <w:tc>
          <w:tcPr>
            <w:tcW w:w="993" w:type="dxa"/>
          </w:tcPr>
          <w:p w14:paraId="690FE7B0" w14:textId="77777777" w:rsidR="004D0439" w:rsidRDefault="002256A0" w:rsidP="007E6175">
            <w:pPr>
              <w:pStyle w:val="TableParagraphs"/>
            </w:pPr>
            <w:r>
              <w:t>BW</w:t>
            </w:r>
          </w:p>
        </w:tc>
        <w:tc>
          <w:tcPr>
            <w:tcW w:w="4819" w:type="dxa"/>
          </w:tcPr>
          <w:p w14:paraId="22383A95" w14:textId="77777777" w:rsidR="004D0439" w:rsidRDefault="002256A0" w:rsidP="007E6175">
            <w:pPr>
              <w:pStyle w:val="TableParagraphs"/>
            </w:pPr>
            <w:r>
              <w:t>Released for sign off</w:t>
            </w:r>
          </w:p>
        </w:tc>
      </w:tr>
      <w:tr w:rsidR="004D0439" w:rsidRPr="00004C46" w14:paraId="11362B5B" w14:textId="77777777" w:rsidTr="004A21AE">
        <w:tc>
          <w:tcPr>
            <w:tcW w:w="1276" w:type="dxa"/>
          </w:tcPr>
          <w:p w14:paraId="5493B64D" w14:textId="77777777" w:rsidR="004D0439" w:rsidRDefault="004D0439" w:rsidP="007E6175">
            <w:pPr>
              <w:pStyle w:val="TableParagraphs"/>
            </w:pPr>
          </w:p>
        </w:tc>
        <w:tc>
          <w:tcPr>
            <w:tcW w:w="1559" w:type="dxa"/>
          </w:tcPr>
          <w:p w14:paraId="41C5967E" w14:textId="77777777" w:rsidR="004D0439" w:rsidRDefault="004D0439" w:rsidP="007E6175">
            <w:pPr>
              <w:pStyle w:val="TableParagraphs"/>
            </w:pPr>
          </w:p>
        </w:tc>
        <w:tc>
          <w:tcPr>
            <w:tcW w:w="1134" w:type="dxa"/>
          </w:tcPr>
          <w:p w14:paraId="542B368A" w14:textId="77777777" w:rsidR="004D0439" w:rsidRDefault="004D0439" w:rsidP="007E6175">
            <w:pPr>
              <w:pStyle w:val="TableParagraphs"/>
            </w:pPr>
          </w:p>
        </w:tc>
        <w:tc>
          <w:tcPr>
            <w:tcW w:w="993" w:type="dxa"/>
          </w:tcPr>
          <w:p w14:paraId="18D83303" w14:textId="77777777" w:rsidR="004D0439" w:rsidRDefault="004D0439" w:rsidP="007E6175">
            <w:pPr>
              <w:pStyle w:val="TableParagraphs"/>
            </w:pPr>
          </w:p>
        </w:tc>
        <w:tc>
          <w:tcPr>
            <w:tcW w:w="4819" w:type="dxa"/>
          </w:tcPr>
          <w:p w14:paraId="3929BCA0" w14:textId="77777777" w:rsidR="004D0439" w:rsidRDefault="004D0439" w:rsidP="007E6175">
            <w:pPr>
              <w:pStyle w:val="TableParagraphs"/>
            </w:pPr>
          </w:p>
        </w:tc>
      </w:tr>
      <w:tr w:rsidR="004D0439" w:rsidRPr="00004C46" w14:paraId="57B9EED8" w14:textId="77777777" w:rsidTr="004A21AE">
        <w:tc>
          <w:tcPr>
            <w:tcW w:w="1276" w:type="dxa"/>
          </w:tcPr>
          <w:p w14:paraId="662A04BE" w14:textId="77777777" w:rsidR="004D0439" w:rsidRDefault="004D0439" w:rsidP="007E6175">
            <w:pPr>
              <w:pStyle w:val="TableParagraphs"/>
            </w:pPr>
          </w:p>
        </w:tc>
        <w:tc>
          <w:tcPr>
            <w:tcW w:w="1559" w:type="dxa"/>
          </w:tcPr>
          <w:p w14:paraId="7504E02F" w14:textId="77777777" w:rsidR="004D0439" w:rsidRDefault="004D0439" w:rsidP="007E6175">
            <w:pPr>
              <w:pStyle w:val="TableParagraphs"/>
            </w:pPr>
          </w:p>
        </w:tc>
        <w:tc>
          <w:tcPr>
            <w:tcW w:w="1134" w:type="dxa"/>
          </w:tcPr>
          <w:p w14:paraId="5719723E" w14:textId="77777777" w:rsidR="004D0439" w:rsidRDefault="004D0439" w:rsidP="007E6175">
            <w:pPr>
              <w:pStyle w:val="TableParagraphs"/>
            </w:pPr>
          </w:p>
        </w:tc>
        <w:tc>
          <w:tcPr>
            <w:tcW w:w="993" w:type="dxa"/>
          </w:tcPr>
          <w:p w14:paraId="0640A871" w14:textId="77777777" w:rsidR="004D0439" w:rsidRDefault="004D0439" w:rsidP="007E6175">
            <w:pPr>
              <w:pStyle w:val="TableParagraphs"/>
            </w:pPr>
          </w:p>
        </w:tc>
        <w:tc>
          <w:tcPr>
            <w:tcW w:w="4819" w:type="dxa"/>
          </w:tcPr>
          <w:p w14:paraId="798AAA73" w14:textId="77777777" w:rsidR="004D0439" w:rsidRDefault="004D0439" w:rsidP="00EB75DF">
            <w:pPr>
              <w:pStyle w:val="TableParagraphs"/>
            </w:pPr>
          </w:p>
        </w:tc>
      </w:tr>
      <w:tr w:rsidR="004D0439" w:rsidRPr="00004C46" w14:paraId="7CC66976" w14:textId="77777777" w:rsidTr="004A21AE">
        <w:tc>
          <w:tcPr>
            <w:tcW w:w="1276" w:type="dxa"/>
          </w:tcPr>
          <w:p w14:paraId="130CB20F" w14:textId="77777777" w:rsidR="004D0439" w:rsidRDefault="004D0439" w:rsidP="007E6175">
            <w:pPr>
              <w:pStyle w:val="TableParagraphs"/>
            </w:pPr>
          </w:p>
        </w:tc>
        <w:tc>
          <w:tcPr>
            <w:tcW w:w="1559" w:type="dxa"/>
          </w:tcPr>
          <w:p w14:paraId="691797E7" w14:textId="77777777" w:rsidR="004D0439" w:rsidRDefault="004D0439" w:rsidP="007E6175">
            <w:pPr>
              <w:pStyle w:val="TableParagraphs"/>
            </w:pPr>
          </w:p>
        </w:tc>
        <w:tc>
          <w:tcPr>
            <w:tcW w:w="1134" w:type="dxa"/>
          </w:tcPr>
          <w:p w14:paraId="492B6A6F" w14:textId="77777777" w:rsidR="004D0439" w:rsidRDefault="004D0439" w:rsidP="007E6175">
            <w:pPr>
              <w:pStyle w:val="TableParagraphs"/>
            </w:pPr>
          </w:p>
        </w:tc>
        <w:tc>
          <w:tcPr>
            <w:tcW w:w="993" w:type="dxa"/>
          </w:tcPr>
          <w:p w14:paraId="219F0549" w14:textId="77777777" w:rsidR="004D0439" w:rsidRDefault="004D0439" w:rsidP="007E6175">
            <w:pPr>
              <w:pStyle w:val="TableParagraphs"/>
            </w:pPr>
          </w:p>
        </w:tc>
        <w:tc>
          <w:tcPr>
            <w:tcW w:w="4819" w:type="dxa"/>
          </w:tcPr>
          <w:p w14:paraId="6C9A76A4" w14:textId="77777777" w:rsidR="004D0439" w:rsidRDefault="004D0439" w:rsidP="00EB75DF">
            <w:pPr>
              <w:pStyle w:val="TableParagraphs"/>
            </w:pPr>
          </w:p>
        </w:tc>
      </w:tr>
      <w:tr w:rsidR="004D0439" w:rsidRPr="00004C46" w14:paraId="3D302B00" w14:textId="77777777" w:rsidTr="004A21AE">
        <w:tc>
          <w:tcPr>
            <w:tcW w:w="1276" w:type="dxa"/>
          </w:tcPr>
          <w:p w14:paraId="62C8C5AE" w14:textId="77777777" w:rsidR="004D0439" w:rsidRDefault="004D0439" w:rsidP="007E6175">
            <w:pPr>
              <w:pStyle w:val="TableParagraphs"/>
            </w:pPr>
          </w:p>
        </w:tc>
        <w:tc>
          <w:tcPr>
            <w:tcW w:w="1559" w:type="dxa"/>
          </w:tcPr>
          <w:p w14:paraId="4B54A11E" w14:textId="77777777" w:rsidR="004D0439" w:rsidRDefault="004D0439" w:rsidP="007E6175">
            <w:pPr>
              <w:pStyle w:val="TableParagraphs"/>
            </w:pPr>
          </w:p>
        </w:tc>
        <w:tc>
          <w:tcPr>
            <w:tcW w:w="1134" w:type="dxa"/>
          </w:tcPr>
          <w:p w14:paraId="08B5CDE0" w14:textId="77777777" w:rsidR="004D0439" w:rsidRDefault="004D0439" w:rsidP="007E6175">
            <w:pPr>
              <w:pStyle w:val="TableParagraphs"/>
            </w:pPr>
          </w:p>
        </w:tc>
        <w:tc>
          <w:tcPr>
            <w:tcW w:w="993" w:type="dxa"/>
          </w:tcPr>
          <w:p w14:paraId="41A7B2E9" w14:textId="77777777" w:rsidR="004D0439" w:rsidRDefault="004D0439" w:rsidP="007E6175">
            <w:pPr>
              <w:pStyle w:val="TableParagraphs"/>
            </w:pPr>
          </w:p>
        </w:tc>
        <w:tc>
          <w:tcPr>
            <w:tcW w:w="4819" w:type="dxa"/>
          </w:tcPr>
          <w:p w14:paraId="598778BF" w14:textId="77777777" w:rsidR="004D0439" w:rsidRDefault="004D0439" w:rsidP="00EB75DF">
            <w:pPr>
              <w:pStyle w:val="TableParagraphs"/>
            </w:pPr>
          </w:p>
        </w:tc>
      </w:tr>
      <w:tr w:rsidR="004D0439" w:rsidRPr="00004C46" w14:paraId="45D45C3F" w14:textId="77777777" w:rsidTr="004A21AE">
        <w:tc>
          <w:tcPr>
            <w:tcW w:w="1276" w:type="dxa"/>
          </w:tcPr>
          <w:p w14:paraId="7BEE8340" w14:textId="77777777" w:rsidR="004D0439" w:rsidRDefault="004D0439" w:rsidP="007E6175">
            <w:pPr>
              <w:pStyle w:val="TableParagraphs"/>
            </w:pPr>
          </w:p>
        </w:tc>
        <w:tc>
          <w:tcPr>
            <w:tcW w:w="1559" w:type="dxa"/>
          </w:tcPr>
          <w:p w14:paraId="082E2FCE" w14:textId="77777777" w:rsidR="004D0439" w:rsidRDefault="004D0439" w:rsidP="007E6175">
            <w:pPr>
              <w:pStyle w:val="TableParagraphs"/>
            </w:pPr>
          </w:p>
        </w:tc>
        <w:tc>
          <w:tcPr>
            <w:tcW w:w="1134" w:type="dxa"/>
          </w:tcPr>
          <w:p w14:paraId="6EECA78F" w14:textId="77777777" w:rsidR="004D0439" w:rsidRDefault="004D0439" w:rsidP="007E6175">
            <w:pPr>
              <w:pStyle w:val="TableParagraphs"/>
            </w:pPr>
          </w:p>
        </w:tc>
        <w:tc>
          <w:tcPr>
            <w:tcW w:w="993" w:type="dxa"/>
          </w:tcPr>
          <w:p w14:paraId="07E4FBDC" w14:textId="77777777" w:rsidR="004D0439" w:rsidRDefault="004D0439" w:rsidP="007E6175">
            <w:pPr>
              <w:pStyle w:val="TableParagraphs"/>
            </w:pPr>
          </w:p>
        </w:tc>
        <w:tc>
          <w:tcPr>
            <w:tcW w:w="4819" w:type="dxa"/>
          </w:tcPr>
          <w:p w14:paraId="769ED167" w14:textId="77777777" w:rsidR="004D0439" w:rsidRDefault="004D0439" w:rsidP="00EB75DF">
            <w:pPr>
              <w:pStyle w:val="TableParagraphs"/>
            </w:pPr>
          </w:p>
        </w:tc>
      </w:tr>
      <w:tr w:rsidR="004D0439" w:rsidRPr="00004C46" w14:paraId="0D919064" w14:textId="77777777" w:rsidTr="004A21AE">
        <w:tc>
          <w:tcPr>
            <w:tcW w:w="1276" w:type="dxa"/>
          </w:tcPr>
          <w:p w14:paraId="7EE3B23A" w14:textId="77777777" w:rsidR="004D0439" w:rsidRDefault="004D0439" w:rsidP="007E6175">
            <w:pPr>
              <w:pStyle w:val="TableParagraphs"/>
            </w:pPr>
          </w:p>
        </w:tc>
        <w:tc>
          <w:tcPr>
            <w:tcW w:w="1559" w:type="dxa"/>
          </w:tcPr>
          <w:p w14:paraId="00395702" w14:textId="77777777" w:rsidR="004D0439" w:rsidRDefault="004D0439" w:rsidP="007E6175">
            <w:pPr>
              <w:pStyle w:val="TableParagraphs"/>
            </w:pPr>
          </w:p>
        </w:tc>
        <w:tc>
          <w:tcPr>
            <w:tcW w:w="1134" w:type="dxa"/>
          </w:tcPr>
          <w:p w14:paraId="32CB85A0" w14:textId="77777777" w:rsidR="004D0439" w:rsidRDefault="004D0439" w:rsidP="007E6175">
            <w:pPr>
              <w:pStyle w:val="TableParagraphs"/>
            </w:pPr>
          </w:p>
        </w:tc>
        <w:tc>
          <w:tcPr>
            <w:tcW w:w="993" w:type="dxa"/>
          </w:tcPr>
          <w:p w14:paraId="44D210CF" w14:textId="77777777" w:rsidR="004D0439" w:rsidRDefault="004D0439" w:rsidP="007E6175">
            <w:pPr>
              <w:pStyle w:val="TableParagraphs"/>
            </w:pPr>
          </w:p>
        </w:tc>
        <w:tc>
          <w:tcPr>
            <w:tcW w:w="4819" w:type="dxa"/>
          </w:tcPr>
          <w:p w14:paraId="49DBBA94" w14:textId="77777777" w:rsidR="004D0439" w:rsidRDefault="004D0439" w:rsidP="00EB75DF">
            <w:pPr>
              <w:pStyle w:val="TableParagraphs"/>
            </w:pPr>
          </w:p>
        </w:tc>
      </w:tr>
      <w:tr w:rsidR="004D0439" w:rsidRPr="00004C46" w14:paraId="7A67A561" w14:textId="77777777" w:rsidTr="004A21AE">
        <w:tc>
          <w:tcPr>
            <w:tcW w:w="1276" w:type="dxa"/>
          </w:tcPr>
          <w:p w14:paraId="245D10E4" w14:textId="77777777" w:rsidR="004D0439" w:rsidRDefault="004D0439" w:rsidP="007E6175">
            <w:pPr>
              <w:pStyle w:val="TableParagraphs"/>
            </w:pPr>
          </w:p>
        </w:tc>
        <w:tc>
          <w:tcPr>
            <w:tcW w:w="1559" w:type="dxa"/>
          </w:tcPr>
          <w:p w14:paraId="215DB606" w14:textId="77777777" w:rsidR="004D0439" w:rsidRDefault="004D0439" w:rsidP="007E6175">
            <w:pPr>
              <w:pStyle w:val="TableParagraphs"/>
            </w:pPr>
          </w:p>
        </w:tc>
        <w:tc>
          <w:tcPr>
            <w:tcW w:w="1134" w:type="dxa"/>
          </w:tcPr>
          <w:p w14:paraId="231CCAB0" w14:textId="77777777" w:rsidR="004D0439" w:rsidRDefault="004D0439" w:rsidP="007E6175">
            <w:pPr>
              <w:pStyle w:val="TableParagraphs"/>
            </w:pPr>
          </w:p>
        </w:tc>
        <w:tc>
          <w:tcPr>
            <w:tcW w:w="993" w:type="dxa"/>
          </w:tcPr>
          <w:p w14:paraId="229898DB" w14:textId="77777777" w:rsidR="004D0439" w:rsidRDefault="004D0439" w:rsidP="007E6175">
            <w:pPr>
              <w:pStyle w:val="TableParagraphs"/>
            </w:pPr>
          </w:p>
        </w:tc>
        <w:tc>
          <w:tcPr>
            <w:tcW w:w="4819" w:type="dxa"/>
          </w:tcPr>
          <w:p w14:paraId="532CD802" w14:textId="77777777" w:rsidR="004D0439" w:rsidRDefault="004D0439" w:rsidP="00EB75DF">
            <w:pPr>
              <w:pStyle w:val="TableParagraphs"/>
            </w:pPr>
          </w:p>
        </w:tc>
      </w:tr>
    </w:tbl>
    <w:p w14:paraId="75408693" w14:textId="77777777" w:rsidR="00D1496C" w:rsidRPr="003135C2" w:rsidRDefault="00D1496C" w:rsidP="00DF0B1F">
      <w:pPr>
        <w:pStyle w:val="H1alternative"/>
      </w:pPr>
      <w:bookmarkStart w:id="5" w:name="_Toc397599269"/>
      <w:bookmarkStart w:id="6" w:name="_Toc473043481"/>
      <w:r w:rsidRPr="003135C2">
        <w:t xml:space="preserve">Purpose of this </w:t>
      </w:r>
      <w:r w:rsidRPr="00DF0B1F">
        <w:t>document</w:t>
      </w:r>
      <w:bookmarkEnd w:id="5"/>
      <w:bookmarkEnd w:id="6"/>
    </w:p>
    <w:p w14:paraId="4777BDD9" w14:textId="77777777" w:rsidR="00D1496C" w:rsidRDefault="00D1496C" w:rsidP="00B02732">
      <w:r>
        <w:t>This script details the exact text that will appear on each screen of the course, together with the interactions and any buttons that appear. It also indicates the kind of graphics or images that will be used, although these are not final at this stage.</w:t>
      </w:r>
    </w:p>
    <w:p w14:paraId="57BAFED4" w14:textId="77777777" w:rsidR="00D1496C" w:rsidRDefault="00D1496C" w:rsidP="00B02732"/>
    <w:p w14:paraId="3BCEF26B" w14:textId="77777777" w:rsidR="00D1496C" w:rsidRDefault="00D1496C" w:rsidP="00B02732">
      <w:r>
        <w:t>It's important that you check everything appears as you want it within the script, so that there are minimal changes once the course is built.</w:t>
      </w:r>
    </w:p>
    <w:p w14:paraId="0D36BFD3" w14:textId="77777777" w:rsidR="00D1496C" w:rsidRDefault="00D1496C" w:rsidP="00B02732"/>
    <w:p w14:paraId="0869CA09" w14:textId="77777777" w:rsidR="00D1496C" w:rsidRDefault="00D1496C" w:rsidP="00B02732">
      <w:pPr>
        <w:rPr>
          <w:b/>
        </w:rPr>
      </w:pPr>
      <w:r w:rsidRPr="00646DB2">
        <w:rPr>
          <w:b/>
        </w:rPr>
        <w:t>As you read through this document</w:t>
      </w:r>
      <w:r>
        <w:rPr>
          <w:b/>
        </w:rPr>
        <w:t>,</w:t>
      </w:r>
      <w:r w:rsidRPr="00646DB2">
        <w:rPr>
          <w:b/>
        </w:rPr>
        <w:t xml:space="preserve"> please use the </w:t>
      </w:r>
      <w:r>
        <w:rPr>
          <w:b/>
        </w:rPr>
        <w:t>R</w:t>
      </w:r>
      <w:r w:rsidRPr="00646DB2">
        <w:rPr>
          <w:b/>
        </w:rPr>
        <w:t xml:space="preserve">eview </w:t>
      </w:r>
      <w:r>
        <w:rPr>
          <w:b/>
        </w:rPr>
        <w:t>tab</w:t>
      </w:r>
      <w:r w:rsidRPr="00646DB2">
        <w:rPr>
          <w:b/>
        </w:rPr>
        <w:t xml:space="preserve"> to track any changes you would like made. You can also use comment boxes for more general points. </w:t>
      </w:r>
    </w:p>
    <w:p w14:paraId="5D788094" w14:textId="77777777" w:rsidR="00CB597E" w:rsidRDefault="00C93E44" w:rsidP="00CB597E">
      <w:pPr>
        <w:pStyle w:val="TOCHeading"/>
      </w:pPr>
      <w:r>
        <w:br w:type="page"/>
      </w:r>
      <w:r w:rsidR="00CB597E">
        <w:lastRenderedPageBreak/>
        <w:t>Contents</w:t>
      </w:r>
    </w:p>
    <w:p w14:paraId="72E98847" w14:textId="77777777" w:rsidR="0004090F" w:rsidRPr="009D0A8C" w:rsidRDefault="00C93E44" w:rsidP="00CB597E">
      <w:pPr>
        <w:pStyle w:val="TOC1"/>
        <w:rPr>
          <w:rFonts w:ascii="Calibri" w:hAnsi="Calibri"/>
          <w:b w:val="0"/>
          <w:lang w:val="en-GB" w:eastAsia="en-GB"/>
        </w:rPr>
      </w:pPr>
      <w:r>
        <w:fldChar w:fldCharType="begin"/>
      </w:r>
      <w:r>
        <w:instrText xml:space="preserve"> TOC \o "1-3" \h \z \u </w:instrText>
      </w:r>
      <w:r>
        <w:fldChar w:fldCharType="separate"/>
      </w:r>
    </w:p>
    <w:p w14:paraId="041DF5D2" w14:textId="77777777" w:rsidR="0004090F" w:rsidRPr="009D0A8C" w:rsidRDefault="00DC5B59">
      <w:pPr>
        <w:pStyle w:val="TOC1"/>
        <w:rPr>
          <w:rFonts w:ascii="Calibri" w:hAnsi="Calibri"/>
          <w:b w:val="0"/>
          <w:lang w:val="en-GB" w:eastAsia="en-GB"/>
        </w:rPr>
      </w:pPr>
      <w:hyperlink w:anchor="_Toc473043483" w:history="1">
        <w:r w:rsidR="0004090F" w:rsidRPr="009339DA">
          <w:rPr>
            <w:rStyle w:val="Hyperlink"/>
            <w:bCs/>
            <w:kern w:val="32"/>
          </w:rPr>
          <w:t>Course menu</w:t>
        </w:r>
        <w:r w:rsidR="0004090F">
          <w:rPr>
            <w:webHidden/>
          </w:rPr>
          <w:tab/>
        </w:r>
        <w:r w:rsidR="0004090F">
          <w:rPr>
            <w:webHidden/>
          </w:rPr>
          <w:fldChar w:fldCharType="begin"/>
        </w:r>
        <w:r w:rsidR="0004090F">
          <w:rPr>
            <w:webHidden/>
          </w:rPr>
          <w:instrText xml:space="preserve"> PAGEREF _Toc473043483 \h </w:instrText>
        </w:r>
        <w:r w:rsidR="0004090F">
          <w:rPr>
            <w:webHidden/>
          </w:rPr>
        </w:r>
        <w:r w:rsidR="0004090F">
          <w:rPr>
            <w:webHidden/>
          </w:rPr>
          <w:fldChar w:fldCharType="separate"/>
        </w:r>
        <w:r w:rsidR="0004090F">
          <w:rPr>
            <w:webHidden/>
          </w:rPr>
          <w:t>6</w:t>
        </w:r>
        <w:r w:rsidR="0004090F">
          <w:rPr>
            <w:webHidden/>
          </w:rPr>
          <w:fldChar w:fldCharType="end"/>
        </w:r>
      </w:hyperlink>
    </w:p>
    <w:p w14:paraId="0C6C2DAB" w14:textId="77777777" w:rsidR="0004090F" w:rsidRPr="009D0A8C" w:rsidRDefault="00DC5B59">
      <w:pPr>
        <w:pStyle w:val="TOC1"/>
        <w:rPr>
          <w:rFonts w:ascii="Calibri" w:hAnsi="Calibri"/>
          <w:b w:val="0"/>
          <w:lang w:val="en-GB" w:eastAsia="en-GB"/>
        </w:rPr>
      </w:pPr>
      <w:hyperlink w:anchor="_Toc473043484" w:history="1">
        <w:r w:rsidR="0004090F" w:rsidRPr="009339DA">
          <w:rPr>
            <w:rStyle w:val="Hyperlink"/>
          </w:rPr>
          <w:t>Topic 1: Introduction</w:t>
        </w:r>
        <w:r w:rsidR="0004090F">
          <w:rPr>
            <w:webHidden/>
          </w:rPr>
          <w:tab/>
        </w:r>
        <w:r w:rsidR="0004090F">
          <w:rPr>
            <w:webHidden/>
          </w:rPr>
          <w:fldChar w:fldCharType="begin"/>
        </w:r>
        <w:r w:rsidR="0004090F">
          <w:rPr>
            <w:webHidden/>
          </w:rPr>
          <w:instrText xml:space="preserve"> PAGEREF _Toc473043484 \h </w:instrText>
        </w:r>
        <w:r w:rsidR="0004090F">
          <w:rPr>
            <w:webHidden/>
          </w:rPr>
        </w:r>
        <w:r w:rsidR="0004090F">
          <w:rPr>
            <w:webHidden/>
          </w:rPr>
          <w:fldChar w:fldCharType="separate"/>
        </w:r>
        <w:r w:rsidR="0004090F">
          <w:rPr>
            <w:webHidden/>
          </w:rPr>
          <w:t>8</w:t>
        </w:r>
        <w:r w:rsidR="0004090F">
          <w:rPr>
            <w:webHidden/>
          </w:rPr>
          <w:fldChar w:fldCharType="end"/>
        </w:r>
      </w:hyperlink>
    </w:p>
    <w:p w14:paraId="2D20AB53" w14:textId="77777777" w:rsidR="0004090F" w:rsidRPr="009D0A8C" w:rsidRDefault="00DC5B59">
      <w:pPr>
        <w:pStyle w:val="TOC2"/>
        <w:tabs>
          <w:tab w:val="right" w:leader="dot" w:pos="9580"/>
        </w:tabs>
        <w:rPr>
          <w:noProof/>
          <w:lang w:val="en-GB" w:eastAsia="en-GB"/>
        </w:rPr>
      </w:pPr>
      <w:hyperlink w:anchor="_Toc473043485" w:history="1">
        <w:r w:rsidR="0004090F" w:rsidRPr="009339DA">
          <w:rPr>
            <w:rStyle w:val="Hyperlink"/>
            <w:b/>
            <w:noProof/>
          </w:rPr>
          <w:t>SCREEN 01_100</w:t>
        </w:r>
        <w:r w:rsidR="0004090F">
          <w:rPr>
            <w:noProof/>
            <w:webHidden/>
          </w:rPr>
          <w:tab/>
        </w:r>
        <w:r w:rsidR="0004090F">
          <w:rPr>
            <w:noProof/>
            <w:webHidden/>
          </w:rPr>
          <w:fldChar w:fldCharType="begin"/>
        </w:r>
        <w:r w:rsidR="0004090F">
          <w:rPr>
            <w:noProof/>
            <w:webHidden/>
          </w:rPr>
          <w:instrText xml:space="preserve"> PAGEREF _Toc473043485 \h </w:instrText>
        </w:r>
        <w:r w:rsidR="0004090F">
          <w:rPr>
            <w:noProof/>
            <w:webHidden/>
          </w:rPr>
        </w:r>
        <w:r w:rsidR="0004090F">
          <w:rPr>
            <w:noProof/>
            <w:webHidden/>
          </w:rPr>
          <w:fldChar w:fldCharType="separate"/>
        </w:r>
        <w:r w:rsidR="0004090F">
          <w:rPr>
            <w:noProof/>
            <w:webHidden/>
          </w:rPr>
          <w:t>8</w:t>
        </w:r>
        <w:r w:rsidR="0004090F">
          <w:rPr>
            <w:noProof/>
            <w:webHidden/>
          </w:rPr>
          <w:fldChar w:fldCharType="end"/>
        </w:r>
      </w:hyperlink>
    </w:p>
    <w:p w14:paraId="59595D74" w14:textId="77777777" w:rsidR="0004090F" w:rsidRPr="009D0A8C" w:rsidRDefault="00DC5B59">
      <w:pPr>
        <w:pStyle w:val="TOC2"/>
        <w:tabs>
          <w:tab w:val="right" w:leader="dot" w:pos="9580"/>
        </w:tabs>
        <w:rPr>
          <w:noProof/>
          <w:lang w:val="en-GB" w:eastAsia="en-GB"/>
        </w:rPr>
      </w:pPr>
      <w:hyperlink w:anchor="_Toc473043486" w:history="1">
        <w:r w:rsidR="0004090F" w:rsidRPr="009339DA">
          <w:rPr>
            <w:rStyle w:val="Hyperlink"/>
            <w:b/>
            <w:noProof/>
          </w:rPr>
          <w:t>SCREEN 01_110</w:t>
        </w:r>
        <w:r w:rsidR="0004090F">
          <w:rPr>
            <w:noProof/>
            <w:webHidden/>
          </w:rPr>
          <w:tab/>
        </w:r>
        <w:r w:rsidR="0004090F">
          <w:rPr>
            <w:noProof/>
            <w:webHidden/>
          </w:rPr>
          <w:fldChar w:fldCharType="begin"/>
        </w:r>
        <w:r w:rsidR="0004090F">
          <w:rPr>
            <w:noProof/>
            <w:webHidden/>
          </w:rPr>
          <w:instrText xml:space="preserve"> PAGEREF _Toc473043486 \h </w:instrText>
        </w:r>
        <w:r w:rsidR="0004090F">
          <w:rPr>
            <w:noProof/>
            <w:webHidden/>
          </w:rPr>
        </w:r>
        <w:r w:rsidR="0004090F">
          <w:rPr>
            <w:noProof/>
            <w:webHidden/>
          </w:rPr>
          <w:fldChar w:fldCharType="separate"/>
        </w:r>
        <w:r w:rsidR="0004090F">
          <w:rPr>
            <w:noProof/>
            <w:webHidden/>
          </w:rPr>
          <w:t>10</w:t>
        </w:r>
        <w:r w:rsidR="0004090F">
          <w:rPr>
            <w:noProof/>
            <w:webHidden/>
          </w:rPr>
          <w:fldChar w:fldCharType="end"/>
        </w:r>
      </w:hyperlink>
    </w:p>
    <w:p w14:paraId="5462FDDC" w14:textId="77777777" w:rsidR="0004090F" w:rsidRPr="009D0A8C" w:rsidRDefault="00DC5B59">
      <w:pPr>
        <w:pStyle w:val="TOC2"/>
        <w:tabs>
          <w:tab w:val="right" w:leader="dot" w:pos="9580"/>
        </w:tabs>
        <w:rPr>
          <w:noProof/>
          <w:lang w:val="en-GB" w:eastAsia="en-GB"/>
        </w:rPr>
      </w:pPr>
      <w:hyperlink w:anchor="_Toc473043487" w:history="1">
        <w:r w:rsidR="0004090F" w:rsidRPr="009339DA">
          <w:rPr>
            <w:rStyle w:val="Hyperlink"/>
            <w:b/>
            <w:noProof/>
          </w:rPr>
          <w:t>SCREEN 01_120</w:t>
        </w:r>
        <w:r w:rsidR="0004090F">
          <w:rPr>
            <w:noProof/>
            <w:webHidden/>
          </w:rPr>
          <w:tab/>
        </w:r>
        <w:r w:rsidR="0004090F">
          <w:rPr>
            <w:noProof/>
            <w:webHidden/>
          </w:rPr>
          <w:fldChar w:fldCharType="begin"/>
        </w:r>
        <w:r w:rsidR="0004090F">
          <w:rPr>
            <w:noProof/>
            <w:webHidden/>
          </w:rPr>
          <w:instrText xml:space="preserve"> PAGEREF _Toc473043487 \h </w:instrText>
        </w:r>
        <w:r w:rsidR="0004090F">
          <w:rPr>
            <w:noProof/>
            <w:webHidden/>
          </w:rPr>
        </w:r>
        <w:r w:rsidR="0004090F">
          <w:rPr>
            <w:noProof/>
            <w:webHidden/>
          </w:rPr>
          <w:fldChar w:fldCharType="separate"/>
        </w:r>
        <w:r w:rsidR="0004090F">
          <w:rPr>
            <w:noProof/>
            <w:webHidden/>
          </w:rPr>
          <w:t>11</w:t>
        </w:r>
        <w:r w:rsidR="0004090F">
          <w:rPr>
            <w:noProof/>
            <w:webHidden/>
          </w:rPr>
          <w:fldChar w:fldCharType="end"/>
        </w:r>
      </w:hyperlink>
    </w:p>
    <w:p w14:paraId="74B1CF23" w14:textId="77777777" w:rsidR="0004090F" w:rsidRPr="009D0A8C" w:rsidRDefault="00DC5B59">
      <w:pPr>
        <w:pStyle w:val="TOC1"/>
        <w:rPr>
          <w:rFonts w:ascii="Calibri" w:hAnsi="Calibri"/>
          <w:b w:val="0"/>
          <w:lang w:val="en-GB" w:eastAsia="en-GB"/>
        </w:rPr>
      </w:pPr>
      <w:hyperlink w:anchor="_Toc473043488" w:history="1">
        <w:r w:rsidR="0004090F" w:rsidRPr="009339DA">
          <w:rPr>
            <w:rStyle w:val="Hyperlink"/>
          </w:rPr>
          <w:t>Topic 2: The legal bit</w:t>
        </w:r>
        <w:r w:rsidR="0004090F">
          <w:rPr>
            <w:webHidden/>
          </w:rPr>
          <w:tab/>
        </w:r>
        <w:r w:rsidR="0004090F">
          <w:rPr>
            <w:webHidden/>
          </w:rPr>
          <w:fldChar w:fldCharType="begin"/>
        </w:r>
        <w:r w:rsidR="0004090F">
          <w:rPr>
            <w:webHidden/>
          </w:rPr>
          <w:instrText xml:space="preserve"> PAGEREF _Toc473043488 \h </w:instrText>
        </w:r>
        <w:r w:rsidR="0004090F">
          <w:rPr>
            <w:webHidden/>
          </w:rPr>
        </w:r>
        <w:r w:rsidR="0004090F">
          <w:rPr>
            <w:webHidden/>
          </w:rPr>
          <w:fldChar w:fldCharType="separate"/>
        </w:r>
        <w:r w:rsidR="0004090F">
          <w:rPr>
            <w:webHidden/>
          </w:rPr>
          <w:t>12</w:t>
        </w:r>
        <w:r w:rsidR="0004090F">
          <w:rPr>
            <w:webHidden/>
          </w:rPr>
          <w:fldChar w:fldCharType="end"/>
        </w:r>
      </w:hyperlink>
    </w:p>
    <w:p w14:paraId="64647955" w14:textId="77777777" w:rsidR="0004090F" w:rsidRPr="009D0A8C" w:rsidRDefault="00DC5B59">
      <w:pPr>
        <w:pStyle w:val="TOC2"/>
        <w:tabs>
          <w:tab w:val="right" w:leader="dot" w:pos="9580"/>
        </w:tabs>
        <w:rPr>
          <w:noProof/>
          <w:lang w:val="en-GB" w:eastAsia="en-GB"/>
        </w:rPr>
      </w:pPr>
      <w:hyperlink w:anchor="_Toc473043489" w:history="1">
        <w:r w:rsidR="0004090F" w:rsidRPr="009339DA">
          <w:rPr>
            <w:rStyle w:val="Hyperlink"/>
            <w:b/>
            <w:noProof/>
          </w:rPr>
          <w:t>SCREEN 02_100</w:t>
        </w:r>
        <w:r w:rsidR="0004090F">
          <w:rPr>
            <w:noProof/>
            <w:webHidden/>
          </w:rPr>
          <w:tab/>
        </w:r>
        <w:r w:rsidR="0004090F">
          <w:rPr>
            <w:noProof/>
            <w:webHidden/>
          </w:rPr>
          <w:fldChar w:fldCharType="begin"/>
        </w:r>
        <w:r w:rsidR="0004090F">
          <w:rPr>
            <w:noProof/>
            <w:webHidden/>
          </w:rPr>
          <w:instrText xml:space="preserve"> PAGEREF _Toc473043489 \h </w:instrText>
        </w:r>
        <w:r w:rsidR="0004090F">
          <w:rPr>
            <w:noProof/>
            <w:webHidden/>
          </w:rPr>
        </w:r>
        <w:r w:rsidR="0004090F">
          <w:rPr>
            <w:noProof/>
            <w:webHidden/>
          </w:rPr>
          <w:fldChar w:fldCharType="separate"/>
        </w:r>
        <w:r w:rsidR="0004090F">
          <w:rPr>
            <w:noProof/>
            <w:webHidden/>
          </w:rPr>
          <w:t>12</w:t>
        </w:r>
        <w:r w:rsidR="0004090F">
          <w:rPr>
            <w:noProof/>
            <w:webHidden/>
          </w:rPr>
          <w:fldChar w:fldCharType="end"/>
        </w:r>
      </w:hyperlink>
    </w:p>
    <w:p w14:paraId="7D8FA963" w14:textId="77777777" w:rsidR="0004090F" w:rsidRPr="009D0A8C" w:rsidRDefault="00DC5B59">
      <w:pPr>
        <w:pStyle w:val="TOC2"/>
        <w:tabs>
          <w:tab w:val="right" w:leader="dot" w:pos="9580"/>
        </w:tabs>
        <w:rPr>
          <w:noProof/>
          <w:lang w:val="en-GB" w:eastAsia="en-GB"/>
        </w:rPr>
      </w:pPr>
      <w:hyperlink w:anchor="_Toc473043490" w:history="1">
        <w:r w:rsidR="0004090F" w:rsidRPr="009339DA">
          <w:rPr>
            <w:rStyle w:val="Hyperlink"/>
            <w:b/>
            <w:noProof/>
          </w:rPr>
          <w:t>SCREEN 02_110</w:t>
        </w:r>
        <w:r w:rsidR="0004090F">
          <w:rPr>
            <w:noProof/>
            <w:webHidden/>
          </w:rPr>
          <w:tab/>
        </w:r>
        <w:r w:rsidR="0004090F">
          <w:rPr>
            <w:noProof/>
            <w:webHidden/>
          </w:rPr>
          <w:fldChar w:fldCharType="begin"/>
        </w:r>
        <w:r w:rsidR="0004090F">
          <w:rPr>
            <w:noProof/>
            <w:webHidden/>
          </w:rPr>
          <w:instrText xml:space="preserve"> PAGEREF _Toc473043490 \h </w:instrText>
        </w:r>
        <w:r w:rsidR="0004090F">
          <w:rPr>
            <w:noProof/>
            <w:webHidden/>
          </w:rPr>
        </w:r>
        <w:r w:rsidR="0004090F">
          <w:rPr>
            <w:noProof/>
            <w:webHidden/>
          </w:rPr>
          <w:fldChar w:fldCharType="separate"/>
        </w:r>
        <w:r w:rsidR="0004090F">
          <w:rPr>
            <w:noProof/>
            <w:webHidden/>
          </w:rPr>
          <w:t>13</w:t>
        </w:r>
        <w:r w:rsidR="0004090F">
          <w:rPr>
            <w:noProof/>
            <w:webHidden/>
          </w:rPr>
          <w:fldChar w:fldCharType="end"/>
        </w:r>
      </w:hyperlink>
    </w:p>
    <w:p w14:paraId="0B62304E" w14:textId="77777777" w:rsidR="0004090F" w:rsidRPr="009D0A8C" w:rsidRDefault="00DC5B59">
      <w:pPr>
        <w:pStyle w:val="TOC2"/>
        <w:tabs>
          <w:tab w:val="right" w:leader="dot" w:pos="9580"/>
        </w:tabs>
        <w:rPr>
          <w:noProof/>
          <w:lang w:val="en-GB" w:eastAsia="en-GB"/>
        </w:rPr>
      </w:pPr>
      <w:hyperlink w:anchor="_Toc473043491" w:history="1">
        <w:r w:rsidR="0004090F" w:rsidRPr="009339DA">
          <w:rPr>
            <w:rStyle w:val="Hyperlink"/>
            <w:b/>
            <w:noProof/>
          </w:rPr>
          <w:t>SCREEN 02_120</w:t>
        </w:r>
        <w:r w:rsidR="0004090F">
          <w:rPr>
            <w:noProof/>
            <w:webHidden/>
          </w:rPr>
          <w:tab/>
        </w:r>
        <w:r w:rsidR="0004090F">
          <w:rPr>
            <w:noProof/>
            <w:webHidden/>
          </w:rPr>
          <w:fldChar w:fldCharType="begin"/>
        </w:r>
        <w:r w:rsidR="0004090F">
          <w:rPr>
            <w:noProof/>
            <w:webHidden/>
          </w:rPr>
          <w:instrText xml:space="preserve"> PAGEREF _Toc473043491 \h </w:instrText>
        </w:r>
        <w:r w:rsidR="0004090F">
          <w:rPr>
            <w:noProof/>
            <w:webHidden/>
          </w:rPr>
        </w:r>
        <w:r w:rsidR="0004090F">
          <w:rPr>
            <w:noProof/>
            <w:webHidden/>
          </w:rPr>
          <w:fldChar w:fldCharType="separate"/>
        </w:r>
        <w:r w:rsidR="0004090F">
          <w:rPr>
            <w:noProof/>
            <w:webHidden/>
          </w:rPr>
          <w:t>14</w:t>
        </w:r>
        <w:r w:rsidR="0004090F">
          <w:rPr>
            <w:noProof/>
            <w:webHidden/>
          </w:rPr>
          <w:fldChar w:fldCharType="end"/>
        </w:r>
      </w:hyperlink>
    </w:p>
    <w:p w14:paraId="50E3E532" w14:textId="77777777" w:rsidR="0004090F" w:rsidRPr="009D0A8C" w:rsidRDefault="00DC5B59">
      <w:pPr>
        <w:pStyle w:val="TOC2"/>
        <w:tabs>
          <w:tab w:val="right" w:leader="dot" w:pos="9580"/>
        </w:tabs>
        <w:rPr>
          <w:noProof/>
          <w:lang w:val="en-GB" w:eastAsia="en-GB"/>
        </w:rPr>
      </w:pPr>
      <w:hyperlink w:anchor="_Toc473043492" w:history="1">
        <w:r w:rsidR="0004090F" w:rsidRPr="009339DA">
          <w:rPr>
            <w:rStyle w:val="Hyperlink"/>
            <w:b/>
            <w:noProof/>
          </w:rPr>
          <w:t>SCREEN 02_130</w:t>
        </w:r>
        <w:r w:rsidR="0004090F">
          <w:rPr>
            <w:noProof/>
            <w:webHidden/>
          </w:rPr>
          <w:tab/>
        </w:r>
        <w:r w:rsidR="0004090F">
          <w:rPr>
            <w:noProof/>
            <w:webHidden/>
          </w:rPr>
          <w:fldChar w:fldCharType="begin"/>
        </w:r>
        <w:r w:rsidR="0004090F">
          <w:rPr>
            <w:noProof/>
            <w:webHidden/>
          </w:rPr>
          <w:instrText xml:space="preserve"> PAGEREF _Toc473043492 \h </w:instrText>
        </w:r>
        <w:r w:rsidR="0004090F">
          <w:rPr>
            <w:noProof/>
            <w:webHidden/>
          </w:rPr>
        </w:r>
        <w:r w:rsidR="0004090F">
          <w:rPr>
            <w:noProof/>
            <w:webHidden/>
          </w:rPr>
          <w:fldChar w:fldCharType="separate"/>
        </w:r>
        <w:r w:rsidR="0004090F">
          <w:rPr>
            <w:noProof/>
            <w:webHidden/>
          </w:rPr>
          <w:t>15</w:t>
        </w:r>
        <w:r w:rsidR="0004090F">
          <w:rPr>
            <w:noProof/>
            <w:webHidden/>
          </w:rPr>
          <w:fldChar w:fldCharType="end"/>
        </w:r>
      </w:hyperlink>
    </w:p>
    <w:p w14:paraId="51DC863B" w14:textId="77777777" w:rsidR="0004090F" w:rsidRPr="009D0A8C" w:rsidRDefault="00DC5B59">
      <w:pPr>
        <w:pStyle w:val="TOC2"/>
        <w:tabs>
          <w:tab w:val="right" w:leader="dot" w:pos="9580"/>
        </w:tabs>
        <w:rPr>
          <w:noProof/>
          <w:lang w:val="en-GB" w:eastAsia="en-GB"/>
        </w:rPr>
      </w:pPr>
      <w:hyperlink w:anchor="_Toc473043493" w:history="1">
        <w:r w:rsidR="0004090F" w:rsidRPr="009339DA">
          <w:rPr>
            <w:rStyle w:val="Hyperlink"/>
            <w:b/>
            <w:noProof/>
          </w:rPr>
          <w:t>SCREEN 02_140</w:t>
        </w:r>
        <w:r w:rsidR="0004090F">
          <w:rPr>
            <w:noProof/>
            <w:webHidden/>
          </w:rPr>
          <w:tab/>
        </w:r>
        <w:r w:rsidR="0004090F">
          <w:rPr>
            <w:noProof/>
            <w:webHidden/>
          </w:rPr>
          <w:fldChar w:fldCharType="begin"/>
        </w:r>
        <w:r w:rsidR="0004090F">
          <w:rPr>
            <w:noProof/>
            <w:webHidden/>
          </w:rPr>
          <w:instrText xml:space="preserve"> PAGEREF _Toc473043493 \h </w:instrText>
        </w:r>
        <w:r w:rsidR="0004090F">
          <w:rPr>
            <w:noProof/>
            <w:webHidden/>
          </w:rPr>
        </w:r>
        <w:r w:rsidR="0004090F">
          <w:rPr>
            <w:noProof/>
            <w:webHidden/>
          </w:rPr>
          <w:fldChar w:fldCharType="separate"/>
        </w:r>
        <w:r w:rsidR="0004090F">
          <w:rPr>
            <w:noProof/>
            <w:webHidden/>
          </w:rPr>
          <w:t>17</w:t>
        </w:r>
        <w:r w:rsidR="0004090F">
          <w:rPr>
            <w:noProof/>
            <w:webHidden/>
          </w:rPr>
          <w:fldChar w:fldCharType="end"/>
        </w:r>
      </w:hyperlink>
    </w:p>
    <w:p w14:paraId="141661D3" w14:textId="77777777" w:rsidR="0004090F" w:rsidRPr="009D0A8C" w:rsidRDefault="00DC5B59">
      <w:pPr>
        <w:pStyle w:val="TOC2"/>
        <w:tabs>
          <w:tab w:val="right" w:leader="dot" w:pos="9580"/>
        </w:tabs>
        <w:rPr>
          <w:noProof/>
          <w:lang w:val="en-GB" w:eastAsia="en-GB"/>
        </w:rPr>
      </w:pPr>
      <w:hyperlink w:anchor="_Toc473043494" w:history="1">
        <w:r w:rsidR="0004090F" w:rsidRPr="009339DA">
          <w:rPr>
            <w:rStyle w:val="Hyperlink"/>
            <w:b/>
            <w:noProof/>
          </w:rPr>
          <w:t>SCREEN 02_150</w:t>
        </w:r>
        <w:r w:rsidR="0004090F">
          <w:rPr>
            <w:noProof/>
            <w:webHidden/>
          </w:rPr>
          <w:tab/>
        </w:r>
        <w:r w:rsidR="0004090F">
          <w:rPr>
            <w:noProof/>
            <w:webHidden/>
          </w:rPr>
          <w:fldChar w:fldCharType="begin"/>
        </w:r>
        <w:r w:rsidR="0004090F">
          <w:rPr>
            <w:noProof/>
            <w:webHidden/>
          </w:rPr>
          <w:instrText xml:space="preserve"> PAGEREF _Toc473043494 \h </w:instrText>
        </w:r>
        <w:r w:rsidR="0004090F">
          <w:rPr>
            <w:noProof/>
            <w:webHidden/>
          </w:rPr>
        </w:r>
        <w:r w:rsidR="0004090F">
          <w:rPr>
            <w:noProof/>
            <w:webHidden/>
          </w:rPr>
          <w:fldChar w:fldCharType="separate"/>
        </w:r>
        <w:r w:rsidR="0004090F">
          <w:rPr>
            <w:noProof/>
            <w:webHidden/>
          </w:rPr>
          <w:t>18</w:t>
        </w:r>
        <w:r w:rsidR="0004090F">
          <w:rPr>
            <w:noProof/>
            <w:webHidden/>
          </w:rPr>
          <w:fldChar w:fldCharType="end"/>
        </w:r>
      </w:hyperlink>
    </w:p>
    <w:p w14:paraId="39B38DB5" w14:textId="77777777" w:rsidR="0004090F" w:rsidRPr="009D0A8C" w:rsidRDefault="00DC5B59">
      <w:pPr>
        <w:pStyle w:val="TOC1"/>
        <w:rPr>
          <w:rFonts w:ascii="Calibri" w:hAnsi="Calibri"/>
          <w:b w:val="0"/>
          <w:lang w:val="en-GB" w:eastAsia="en-GB"/>
        </w:rPr>
      </w:pPr>
      <w:hyperlink w:anchor="_Toc473043495" w:history="1">
        <w:r w:rsidR="0004090F" w:rsidRPr="009339DA">
          <w:rPr>
            <w:rStyle w:val="Hyperlink"/>
          </w:rPr>
          <w:t>Topic 3: Abuse of dominance</w:t>
        </w:r>
        <w:r w:rsidR="0004090F">
          <w:rPr>
            <w:webHidden/>
          </w:rPr>
          <w:tab/>
        </w:r>
        <w:r w:rsidR="0004090F">
          <w:rPr>
            <w:webHidden/>
          </w:rPr>
          <w:fldChar w:fldCharType="begin"/>
        </w:r>
        <w:r w:rsidR="0004090F">
          <w:rPr>
            <w:webHidden/>
          </w:rPr>
          <w:instrText xml:space="preserve"> PAGEREF _Toc473043495 \h </w:instrText>
        </w:r>
        <w:r w:rsidR="0004090F">
          <w:rPr>
            <w:webHidden/>
          </w:rPr>
        </w:r>
        <w:r w:rsidR="0004090F">
          <w:rPr>
            <w:webHidden/>
          </w:rPr>
          <w:fldChar w:fldCharType="separate"/>
        </w:r>
        <w:r w:rsidR="0004090F">
          <w:rPr>
            <w:webHidden/>
          </w:rPr>
          <w:t>19</w:t>
        </w:r>
        <w:r w:rsidR="0004090F">
          <w:rPr>
            <w:webHidden/>
          </w:rPr>
          <w:fldChar w:fldCharType="end"/>
        </w:r>
      </w:hyperlink>
    </w:p>
    <w:p w14:paraId="3850191E" w14:textId="77777777" w:rsidR="0004090F" w:rsidRPr="009D0A8C" w:rsidRDefault="00DC5B59">
      <w:pPr>
        <w:pStyle w:val="TOC2"/>
        <w:tabs>
          <w:tab w:val="right" w:leader="dot" w:pos="9580"/>
        </w:tabs>
        <w:rPr>
          <w:noProof/>
          <w:lang w:val="en-GB" w:eastAsia="en-GB"/>
        </w:rPr>
      </w:pPr>
      <w:hyperlink w:anchor="_Toc473043496" w:history="1">
        <w:r w:rsidR="0004090F" w:rsidRPr="009339DA">
          <w:rPr>
            <w:rStyle w:val="Hyperlink"/>
            <w:b/>
            <w:noProof/>
          </w:rPr>
          <w:t>SCREEN 03_100</w:t>
        </w:r>
        <w:r w:rsidR="0004090F">
          <w:rPr>
            <w:noProof/>
            <w:webHidden/>
          </w:rPr>
          <w:tab/>
        </w:r>
        <w:r w:rsidR="0004090F">
          <w:rPr>
            <w:noProof/>
            <w:webHidden/>
          </w:rPr>
          <w:fldChar w:fldCharType="begin"/>
        </w:r>
        <w:r w:rsidR="0004090F">
          <w:rPr>
            <w:noProof/>
            <w:webHidden/>
          </w:rPr>
          <w:instrText xml:space="preserve"> PAGEREF _Toc473043496 \h </w:instrText>
        </w:r>
        <w:r w:rsidR="0004090F">
          <w:rPr>
            <w:noProof/>
            <w:webHidden/>
          </w:rPr>
        </w:r>
        <w:r w:rsidR="0004090F">
          <w:rPr>
            <w:noProof/>
            <w:webHidden/>
          </w:rPr>
          <w:fldChar w:fldCharType="separate"/>
        </w:r>
        <w:r w:rsidR="0004090F">
          <w:rPr>
            <w:noProof/>
            <w:webHidden/>
          </w:rPr>
          <w:t>19</w:t>
        </w:r>
        <w:r w:rsidR="0004090F">
          <w:rPr>
            <w:noProof/>
            <w:webHidden/>
          </w:rPr>
          <w:fldChar w:fldCharType="end"/>
        </w:r>
      </w:hyperlink>
    </w:p>
    <w:p w14:paraId="73E06EDC" w14:textId="77777777" w:rsidR="0004090F" w:rsidRPr="009D0A8C" w:rsidRDefault="00DC5B59">
      <w:pPr>
        <w:pStyle w:val="TOC2"/>
        <w:tabs>
          <w:tab w:val="right" w:leader="dot" w:pos="9580"/>
        </w:tabs>
        <w:rPr>
          <w:noProof/>
          <w:lang w:val="en-GB" w:eastAsia="en-GB"/>
        </w:rPr>
      </w:pPr>
      <w:hyperlink w:anchor="_Toc473043497" w:history="1">
        <w:r w:rsidR="0004090F" w:rsidRPr="009339DA">
          <w:rPr>
            <w:rStyle w:val="Hyperlink"/>
            <w:b/>
            <w:noProof/>
          </w:rPr>
          <w:t>SCREEN 03_110</w:t>
        </w:r>
        <w:r w:rsidR="0004090F">
          <w:rPr>
            <w:noProof/>
            <w:webHidden/>
          </w:rPr>
          <w:tab/>
        </w:r>
        <w:r w:rsidR="0004090F">
          <w:rPr>
            <w:noProof/>
            <w:webHidden/>
          </w:rPr>
          <w:fldChar w:fldCharType="begin"/>
        </w:r>
        <w:r w:rsidR="0004090F">
          <w:rPr>
            <w:noProof/>
            <w:webHidden/>
          </w:rPr>
          <w:instrText xml:space="preserve"> PAGEREF _Toc473043497 \h </w:instrText>
        </w:r>
        <w:r w:rsidR="0004090F">
          <w:rPr>
            <w:noProof/>
            <w:webHidden/>
          </w:rPr>
        </w:r>
        <w:r w:rsidR="0004090F">
          <w:rPr>
            <w:noProof/>
            <w:webHidden/>
          </w:rPr>
          <w:fldChar w:fldCharType="separate"/>
        </w:r>
        <w:r w:rsidR="0004090F">
          <w:rPr>
            <w:noProof/>
            <w:webHidden/>
          </w:rPr>
          <w:t>20</w:t>
        </w:r>
        <w:r w:rsidR="0004090F">
          <w:rPr>
            <w:noProof/>
            <w:webHidden/>
          </w:rPr>
          <w:fldChar w:fldCharType="end"/>
        </w:r>
      </w:hyperlink>
    </w:p>
    <w:p w14:paraId="0409DB65" w14:textId="77777777" w:rsidR="0004090F" w:rsidRPr="009D0A8C" w:rsidRDefault="00DC5B59">
      <w:pPr>
        <w:pStyle w:val="TOC2"/>
        <w:tabs>
          <w:tab w:val="right" w:leader="dot" w:pos="9580"/>
        </w:tabs>
        <w:rPr>
          <w:noProof/>
          <w:lang w:val="en-GB" w:eastAsia="en-GB"/>
        </w:rPr>
      </w:pPr>
      <w:hyperlink w:anchor="_Toc473043498" w:history="1">
        <w:r w:rsidR="0004090F" w:rsidRPr="009339DA">
          <w:rPr>
            <w:rStyle w:val="Hyperlink"/>
            <w:b/>
            <w:noProof/>
          </w:rPr>
          <w:t>SCREEN 03_120</w:t>
        </w:r>
        <w:r w:rsidR="0004090F">
          <w:rPr>
            <w:noProof/>
            <w:webHidden/>
          </w:rPr>
          <w:tab/>
        </w:r>
        <w:r w:rsidR="0004090F">
          <w:rPr>
            <w:noProof/>
            <w:webHidden/>
          </w:rPr>
          <w:fldChar w:fldCharType="begin"/>
        </w:r>
        <w:r w:rsidR="0004090F">
          <w:rPr>
            <w:noProof/>
            <w:webHidden/>
          </w:rPr>
          <w:instrText xml:space="preserve"> PAGEREF _Toc473043498 \h </w:instrText>
        </w:r>
        <w:r w:rsidR="0004090F">
          <w:rPr>
            <w:noProof/>
            <w:webHidden/>
          </w:rPr>
        </w:r>
        <w:r w:rsidR="0004090F">
          <w:rPr>
            <w:noProof/>
            <w:webHidden/>
          </w:rPr>
          <w:fldChar w:fldCharType="separate"/>
        </w:r>
        <w:r w:rsidR="0004090F">
          <w:rPr>
            <w:noProof/>
            <w:webHidden/>
          </w:rPr>
          <w:t>22</w:t>
        </w:r>
        <w:r w:rsidR="0004090F">
          <w:rPr>
            <w:noProof/>
            <w:webHidden/>
          </w:rPr>
          <w:fldChar w:fldCharType="end"/>
        </w:r>
      </w:hyperlink>
    </w:p>
    <w:p w14:paraId="093273B5" w14:textId="77777777" w:rsidR="0004090F" w:rsidRPr="009D0A8C" w:rsidRDefault="00DC5B59">
      <w:pPr>
        <w:pStyle w:val="TOC2"/>
        <w:tabs>
          <w:tab w:val="right" w:leader="dot" w:pos="9580"/>
        </w:tabs>
        <w:rPr>
          <w:noProof/>
          <w:lang w:val="en-GB" w:eastAsia="en-GB"/>
        </w:rPr>
      </w:pPr>
      <w:hyperlink w:anchor="_Toc473043499" w:history="1">
        <w:r w:rsidR="0004090F" w:rsidRPr="009339DA">
          <w:rPr>
            <w:rStyle w:val="Hyperlink"/>
            <w:b/>
            <w:noProof/>
          </w:rPr>
          <w:t>SCREEN 03_130</w:t>
        </w:r>
        <w:r w:rsidR="0004090F">
          <w:rPr>
            <w:noProof/>
            <w:webHidden/>
          </w:rPr>
          <w:tab/>
        </w:r>
        <w:r w:rsidR="0004090F">
          <w:rPr>
            <w:noProof/>
            <w:webHidden/>
          </w:rPr>
          <w:fldChar w:fldCharType="begin"/>
        </w:r>
        <w:r w:rsidR="0004090F">
          <w:rPr>
            <w:noProof/>
            <w:webHidden/>
          </w:rPr>
          <w:instrText xml:space="preserve"> PAGEREF _Toc473043499 \h </w:instrText>
        </w:r>
        <w:r w:rsidR="0004090F">
          <w:rPr>
            <w:noProof/>
            <w:webHidden/>
          </w:rPr>
        </w:r>
        <w:r w:rsidR="0004090F">
          <w:rPr>
            <w:noProof/>
            <w:webHidden/>
          </w:rPr>
          <w:fldChar w:fldCharType="separate"/>
        </w:r>
        <w:r w:rsidR="0004090F">
          <w:rPr>
            <w:noProof/>
            <w:webHidden/>
          </w:rPr>
          <w:t>23</w:t>
        </w:r>
        <w:r w:rsidR="0004090F">
          <w:rPr>
            <w:noProof/>
            <w:webHidden/>
          </w:rPr>
          <w:fldChar w:fldCharType="end"/>
        </w:r>
      </w:hyperlink>
    </w:p>
    <w:p w14:paraId="6F8D9B33" w14:textId="77777777" w:rsidR="0004090F" w:rsidRPr="009D0A8C" w:rsidRDefault="00DC5B59">
      <w:pPr>
        <w:pStyle w:val="TOC2"/>
        <w:tabs>
          <w:tab w:val="right" w:leader="dot" w:pos="9580"/>
        </w:tabs>
        <w:rPr>
          <w:noProof/>
          <w:lang w:val="en-GB" w:eastAsia="en-GB"/>
        </w:rPr>
      </w:pPr>
      <w:hyperlink w:anchor="_Toc473043500" w:history="1">
        <w:r w:rsidR="0004090F" w:rsidRPr="009339DA">
          <w:rPr>
            <w:rStyle w:val="Hyperlink"/>
            <w:b/>
            <w:noProof/>
          </w:rPr>
          <w:t>SCREEN 03_140</w:t>
        </w:r>
        <w:r w:rsidR="0004090F">
          <w:rPr>
            <w:noProof/>
            <w:webHidden/>
          </w:rPr>
          <w:tab/>
        </w:r>
        <w:r w:rsidR="0004090F">
          <w:rPr>
            <w:noProof/>
            <w:webHidden/>
          </w:rPr>
          <w:fldChar w:fldCharType="begin"/>
        </w:r>
        <w:r w:rsidR="0004090F">
          <w:rPr>
            <w:noProof/>
            <w:webHidden/>
          </w:rPr>
          <w:instrText xml:space="preserve"> PAGEREF _Toc473043500 \h </w:instrText>
        </w:r>
        <w:r w:rsidR="0004090F">
          <w:rPr>
            <w:noProof/>
            <w:webHidden/>
          </w:rPr>
        </w:r>
        <w:r w:rsidR="0004090F">
          <w:rPr>
            <w:noProof/>
            <w:webHidden/>
          </w:rPr>
          <w:fldChar w:fldCharType="separate"/>
        </w:r>
        <w:r w:rsidR="0004090F">
          <w:rPr>
            <w:noProof/>
            <w:webHidden/>
          </w:rPr>
          <w:t>25</w:t>
        </w:r>
        <w:r w:rsidR="0004090F">
          <w:rPr>
            <w:noProof/>
            <w:webHidden/>
          </w:rPr>
          <w:fldChar w:fldCharType="end"/>
        </w:r>
      </w:hyperlink>
    </w:p>
    <w:p w14:paraId="2687F96D" w14:textId="77777777" w:rsidR="0004090F" w:rsidRPr="009D0A8C" w:rsidRDefault="00DC5B59">
      <w:pPr>
        <w:pStyle w:val="TOC2"/>
        <w:tabs>
          <w:tab w:val="right" w:leader="dot" w:pos="9580"/>
        </w:tabs>
        <w:rPr>
          <w:noProof/>
          <w:lang w:val="en-GB" w:eastAsia="en-GB"/>
        </w:rPr>
      </w:pPr>
      <w:hyperlink w:anchor="_Toc473043501" w:history="1">
        <w:r w:rsidR="0004090F" w:rsidRPr="009339DA">
          <w:rPr>
            <w:rStyle w:val="Hyperlink"/>
            <w:b/>
            <w:noProof/>
          </w:rPr>
          <w:t>SCREEN 03_150</w:t>
        </w:r>
        <w:r w:rsidR="0004090F">
          <w:rPr>
            <w:noProof/>
            <w:webHidden/>
          </w:rPr>
          <w:tab/>
        </w:r>
        <w:r w:rsidR="0004090F">
          <w:rPr>
            <w:noProof/>
            <w:webHidden/>
          </w:rPr>
          <w:fldChar w:fldCharType="begin"/>
        </w:r>
        <w:r w:rsidR="0004090F">
          <w:rPr>
            <w:noProof/>
            <w:webHidden/>
          </w:rPr>
          <w:instrText xml:space="preserve"> PAGEREF _Toc473043501 \h </w:instrText>
        </w:r>
        <w:r w:rsidR="0004090F">
          <w:rPr>
            <w:noProof/>
            <w:webHidden/>
          </w:rPr>
        </w:r>
        <w:r w:rsidR="0004090F">
          <w:rPr>
            <w:noProof/>
            <w:webHidden/>
          </w:rPr>
          <w:fldChar w:fldCharType="separate"/>
        </w:r>
        <w:r w:rsidR="0004090F">
          <w:rPr>
            <w:noProof/>
            <w:webHidden/>
          </w:rPr>
          <w:t>27</w:t>
        </w:r>
        <w:r w:rsidR="0004090F">
          <w:rPr>
            <w:noProof/>
            <w:webHidden/>
          </w:rPr>
          <w:fldChar w:fldCharType="end"/>
        </w:r>
      </w:hyperlink>
    </w:p>
    <w:p w14:paraId="497894DA" w14:textId="77777777" w:rsidR="0004090F" w:rsidRPr="009D0A8C" w:rsidRDefault="00DC5B59">
      <w:pPr>
        <w:pStyle w:val="TOC1"/>
        <w:rPr>
          <w:rFonts w:ascii="Calibri" w:hAnsi="Calibri"/>
          <w:b w:val="0"/>
          <w:lang w:val="en-GB" w:eastAsia="en-GB"/>
        </w:rPr>
      </w:pPr>
      <w:hyperlink w:anchor="_Toc473043502" w:history="1">
        <w:r w:rsidR="0004090F" w:rsidRPr="009339DA">
          <w:rPr>
            <w:rStyle w:val="Hyperlink"/>
          </w:rPr>
          <w:t>Topic 4: Leveraging</w:t>
        </w:r>
        <w:r w:rsidR="0004090F">
          <w:rPr>
            <w:webHidden/>
          </w:rPr>
          <w:tab/>
        </w:r>
        <w:r w:rsidR="0004090F">
          <w:rPr>
            <w:webHidden/>
          </w:rPr>
          <w:fldChar w:fldCharType="begin"/>
        </w:r>
        <w:r w:rsidR="0004090F">
          <w:rPr>
            <w:webHidden/>
          </w:rPr>
          <w:instrText xml:space="preserve"> PAGEREF _Toc473043502 \h </w:instrText>
        </w:r>
        <w:r w:rsidR="0004090F">
          <w:rPr>
            <w:webHidden/>
          </w:rPr>
        </w:r>
        <w:r w:rsidR="0004090F">
          <w:rPr>
            <w:webHidden/>
          </w:rPr>
          <w:fldChar w:fldCharType="separate"/>
        </w:r>
        <w:r w:rsidR="0004090F">
          <w:rPr>
            <w:webHidden/>
          </w:rPr>
          <w:t>29</w:t>
        </w:r>
        <w:r w:rsidR="0004090F">
          <w:rPr>
            <w:webHidden/>
          </w:rPr>
          <w:fldChar w:fldCharType="end"/>
        </w:r>
      </w:hyperlink>
    </w:p>
    <w:p w14:paraId="31F34943" w14:textId="77777777" w:rsidR="0004090F" w:rsidRPr="009D0A8C" w:rsidRDefault="00DC5B59">
      <w:pPr>
        <w:pStyle w:val="TOC2"/>
        <w:tabs>
          <w:tab w:val="right" w:leader="dot" w:pos="9580"/>
        </w:tabs>
        <w:rPr>
          <w:noProof/>
          <w:lang w:val="en-GB" w:eastAsia="en-GB"/>
        </w:rPr>
      </w:pPr>
      <w:hyperlink w:anchor="_Toc473043503" w:history="1">
        <w:r w:rsidR="0004090F" w:rsidRPr="009339DA">
          <w:rPr>
            <w:rStyle w:val="Hyperlink"/>
            <w:b/>
            <w:noProof/>
          </w:rPr>
          <w:t>SCREEN 04_100</w:t>
        </w:r>
        <w:r w:rsidR="0004090F">
          <w:rPr>
            <w:noProof/>
            <w:webHidden/>
          </w:rPr>
          <w:tab/>
        </w:r>
        <w:r w:rsidR="0004090F">
          <w:rPr>
            <w:noProof/>
            <w:webHidden/>
          </w:rPr>
          <w:fldChar w:fldCharType="begin"/>
        </w:r>
        <w:r w:rsidR="0004090F">
          <w:rPr>
            <w:noProof/>
            <w:webHidden/>
          </w:rPr>
          <w:instrText xml:space="preserve"> PAGEREF _Toc473043503 \h </w:instrText>
        </w:r>
        <w:r w:rsidR="0004090F">
          <w:rPr>
            <w:noProof/>
            <w:webHidden/>
          </w:rPr>
        </w:r>
        <w:r w:rsidR="0004090F">
          <w:rPr>
            <w:noProof/>
            <w:webHidden/>
          </w:rPr>
          <w:fldChar w:fldCharType="separate"/>
        </w:r>
        <w:r w:rsidR="0004090F">
          <w:rPr>
            <w:noProof/>
            <w:webHidden/>
          </w:rPr>
          <w:t>29</w:t>
        </w:r>
        <w:r w:rsidR="0004090F">
          <w:rPr>
            <w:noProof/>
            <w:webHidden/>
          </w:rPr>
          <w:fldChar w:fldCharType="end"/>
        </w:r>
      </w:hyperlink>
    </w:p>
    <w:p w14:paraId="5D4E4F8D" w14:textId="77777777" w:rsidR="0004090F" w:rsidRPr="009D0A8C" w:rsidRDefault="00DC5B59">
      <w:pPr>
        <w:pStyle w:val="TOC2"/>
        <w:tabs>
          <w:tab w:val="right" w:leader="dot" w:pos="9580"/>
        </w:tabs>
        <w:rPr>
          <w:noProof/>
          <w:lang w:val="en-GB" w:eastAsia="en-GB"/>
        </w:rPr>
      </w:pPr>
      <w:hyperlink w:anchor="_Toc473043504" w:history="1">
        <w:r w:rsidR="0004090F" w:rsidRPr="009339DA">
          <w:rPr>
            <w:rStyle w:val="Hyperlink"/>
            <w:b/>
            <w:noProof/>
          </w:rPr>
          <w:t>SCREEN 04_110</w:t>
        </w:r>
        <w:r w:rsidR="0004090F">
          <w:rPr>
            <w:noProof/>
            <w:webHidden/>
          </w:rPr>
          <w:tab/>
        </w:r>
        <w:r w:rsidR="0004090F">
          <w:rPr>
            <w:noProof/>
            <w:webHidden/>
          </w:rPr>
          <w:fldChar w:fldCharType="begin"/>
        </w:r>
        <w:r w:rsidR="0004090F">
          <w:rPr>
            <w:noProof/>
            <w:webHidden/>
          </w:rPr>
          <w:instrText xml:space="preserve"> PAGEREF _Toc473043504 \h </w:instrText>
        </w:r>
        <w:r w:rsidR="0004090F">
          <w:rPr>
            <w:noProof/>
            <w:webHidden/>
          </w:rPr>
        </w:r>
        <w:r w:rsidR="0004090F">
          <w:rPr>
            <w:noProof/>
            <w:webHidden/>
          </w:rPr>
          <w:fldChar w:fldCharType="separate"/>
        </w:r>
        <w:r w:rsidR="0004090F">
          <w:rPr>
            <w:noProof/>
            <w:webHidden/>
          </w:rPr>
          <w:t>30</w:t>
        </w:r>
        <w:r w:rsidR="0004090F">
          <w:rPr>
            <w:noProof/>
            <w:webHidden/>
          </w:rPr>
          <w:fldChar w:fldCharType="end"/>
        </w:r>
      </w:hyperlink>
    </w:p>
    <w:p w14:paraId="204EC79D" w14:textId="77777777" w:rsidR="0004090F" w:rsidRPr="009D0A8C" w:rsidRDefault="00DC5B59">
      <w:pPr>
        <w:pStyle w:val="TOC2"/>
        <w:tabs>
          <w:tab w:val="right" w:leader="dot" w:pos="9580"/>
        </w:tabs>
        <w:rPr>
          <w:noProof/>
          <w:lang w:val="en-GB" w:eastAsia="en-GB"/>
        </w:rPr>
      </w:pPr>
      <w:hyperlink w:anchor="_Toc473043505" w:history="1">
        <w:r w:rsidR="0004090F" w:rsidRPr="009339DA">
          <w:rPr>
            <w:rStyle w:val="Hyperlink"/>
            <w:b/>
            <w:noProof/>
          </w:rPr>
          <w:t>SCREEN 04_120</w:t>
        </w:r>
        <w:r w:rsidR="0004090F">
          <w:rPr>
            <w:noProof/>
            <w:webHidden/>
          </w:rPr>
          <w:tab/>
        </w:r>
        <w:r w:rsidR="0004090F">
          <w:rPr>
            <w:noProof/>
            <w:webHidden/>
          </w:rPr>
          <w:fldChar w:fldCharType="begin"/>
        </w:r>
        <w:r w:rsidR="0004090F">
          <w:rPr>
            <w:noProof/>
            <w:webHidden/>
          </w:rPr>
          <w:instrText xml:space="preserve"> PAGEREF _Toc473043505 \h </w:instrText>
        </w:r>
        <w:r w:rsidR="0004090F">
          <w:rPr>
            <w:noProof/>
            <w:webHidden/>
          </w:rPr>
        </w:r>
        <w:r w:rsidR="0004090F">
          <w:rPr>
            <w:noProof/>
            <w:webHidden/>
          </w:rPr>
          <w:fldChar w:fldCharType="separate"/>
        </w:r>
        <w:r w:rsidR="0004090F">
          <w:rPr>
            <w:noProof/>
            <w:webHidden/>
          </w:rPr>
          <w:t>31</w:t>
        </w:r>
        <w:r w:rsidR="0004090F">
          <w:rPr>
            <w:noProof/>
            <w:webHidden/>
          </w:rPr>
          <w:fldChar w:fldCharType="end"/>
        </w:r>
      </w:hyperlink>
    </w:p>
    <w:p w14:paraId="094CA163" w14:textId="77777777" w:rsidR="0004090F" w:rsidRPr="009D0A8C" w:rsidRDefault="00DC5B59">
      <w:pPr>
        <w:pStyle w:val="TOC2"/>
        <w:tabs>
          <w:tab w:val="right" w:leader="dot" w:pos="9580"/>
        </w:tabs>
        <w:rPr>
          <w:noProof/>
          <w:lang w:val="en-GB" w:eastAsia="en-GB"/>
        </w:rPr>
      </w:pPr>
      <w:hyperlink w:anchor="_Toc473043506" w:history="1">
        <w:r w:rsidR="0004090F" w:rsidRPr="009339DA">
          <w:rPr>
            <w:rStyle w:val="Hyperlink"/>
            <w:b/>
            <w:noProof/>
          </w:rPr>
          <w:t>SCREEN 04_130</w:t>
        </w:r>
        <w:r w:rsidR="0004090F">
          <w:rPr>
            <w:noProof/>
            <w:webHidden/>
          </w:rPr>
          <w:tab/>
        </w:r>
        <w:r w:rsidR="0004090F">
          <w:rPr>
            <w:noProof/>
            <w:webHidden/>
          </w:rPr>
          <w:fldChar w:fldCharType="begin"/>
        </w:r>
        <w:r w:rsidR="0004090F">
          <w:rPr>
            <w:noProof/>
            <w:webHidden/>
          </w:rPr>
          <w:instrText xml:space="preserve"> PAGEREF _Toc473043506 \h </w:instrText>
        </w:r>
        <w:r w:rsidR="0004090F">
          <w:rPr>
            <w:noProof/>
            <w:webHidden/>
          </w:rPr>
        </w:r>
        <w:r w:rsidR="0004090F">
          <w:rPr>
            <w:noProof/>
            <w:webHidden/>
          </w:rPr>
          <w:fldChar w:fldCharType="separate"/>
        </w:r>
        <w:r w:rsidR="0004090F">
          <w:rPr>
            <w:noProof/>
            <w:webHidden/>
          </w:rPr>
          <w:t>32</w:t>
        </w:r>
        <w:r w:rsidR="0004090F">
          <w:rPr>
            <w:noProof/>
            <w:webHidden/>
          </w:rPr>
          <w:fldChar w:fldCharType="end"/>
        </w:r>
      </w:hyperlink>
    </w:p>
    <w:p w14:paraId="5BD81427" w14:textId="77777777" w:rsidR="0004090F" w:rsidRPr="009D0A8C" w:rsidRDefault="00DC5B59">
      <w:pPr>
        <w:pStyle w:val="TOC1"/>
        <w:rPr>
          <w:rFonts w:ascii="Calibri" w:hAnsi="Calibri"/>
          <w:b w:val="0"/>
          <w:lang w:val="en-GB" w:eastAsia="en-GB"/>
        </w:rPr>
      </w:pPr>
      <w:hyperlink w:anchor="_Toc473043507" w:history="1">
        <w:r w:rsidR="0004090F" w:rsidRPr="009339DA">
          <w:rPr>
            <w:rStyle w:val="Hyperlink"/>
          </w:rPr>
          <w:t>Topic 5: Anti-competitive agreements</w:t>
        </w:r>
        <w:r w:rsidR="0004090F">
          <w:rPr>
            <w:webHidden/>
          </w:rPr>
          <w:tab/>
        </w:r>
        <w:r w:rsidR="0004090F">
          <w:rPr>
            <w:webHidden/>
          </w:rPr>
          <w:fldChar w:fldCharType="begin"/>
        </w:r>
        <w:r w:rsidR="0004090F">
          <w:rPr>
            <w:webHidden/>
          </w:rPr>
          <w:instrText xml:space="preserve"> PAGEREF _Toc473043507 \h </w:instrText>
        </w:r>
        <w:r w:rsidR="0004090F">
          <w:rPr>
            <w:webHidden/>
          </w:rPr>
        </w:r>
        <w:r w:rsidR="0004090F">
          <w:rPr>
            <w:webHidden/>
          </w:rPr>
          <w:fldChar w:fldCharType="separate"/>
        </w:r>
        <w:r w:rsidR="0004090F">
          <w:rPr>
            <w:webHidden/>
          </w:rPr>
          <w:t>34</w:t>
        </w:r>
        <w:r w:rsidR="0004090F">
          <w:rPr>
            <w:webHidden/>
          </w:rPr>
          <w:fldChar w:fldCharType="end"/>
        </w:r>
      </w:hyperlink>
    </w:p>
    <w:p w14:paraId="0B89F70F" w14:textId="77777777" w:rsidR="0004090F" w:rsidRPr="009D0A8C" w:rsidRDefault="00DC5B59">
      <w:pPr>
        <w:pStyle w:val="TOC2"/>
        <w:tabs>
          <w:tab w:val="right" w:leader="dot" w:pos="9580"/>
        </w:tabs>
        <w:rPr>
          <w:noProof/>
          <w:lang w:val="en-GB" w:eastAsia="en-GB"/>
        </w:rPr>
      </w:pPr>
      <w:hyperlink w:anchor="_Toc473043508" w:history="1">
        <w:r w:rsidR="0004090F" w:rsidRPr="009339DA">
          <w:rPr>
            <w:rStyle w:val="Hyperlink"/>
            <w:b/>
            <w:noProof/>
          </w:rPr>
          <w:t>SCREEN 05_100</w:t>
        </w:r>
        <w:r w:rsidR="0004090F">
          <w:rPr>
            <w:noProof/>
            <w:webHidden/>
          </w:rPr>
          <w:tab/>
        </w:r>
        <w:r w:rsidR="0004090F">
          <w:rPr>
            <w:noProof/>
            <w:webHidden/>
          </w:rPr>
          <w:fldChar w:fldCharType="begin"/>
        </w:r>
        <w:r w:rsidR="0004090F">
          <w:rPr>
            <w:noProof/>
            <w:webHidden/>
          </w:rPr>
          <w:instrText xml:space="preserve"> PAGEREF _Toc473043508 \h </w:instrText>
        </w:r>
        <w:r w:rsidR="0004090F">
          <w:rPr>
            <w:noProof/>
            <w:webHidden/>
          </w:rPr>
        </w:r>
        <w:r w:rsidR="0004090F">
          <w:rPr>
            <w:noProof/>
            <w:webHidden/>
          </w:rPr>
          <w:fldChar w:fldCharType="separate"/>
        </w:r>
        <w:r w:rsidR="0004090F">
          <w:rPr>
            <w:noProof/>
            <w:webHidden/>
          </w:rPr>
          <w:t>34</w:t>
        </w:r>
        <w:r w:rsidR="0004090F">
          <w:rPr>
            <w:noProof/>
            <w:webHidden/>
          </w:rPr>
          <w:fldChar w:fldCharType="end"/>
        </w:r>
      </w:hyperlink>
    </w:p>
    <w:p w14:paraId="46D7BA96" w14:textId="77777777" w:rsidR="0004090F" w:rsidRPr="009D0A8C" w:rsidRDefault="00DC5B59">
      <w:pPr>
        <w:pStyle w:val="TOC2"/>
        <w:tabs>
          <w:tab w:val="right" w:leader="dot" w:pos="9580"/>
        </w:tabs>
        <w:rPr>
          <w:noProof/>
          <w:lang w:val="en-GB" w:eastAsia="en-GB"/>
        </w:rPr>
      </w:pPr>
      <w:hyperlink w:anchor="_Toc473043509" w:history="1">
        <w:r w:rsidR="0004090F" w:rsidRPr="009339DA">
          <w:rPr>
            <w:rStyle w:val="Hyperlink"/>
            <w:b/>
            <w:noProof/>
          </w:rPr>
          <w:t>SCREEN 05_110</w:t>
        </w:r>
        <w:r w:rsidR="0004090F">
          <w:rPr>
            <w:noProof/>
            <w:webHidden/>
          </w:rPr>
          <w:tab/>
        </w:r>
        <w:r w:rsidR="0004090F">
          <w:rPr>
            <w:noProof/>
            <w:webHidden/>
          </w:rPr>
          <w:fldChar w:fldCharType="begin"/>
        </w:r>
        <w:r w:rsidR="0004090F">
          <w:rPr>
            <w:noProof/>
            <w:webHidden/>
          </w:rPr>
          <w:instrText xml:space="preserve"> PAGEREF _Toc473043509 \h </w:instrText>
        </w:r>
        <w:r w:rsidR="0004090F">
          <w:rPr>
            <w:noProof/>
            <w:webHidden/>
          </w:rPr>
        </w:r>
        <w:r w:rsidR="0004090F">
          <w:rPr>
            <w:noProof/>
            <w:webHidden/>
          </w:rPr>
          <w:fldChar w:fldCharType="separate"/>
        </w:r>
        <w:r w:rsidR="0004090F">
          <w:rPr>
            <w:noProof/>
            <w:webHidden/>
          </w:rPr>
          <w:t>36</w:t>
        </w:r>
        <w:r w:rsidR="0004090F">
          <w:rPr>
            <w:noProof/>
            <w:webHidden/>
          </w:rPr>
          <w:fldChar w:fldCharType="end"/>
        </w:r>
      </w:hyperlink>
    </w:p>
    <w:p w14:paraId="5D1DF8E9" w14:textId="77777777" w:rsidR="0004090F" w:rsidRPr="009D0A8C" w:rsidRDefault="00DC5B59">
      <w:pPr>
        <w:pStyle w:val="TOC2"/>
        <w:tabs>
          <w:tab w:val="right" w:leader="dot" w:pos="9580"/>
        </w:tabs>
        <w:rPr>
          <w:noProof/>
          <w:lang w:val="en-GB" w:eastAsia="en-GB"/>
        </w:rPr>
      </w:pPr>
      <w:hyperlink w:anchor="_Toc473043510" w:history="1">
        <w:r w:rsidR="0004090F" w:rsidRPr="009339DA">
          <w:rPr>
            <w:rStyle w:val="Hyperlink"/>
            <w:b/>
            <w:noProof/>
          </w:rPr>
          <w:t>SCREEN 05_120</w:t>
        </w:r>
        <w:r w:rsidR="0004090F">
          <w:rPr>
            <w:noProof/>
            <w:webHidden/>
          </w:rPr>
          <w:tab/>
        </w:r>
        <w:r w:rsidR="0004090F">
          <w:rPr>
            <w:noProof/>
            <w:webHidden/>
          </w:rPr>
          <w:fldChar w:fldCharType="begin"/>
        </w:r>
        <w:r w:rsidR="0004090F">
          <w:rPr>
            <w:noProof/>
            <w:webHidden/>
          </w:rPr>
          <w:instrText xml:space="preserve"> PAGEREF _Toc473043510 \h </w:instrText>
        </w:r>
        <w:r w:rsidR="0004090F">
          <w:rPr>
            <w:noProof/>
            <w:webHidden/>
          </w:rPr>
        </w:r>
        <w:r w:rsidR="0004090F">
          <w:rPr>
            <w:noProof/>
            <w:webHidden/>
          </w:rPr>
          <w:fldChar w:fldCharType="separate"/>
        </w:r>
        <w:r w:rsidR="0004090F">
          <w:rPr>
            <w:noProof/>
            <w:webHidden/>
          </w:rPr>
          <w:t>38</w:t>
        </w:r>
        <w:r w:rsidR="0004090F">
          <w:rPr>
            <w:noProof/>
            <w:webHidden/>
          </w:rPr>
          <w:fldChar w:fldCharType="end"/>
        </w:r>
      </w:hyperlink>
    </w:p>
    <w:p w14:paraId="61E2FC7A" w14:textId="77777777" w:rsidR="0004090F" w:rsidRPr="009D0A8C" w:rsidRDefault="00DC5B59">
      <w:pPr>
        <w:pStyle w:val="TOC2"/>
        <w:tabs>
          <w:tab w:val="right" w:leader="dot" w:pos="9580"/>
        </w:tabs>
        <w:rPr>
          <w:noProof/>
          <w:lang w:val="en-GB" w:eastAsia="en-GB"/>
        </w:rPr>
      </w:pPr>
      <w:hyperlink w:anchor="_Toc473043511" w:history="1">
        <w:r w:rsidR="0004090F" w:rsidRPr="009339DA">
          <w:rPr>
            <w:rStyle w:val="Hyperlink"/>
            <w:b/>
            <w:noProof/>
          </w:rPr>
          <w:t>SCREEN 05_130</w:t>
        </w:r>
        <w:r w:rsidR="0004090F">
          <w:rPr>
            <w:noProof/>
            <w:webHidden/>
          </w:rPr>
          <w:tab/>
        </w:r>
        <w:r w:rsidR="0004090F">
          <w:rPr>
            <w:noProof/>
            <w:webHidden/>
          </w:rPr>
          <w:fldChar w:fldCharType="begin"/>
        </w:r>
        <w:r w:rsidR="0004090F">
          <w:rPr>
            <w:noProof/>
            <w:webHidden/>
          </w:rPr>
          <w:instrText xml:space="preserve"> PAGEREF _Toc473043511 \h </w:instrText>
        </w:r>
        <w:r w:rsidR="0004090F">
          <w:rPr>
            <w:noProof/>
            <w:webHidden/>
          </w:rPr>
        </w:r>
        <w:r w:rsidR="0004090F">
          <w:rPr>
            <w:noProof/>
            <w:webHidden/>
          </w:rPr>
          <w:fldChar w:fldCharType="separate"/>
        </w:r>
        <w:r w:rsidR="0004090F">
          <w:rPr>
            <w:noProof/>
            <w:webHidden/>
          </w:rPr>
          <w:t>40</w:t>
        </w:r>
        <w:r w:rsidR="0004090F">
          <w:rPr>
            <w:noProof/>
            <w:webHidden/>
          </w:rPr>
          <w:fldChar w:fldCharType="end"/>
        </w:r>
      </w:hyperlink>
    </w:p>
    <w:p w14:paraId="5BFCBB7F" w14:textId="77777777" w:rsidR="0004090F" w:rsidRPr="009D0A8C" w:rsidRDefault="00DC5B59">
      <w:pPr>
        <w:pStyle w:val="TOC2"/>
        <w:tabs>
          <w:tab w:val="right" w:leader="dot" w:pos="9580"/>
        </w:tabs>
        <w:rPr>
          <w:noProof/>
          <w:lang w:val="en-GB" w:eastAsia="en-GB"/>
        </w:rPr>
      </w:pPr>
      <w:hyperlink w:anchor="_Toc473043512" w:history="1">
        <w:r w:rsidR="0004090F" w:rsidRPr="009339DA">
          <w:rPr>
            <w:rStyle w:val="Hyperlink"/>
            <w:b/>
            <w:noProof/>
          </w:rPr>
          <w:t>SCREEN 05_140</w:t>
        </w:r>
        <w:r w:rsidR="0004090F">
          <w:rPr>
            <w:noProof/>
            <w:webHidden/>
          </w:rPr>
          <w:tab/>
        </w:r>
        <w:r w:rsidR="0004090F">
          <w:rPr>
            <w:noProof/>
            <w:webHidden/>
          </w:rPr>
          <w:fldChar w:fldCharType="begin"/>
        </w:r>
        <w:r w:rsidR="0004090F">
          <w:rPr>
            <w:noProof/>
            <w:webHidden/>
          </w:rPr>
          <w:instrText xml:space="preserve"> PAGEREF _Toc473043512 \h </w:instrText>
        </w:r>
        <w:r w:rsidR="0004090F">
          <w:rPr>
            <w:noProof/>
            <w:webHidden/>
          </w:rPr>
        </w:r>
        <w:r w:rsidR="0004090F">
          <w:rPr>
            <w:noProof/>
            <w:webHidden/>
          </w:rPr>
          <w:fldChar w:fldCharType="separate"/>
        </w:r>
        <w:r w:rsidR="0004090F">
          <w:rPr>
            <w:noProof/>
            <w:webHidden/>
          </w:rPr>
          <w:t>41</w:t>
        </w:r>
        <w:r w:rsidR="0004090F">
          <w:rPr>
            <w:noProof/>
            <w:webHidden/>
          </w:rPr>
          <w:fldChar w:fldCharType="end"/>
        </w:r>
      </w:hyperlink>
    </w:p>
    <w:p w14:paraId="09B1D58D" w14:textId="77777777" w:rsidR="0004090F" w:rsidRPr="009D0A8C" w:rsidRDefault="00DC5B59">
      <w:pPr>
        <w:pStyle w:val="TOC2"/>
        <w:tabs>
          <w:tab w:val="right" w:leader="dot" w:pos="9580"/>
        </w:tabs>
        <w:rPr>
          <w:noProof/>
          <w:lang w:val="en-GB" w:eastAsia="en-GB"/>
        </w:rPr>
      </w:pPr>
      <w:hyperlink w:anchor="_Toc473043513" w:history="1">
        <w:r w:rsidR="0004090F" w:rsidRPr="009339DA">
          <w:rPr>
            <w:rStyle w:val="Hyperlink"/>
            <w:noProof/>
          </w:rPr>
          <w:t>SCREEN 05_150</w:t>
        </w:r>
        <w:r w:rsidR="0004090F">
          <w:rPr>
            <w:noProof/>
            <w:webHidden/>
          </w:rPr>
          <w:tab/>
        </w:r>
        <w:r w:rsidR="0004090F">
          <w:rPr>
            <w:noProof/>
            <w:webHidden/>
          </w:rPr>
          <w:fldChar w:fldCharType="begin"/>
        </w:r>
        <w:r w:rsidR="0004090F">
          <w:rPr>
            <w:noProof/>
            <w:webHidden/>
          </w:rPr>
          <w:instrText xml:space="preserve"> PAGEREF _Toc473043513 \h </w:instrText>
        </w:r>
        <w:r w:rsidR="0004090F">
          <w:rPr>
            <w:noProof/>
            <w:webHidden/>
          </w:rPr>
        </w:r>
        <w:r w:rsidR="0004090F">
          <w:rPr>
            <w:noProof/>
            <w:webHidden/>
          </w:rPr>
          <w:fldChar w:fldCharType="separate"/>
        </w:r>
        <w:r w:rsidR="0004090F">
          <w:rPr>
            <w:noProof/>
            <w:webHidden/>
          </w:rPr>
          <w:t>43</w:t>
        </w:r>
        <w:r w:rsidR="0004090F">
          <w:rPr>
            <w:noProof/>
            <w:webHidden/>
          </w:rPr>
          <w:fldChar w:fldCharType="end"/>
        </w:r>
      </w:hyperlink>
    </w:p>
    <w:p w14:paraId="065A309B" w14:textId="77777777" w:rsidR="0004090F" w:rsidRPr="009D0A8C" w:rsidRDefault="00DC5B59">
      <w:pPr>
        <w:pStyle w:val="TOC2"/>
        <w:tabs>
          <w:tab w:val="right" w:leader="dot" w:pos="9580"/>
        </w:tabs>
        <w:rPr>
          <w:noProof/>
          <w:lang w:val="en-GB" w:eastAsia="en-GB"/>
        </w:rPr>
      </w:pPr>
      <w:hyperlink w:anchor="_Toc473043514" w:history="1">
        <w:r w:rsidR="0004090F" w:rsidRPr="009339DA">
          <w:rPr>
            <w:rStyle w:val="Hyperlink"/>
            <w:b/>
            <w:noProof/>
          </w:rPr>
          <w:t>SCREEN 05_160</w:t>
        </w:r>
        <w:r w:rsidR="0004090F">
          <w:rPr>
            <w:noProof/>
            <w:webHidden/>
          </w:rPr>
          <w:tab/>
        </w:r>
        <w:r w:rsidR="0004090F">
          <w:rPr>
            <w:noProof/>
            <w:webHidden/>
          </w:rPr>
          <w:fldChar w:fldCharType="begin"/>
        </w:r>
        <w:r w:rsidR="0004090F">
          <w:rPr>
            <w:noProof/>
            <w:webHidden/>
          </w:rPr>
          <w:instrText xml:space="preserve"> PAGEREF _Toc473043514 \h </w:instrText>
        </w:r>
        <w:r w:rsidR="0004090F">
          <w:rPr>
            <w:noProof/>
            <w:webHidden/>
          </w:rPr>
        </w:r>
        <w:r w:rsidR="0004090F">
          <w:rPr>
            <w:noProof/>
            <w:webHidden/>
          </w:rPr>
          <w:fldChar w:fldCharType="separate"/>
        </w:r>
        <w:r w:rsidR="0004090F">
          <w:rPr>
            <w:noProof/>
            <w:webHidden/>
          </w:rPr>
          <w:t>45</w:t>
        </w:r>
        <w:r w:rsidR="0004090F">
          <w:rPr>
            <w:noProof/>
            <w:webHidden/>
          </w:rPr>
          <w:fldChar w:fldCharType="end"/>
        </w:r>
      </w:hyperlink>
    </w:p>
    <w:p w14:paraId="4D076E7E" w14:textId="77777777" w:rsidR="0004090F" w:rsidRPr="009D0A8C" w:rsidRDefault="00DC5B59">
      <w:pPr>
        <w:pStyle w:val="TOC2"/>
        <w:tabs>
          <w:tab w:val="right" w:leader="dot" w:pos="9580"/>
        </w:tabs>
        <w:rPr>
          <w:noProof/>
          <w:lang w:val="en-GB" w:eastAsia="en-GB"/>
        </w:rPr>
      </w:pPr>
      <w:hyperlink w:anchor="_Toc473043515" w:history="1">
        <w:r w:rsidR="0004090F" w:rsidRPr="009339DA">
          <w:rPr>
            <w:rStyle w:val="Hyperlink"/>
            <w:b/>
            <w:noProof/>
          </w:rPr>
          <w:t>SCREEN 05_170</w:t>
        </w:r>
        <w:r w:rsidR="0004090F">
          <w:rPr>
            <w:noProof/>
            <w:webHidden/>
          </w:rPr>
          <w:tab/>
        </w:r>
        <w:r w:rsidR="0004090F">
          <w:rPr>
            <w:noProof/>
            <w:webHidden/>
          </w:rPr>
          <w:fldChar w:fldCharType="begin"/>
        </w:r>
        <w:r w:rsidR="0004090F">
          <w:rPr>
            <w:noProof/>
            <w:webHidden/>
          </w:rPr>
          <w:instrText xml:space="preserve"> PAGEREF _Toc473043515 \h </w:instrText>
        </w:r>
        <w:r w:rsidR="0004090F">
          <w:rPr>
            <w:noProof/>
            <w:webHidden/>
          </w:rPr>
        </w:r>
        <w:r w:rsidR="0004090F">
          <w:rPr>
            <w:noProof/>
            <w:webHidden/>
          </w:rPr>
          <w:fldChar w:fldCharType="separate"/>
        </w:r>
        <w:r w:rsidR="0004090F">
          <w:rPr>
            <w:noProof/>
            <w:webHidden/>
          </w:rPr>
          <w:t>46</w:t>
        </w:r>
        <w:r w:rsidR="0004090F">
          <w:rPr>
            <w:noProof/>
            <w:webHidden/>
          </w:rPr>
          <w:fldChar w:fldCharType="end"/>
        </w:r>
      </w:hyperlink>
    </w:p>
    <w:p w14:paraId="3126BCDA" w14:textId="77777777" w:rsidR="0004090F" w:rsidRPr="009D0A8C" w:rsidRDefault="00DC5B59">
      <w:pPr>
        <w:pStyle w:val="TOC2"/>
        <w:tabs>
          <w:tab w:val="right" w:leader="dot" w:pos="9580"/>
        </w:tabs>
        <w:rPr>
          <w:noProof/>
          <w:lang w:val="en-GB" w:eastAsia="en-GB"/>
        </w:rPr>
      </w:pPr>
      <w:hyperlink w:anchor="_Toc473043516" w:history="1">
        <w:r w:rsidR="0004090F" w:rsidRPr="009339DA">
          <w:rPr>
            <w:rStyle w:val="Hyperlink"/>
            <w:b/>
            <w:noProof/>
          </w:rPr>
          <w:t>SCREEN 05_180</w:t>
        </w:r>
        <w:r w:rsidR="0004090F">
          <w:rPr>
            <w:noProof/>
            <w:webHidden/>
          </w:rPr>
          <w:tab/>
        </w:r>
        <w:r w:rsidR="0004090F">
          <w:rPr>
            <w:noProof/>
            <w:webHidden/>
          </w:rPr>
          <w:fldChar w:fldCharType="begin"/>
        </w:r>
        <w:r w:rsidR="0004090F">
          <w:rPr>
            <w:noProof/>
            <w:webHidden/>
          </w:rPr>
          <w:instrText xml:space="preserve"> PAGEREF _Toc473043516 \h </w:instrText>
        </w:r>
        <w:r w:rsidR="0004090F">
          <w:rPr>
            <w:noProof/>
            <w:webHidden/>
          </w:rPr>
        </w:r>
        <w:r w:rsidR="0004090F">
          <w:rPr>
            <w:noProof/>
            <w:webHidden/>
          </w:rPr>
          <w:fldChar w:fldCharType="separate"/>
        </w:r>
        <w:r w:rsidR="0004090F">
          <w:rPr>
            <w:noProof/>
            <w:webHidden/>
          </w:rPr>
          <w:t>48</w:t>
        </w:r>
        <w:r w:rsidR="0004090F">
          <w:rPr>
            <w:noProof/>
            <w:webHidden/>
          </w:rPr>
          <w:fldChar w:fldCharType="end"/>
        </w:r>
      </w:hyperlink>
    </w:p>
    <w:p w14:paraId="3627D24F" w14:textId="77777777" w:rsidR="0004090F" w:rsidRPr="009D0A8C" w:rsidRDefault="00DC5B59">
      <w:pPr>
        <w:pStyle w:val="TOC2"/>
        <w:tabs>
          <w:tab w:val="right" w:leader="dot" w:pos="9580"/>
        </w:tabs>
        <w:rPr>
          <w:noProof/>
          <w:lang w:val="en-GB" w:eastAsia="en-GB"/>
        </w:rPr>
      </w:pPr>
      <w:hyperlink w:anchor="_Toc473043517" w:history="1">
        <w:r w:rsidR="0004090F" w:rsidRPr="009339DA">
          <w:rPr>
            <w:rStyle w:val="Hyperlink"/>
            <w:b/>
            <w:noProof/>
          </w:rPr>
          <w:t>SCREEN 05_190</w:t>
        </w:r>
        <w:r w:rsidR="0004090F">
          <w:rPr>
            <w:noProof/>
            <w:webHidden/>
          </w:rPr>
          <w:tab/>
        </w:r>
        <w:r w:rsidR="0004090F">
          <w:rPr>
            <w:noProof/>
            <w:webHidden/>
          </w:rPr>
          <w:fldChar w:fldCharType="begin"/>
        </w:r>
        <w:r w:rsidR="0004090F">
          <w:rPr>
            <w:noProof/>
            <w:webHidden/>
          </w:rPr>
          <w:instrText xml:space="preserve"> PAGEREF _Toc473043517 \h </w:instrText>
        </w:r>
        <w:r w:rsidR="0004090F">
          <w:rPr>
            <w:noProof/>
            <w:webHidden/>
          </w:rPr>
        </w:r>
        <w:r w:rsidR="0004090F">
          <w:rPr>
            <w:noProof/>
            <w:webHidden/>
          </w:rPr>
          <w:fldChar w:fldCharType="separate"/>
        </w:r>
        <w:r w:rsidR="0004090F">
          <w:rPr>
            <w:noProof/>
            <w:webHidden/>
          </w:rPr>
          <w:t>49</w:t>
        </w:r>
        <w:r w:rsidR="0004090F">
          <w:rPr>
            <w:noProof/>
            <w:webHidden/>
          </w:rPr>
          <w:fldChar w:fldCharType="end"/>
        </w:r>
      </w:hyperlink>
    </w:p>
    <w:p w14:paraId="30BBF5BE" w14:textId="77777777" w:rsidR="0004090F" w:rsidRPr="009D0A8C" w:rsidRDefault="00DC5B59">
      <w:pPr>
        <w:pStyle w:val="TOC1"/>
        <w:rPr>
          <w:rFonts w:ascii="Calibri" w:hAnsi="Calibri"/>
          <w:b w:val="0"/>
          <w:lang w:val="en-GB" w:eastAsia="en-GB"/>
        </w:rPr>
      </w:pPr>
      <w:hyperlink w:anchor="_Toc473043518" w:history="1">
        <w:r w:rsidR="0004090F" w:rsidRPr="009339DA">
          <w:rPr>
            <w:rStyle w:val="Hyperlink"/>
          </w:rPr>
          <w:t>Topic 6: Market opening</w:t>
        </w:r>
        <w:r w:rsidR="0004090F">
          <w:rPr>
            <w:webHidden/>
          </w:rPr>
          <w:tab/>
        </w:r>
        <w:r w:rsidR="0004090F">
          <w:rPr>
            <w:webHidden/>
          </w:rPr>
          <w:fldChar w:fldCharType="begin"/>
        </w:r>
        <w:r w:rsidR="0004090F">
          <w:rPr>
            <w:webHidden/>
          </w:rPr>
          <w:instrText xml:space="preserve"> PAGEREF _Toc473043518 \h </w:instrText>
        </w:r>
        <w:r w:rsidR="0004090F">
          <w:rPr>
            <w:webHidden/>
          </w:rPr>
        </w:r>
        <w:r w:rsidR="0004090F">
          <w:rPr>
            <w:webHidden/>
          </w:rPr>
          <w:fldChar w:fldCharType="separate"/>
        </w:r>
        <w:r w:rsidR="0004090F">
          <w:rPr>
            <w:webHidden/>
          </w:rPr>
          <w:t>51</w:t>
        </w:r>
        <w:r w:rsidR="0004090F">
          <w:rPr>
            <w:webHidden/>
          </w:rPr>
          <w:fldChar w:fldCharType="end"/>
        </w:r>
      </w:hyperlink>
    </w:p>
    <w:p w14:paraId="35CF5A15" w14:textId="77777777" w:rsidR="0004090F" w:rsidRPr="009D0A8C" w:rsidRDefault="00DC5B59">
      <w:pPr>
        <w:pStyle w:val="TOC2"/>
        <w:tabs>
          <w:tab w:val="right" w:leader="dot" w:pos="9580"/>
        </w:tabs>
        <w:rPr>
          <w:noProof/>
          <w:lang w:val="en-GB" w:eastAsia="en-GB"/>
        </w:rPr>
      </w:pPr>
      <w:hyperlink w:anchor="_Toc473043519" w:history="1">
        <w:r w:rsidR="0004090F" w:rsidRPr="009339DA">
          <w:rPr>
            <w:rStyle w:val="Hyperlink"/>
            <w:b/>
            <w:noProof/>
          </w:rPr>
          <w:t>SCREEN 06_100</w:t>
        </w:r>
        <w:r w:rsidR="0004090F">
          <w:rPr>
            <w:noProof/>
            <w:webHidden/>
          </w:rPr>
          <w:tab/>
        </w:r>
        <w:r w:rsidR="0004090F">
          <w:rPr>
            <w:noProof/>
            <w:webHidden/>
          </w:rPr>
          <w:fldChar w:fldCharType="begin"/>
        </w:r>
        <w:r w:rsidR="0004090F">
          <w:rPr>
            <w:noProof/>
            <w:webHidden/>
          </w:rPr>
          <w:instrText xml:space="preserve"> PAGEREF _Toc473043519 \h </w:instrText>
        </w:r>
        <w:r w:rsidR="0004090F">
          <w:rPr>
            <w:noProof/>
            <w:webHidden/>
          </w:rPr>
        </w:r>
        <w:r w:rsidR="0004090F">
          <w:rPr>
            <w:noProof/>
            <w:webHidden/>
          </w:rPr>
          <w:fldChar w:fldCharType="separate"/>
        </w:r>
        <w:r w:rsidR="0004090F">
          <w:rPr>
            <w:noProof/>
            <w:webHidden/>
          </w:rPr>
          <w:t>51</w:t>
        </w:r>
        <w:r w:rsidR="0004090F">
          <w:rPr>
            <w:noProof/>
            <w:webHidden/>
          </w:rPr>
          <w:fldChar w:fldCharType="end"/>
        </w:r>
      </w:hyperlink>
    </w:p>
    <w:p w14:paraId="6EBFAC38" w14:textId="77777777" w:rsidR="0004090F" w:rsidRPr="009D0A8C" w:rsidRDefault="00DC5B59">
      <w:pPr>
        <w:pStyle w:val="TOC2"/>
        <w:tabs>
          <w:tab w:val="right" w:leader="dot" w:pos="9580"/>
        </w:tabs>
        <w:rPr>
          <w:noProof/>
          <w:lang w:val="en-GB" w:eastAsia="en-GB"/>
        </w:rPr>
      </w:pPr>
      <w:hyperlink w:anchor="_Toc473043520" w:history="1">
        <w:r w:rsidR="0004090F" w:rsidRPr="009339DA">
          <w:rPr>
            <w:rStyle w:val="Hyperlink"/>
            <w:b/>
            <w:noProof/>
          </w:rPr>
          <w:t>SCREEN 06_110</w:t>
        </w:r>
        <w:r w:rsidR="0004090F">
          <w:rPr>
            <w:noProof/>
            <w:webHidden/>
          </w:rPr>
          <w:tab/>
        </w:r>
        <w:r w:rsidR="0004090F">
          <w:rPr>
            <w:noProof/>
            <w:webHidden/>
          </w:rPr>
          <w:fldChar w:fldCharType="begin"/>
        </w:r>
        <w:r w:rsidR="0004090F">
          <w:rPr>
            <w:noProof/>
            <w:webHidden/>
          </w:rPr>
          <w:instrText xml:space="preserve"> PAGEREF _Toc473043520 \h </w:instrText>
        </w:r>
        <w:r w:rsidR="0004090F">
          <w:rPr>
            <w:noProof/>
            <w:webHidden/>
          </w:rPr>
        </w:r>
        <w:r w:rsidR="0004090F">
          <w:rPr>
            <w:noProof/>
            <w:webHidden/>
          </w:rPr>
          <w:fldChar w:fldCharType="separate"/>
        </w:r>
        <w:r w:rsidR="0004090F">
          <w:rPr>
            <w:noProof/>
            <w:webHidden/>
          </w:rPr>
          <w:t>53</w:t>
        </w:r>
        <w:r w:rsidR="0004090F">
          <w:rPr>
            <w:noProof/>
            <w:webHidden/>
          </w:rPr>
          <w:fldChar w:fldCharType="end"/>
        </w:r>
      </w:hyperlink>
    </w:p>
    <w:p w14:paraId="4A3EE351" w14:textId="77777777" w:rsidR="0004090F" w:rsidRPr="009D0A8C" w:rsidRDefault="00DC5B59">
      <w:pPr>
        <w:pStyle w:val="TOC2"/>
        <w:tabs>
          <w:tab w:val="right" w:leader="dot" w:pos="9580"/>
        </w:tabs>
        <w:rPr>
          <w:noProof/>
          <w:lang w:val="en-GB" w:eastAsia="en-GB"/>
        </w:rPr>
      </w:pPr>
      <w:hyperlink w:anchor="_Toc473043521" w:history="1">
        <w:r w:rsidR="0004090F" w:rsidRPr="009339DA">
          <w:rPr>
            <w:rStyle w:val="Hyperlink"/>
            <w:b/>
            <w:noProof/>
          </w:rPr>
          <w:t>SCREEN 06_120</w:t>
        </w:r>
        <w:r w:rsidR="0004090F">
          <w:rPr>
            <w:noProof/>
            <w:webHidden/>
          </w:rPr>
          <w:tab/>
        </w:r>
        <w:r w:rsidR="0004090F">
          <w:rPr>
            <w:noProof/>
            <w:webHidden/>
          </w:rPr>
          <w:fldChar w:fldCharType="begin"/>
        </w:r>
        <w:r w:rsidR="0004090F">
          <w:rPr>
            <w:noProof/>
            <w:webHidden/>
          </w:rPr>
          <w:instrText xml:space="preserve"> PAGEREF _Toc473043521 \h </w:instrText>
        </w:r>
        <w:r w:rsidR="0004090F">
          <w:rPr>
            <w:noProof/>
            <w:webHidden/>
          </w:rPr>
        </w:r>
        <w:r w:rsidR="0004090F">
          <w:rPr>
            <w:noProof/>
            <w:webHidden/>
          </w:rPr>
          <w:fldChar w:fldCharType="separate"/>
        </w:r>
        <w:r w:rsidR="0004090F">
          <w:rPr>
            <w:noProof/>
            <w:webHidden/>
          </w:rPr>
          <w:t>55</w:t>
        </w:r>
        <w:r w:rsidR="0004090F">
          <w:rPr>
            <w:noProof/>
            <w:webHidden/>
          </w:rPr>
          <w:fldChar w:fldCharType="end"/>
        </w:r>
      </w:hyperlink>
    </w:p>
    <w:p w14:paraId="69A387BE" w14:textId="77777777" w:rsidR="0004090F" w:rsidRPr="009D0A8C" w:rsidRDefault="00DC5B59">
      <w:pPr>
        <w:pStyle w:val="TOC2"/>
        <w:tabs>
          <w:tab w:val="right" w:leader="dot" w:pos="9580"/>
        </w:tabs>
        <w:rPr>
          <w:noProof/>
          <w:lang w:val="en-GB" w:eastAsia="en-GB"/>
        </w:rPr>
      </w:pPr>
      <w:hyperlink w:anchor="_Toc473043522" w:history="1">
        <w:r w:rsidR="0004090F" w:rsidRPr="009339DA">
          <w:rPr>
            <w:rStyle w:val="Hyperlink"/>
            <w:b/>
            <w:noProof/>
          </w:rPr>
          <w:t>SCREEN 06_125</w:t>
        </w:r>
        <w:r w:rsidR="0004090F">
          <w:rPr>
            <w:noProof/>
            <w:webHidden/>
          </w:rPr>
          <w:tab/>
        </w:r>
        <w:r w:rsidR="0004090F">
          <w:rPr>
            <w:noProof/>
            <w:webHidden/>
          </w:rPr>
          <w:fldChar w:fldCharType="begin"/>
        </w:r>
        <w:r w:rsidR="0004090F">
          <w:rPr>
            <w:noProof/>
            <w:webHidden/>
          </w:rPr>
          <w:instrText xml:space="preserve"> PAGEREF _Toc473043522 \h </w:instrText>
        </w:r>
        <w:r w:rsidR="0004090F">
          <w:rPr>
            <w:noProof/>
            <w:webHidden/>
          </w:rPr>
        </w:r>
        <w:r w:rsidR="0004090F">
          <w:rPr>
            <w:noProof/>
            <w:webHidden/>
          </w:rPr>
          <w:fldChar w:fldCharType="separate"/>
        </w:r>
        <w:r w:rsidR="0004090F">
          <w:rPr>
            <w:noProof/>
            <w:webHidden/>
          </w:rPr>
          <w:t>56</w:t>
        </w:r>
        <w:r w:rsidR="0004090F">
          <w:rPr>
            <w:noProof/>
            <w:webHidden/>
          </w:rPr>
          <w:fldChar w:fldCharType="end"/>
        </w:r>
      </w:hyperlink>
    </w:p>
    <w:p w14:paraId="419B84C0" w14:textId="77777777" w:rsidR="0004090F" w:rsidRPr="009D0A8C" w:rsidRDefault="00DC5B59">
      <w:pPr>
        <w:pStyle w:val="TOC2"/>
        <w:tabs>
          <w:tab w:val="right" w:leader="dot" w:pos="9580"/>
        </w:tabs>
        <w:rPr>
          <w:noProof/>
          <w:lang w:val="en-GB" w:eastAsia="en-GB"/>
        </w:rPr>
      </w:pPr>
      <w:hyperlink w:anchor="_Toc473043523" w:history="1">
        <w:r w:rsidR="0004090F" w:rsidRPr="009339DA">
          <w:rPr>
            <w:rStyle w:val="Hyperlink"/>
            <w:b/>
            <w:noProof/>
          </w:rPr>
          <w:t>SCREEN 06_130</w:t>
        </w:r>
        <w:r w:rsidR="0004090F">
          <w:rPr>
            <w:noProof/>
            <w:webHidden/>
          </w:rPr>
          <w:tab/>
        </w:r>
        <w:r w:rsidR="0004090F">
          <w:rPr>
            <w:noProof/>
            <w:webHidden/>
          </w:rPr>
          <w:fldChar w:fldCharType="begin"/>
        </w:r>
        <w:r w:rsidR="0004090F">
          <w:rPr>
            <w:noProof/>
            <w:webHidden/>
          </w:rPr>
          <w:instrText xml:space="preserve"> PAGEREF _Toc473043523 \h </w:instrText>
        </w:r>
        <w:r w:rsidR="0004090F">
          <w:rPr>
            <w:noProof/>
            <w:webHidden/>
          </w:rPr>
        </w:r>
        <w:r w:rsidR="0004090F">
          <w:rPr>
            <w:noProof/>
            <w:webHidden/>
          </w:rPr>
          <w:fldChar w:fldCharType="separate"/>
        </w:r>
        <w:r w:rsidR="0004090F">
          <w:rPr>
            <w:noProof/>
            <w:webHidden/>
          </w:rPr>
          <w:t>57</w:t>
        </w:r>
        <w:r w:rsidR="0004090F">
          <w:rPr>
            <w:noProof/>
            <w:webHidden/>
          </w:rPr>
          <w:fldChar w:fldCharType="end"/>
        </w:r>
      </w:hyperlink>
    </w:p>
    <w:p w14:paraId="064095D7" w14:textId="77777777" w:rsidR="0004090F" w:rsidRPr="009D0A8C" w:rsidRDefault="00DC5B59">
      <w:pPr>
        <w:pStyle w:val="TOC2"/>
        <w:tabs>
          <w:tab w:val="right" w:leader="dot" w:pos="9580"/>
        </w:tabs>
        <w:rPr>
          <w:noProof/>
          <w:lang w:val="en-GB" w:eastAsia="en-GB"/>
        </w:rPr>
      </w:pPr>
      <w:hyperlink w:anchor="_Toc473043524" w:history="1">
        <w:r w:rsidR="0004090F" w:rsidRPr="009339DA">
          <w:rPr>
            <w:rStyle w:val="Hyperlink"/>
            <w:b/>
            <w:noProof/>
          </w:rPr>
          <w:t>SCREEN 06_140</w:t>
        </w:r>
        <w:r w:rsidR="0004090F">
          <w:rPr>
            <w:noProof/>
            <w:webHidden/>
          </w:rPr>
          <w:tab/>
        </w:r>
        <w:r w:rsidR="0004090F">
          <w:rPr>
            <w:noProof/>
            <w:webHidden/>
          </w:rPr>
          <w:fldChar w:fldCharType="begin"/>
        </w:r>
        <w:r w:rsidR="0004090F">
          <w:rPr>
            <w:noProof/>
            <w:webHidden/>
          </w:rPr>
          <w:instrText xml:space="preserve"> PAGEREF _Toc473043524 \h </w:instrText>
        </w:r>
        <w:r w:rsidR="0004090F">
          <w:rPr>
            <w:noProof/>
            <w:webHidden/>
          </w:rPr>
        </w:r>
        <w:r w:rsidR="0004090F">
          <w:rPr>
            <w:noProof/>
            <w:webHidden/>
          </w:rPr>
          <w:fldChar w:fldCharType="separate"/>
        </w:r>
        <w:r w:rsidR="0004090F">
          <w:rPr>
            <w:noProof/>
            <w:webHidden/>
          </w:rPr>
          <w:t>58</w:t>
        </w:r>
        <w:r w:rsidR="0004090F">
          <w:rPr>
            <w:noProof/>
            <w:webHidden/>
          </w:rPr>
          <w:fldChar w:fldCharType="end"/>
        </w:r>
      </w:hyperlink>
    </w:p>
    <w:p w14:paraId="76C115A5" w14:textId="77777777" w:rsidR="0004090F" w:rsidRPr="009D0A8C" w:rsidRDefault="00DC5B59">
      <w:pPr>
        <w:pStyle w:val="TOC1"/>
        <w:rPr>
          <w:rFonts w:ascii="Calibri" w:hAnsi="Calibri"/>
          <w:b w:val="0"/>
          <w:lang w:val="en-GB" w:eastAsia="en-GB"/>
        </w:rPr>
      </w:pPr>
      <w:hyperlink w:anchor="_Toc473043525" w:history="1">
        <w:r w:rsidR="0004090F" w:rsidRPr="009339DA">
          <w:rPr>
            <w:rStyle w:val="Hyperlink"/>
          </w:rPr>
          <w:t>Topic 7: Powers of investigators</w:t>
        </w:r>
        <w:r w:rsidR="0004090F">
          <w:rPr>
            <w:webHidden/>
          </w:rPr>
          <w:tab/>
        </w:r>
        <w:r w:rsidR="0004090F">
          <w:rPr>
            <w:webHidden/>
          </w:rPr>
          <w:fldChar w:fldCharType="begin"/>
        </w:r>
        <w:r w:rsidR="0004090F">
          <w:rPr>
            <w:webHidden/>
          </w:rPr>
          <w:instrText xml:space="preserve"> PAGEREF _Toc473043525 \h </w:instrText>
        </w:r>
        <w:r w:rsidR="0004090F">
          <w:rPr>
            <w:webHidden/>
          </w:rPr>
        </w:r>
        <w:r w:rsidR="0004090F">
          <w:rPr>
            <w:webHidden/>
          </w:rPr>
          <w:fldChar w:fldCharType="separate"/>
        </w:r>
        <w:r w:rsidR="0004090F">
          <w:rPr>
            <w:webHidden/>
          </w:rPr>
          <w:t>60</w:t>
        </w:r>
        <w:r w:rsidR="0004090F">
          <w:rPr>
            <w:webHidden/>
          </w:rPr>
          <w:fldChar w:fldCharType="end"/>
        </w:r>
      </w:hyperlink>
    </w:p>
    <w:p w14:paraId="68685226" w14:textId="77777777" w:rsidR="0004090F" w:rsidRPr="009D0A8C" w:rsidRDefault="00DC5B59">
      <w:pPr>
        <w:pStyle w:val="TOC2"/>
        <w:tabs>
          <w:tab w:val="right" w:leader="dot" w:pos="9580"/>
        </w:tabs>
        <w:rPr>
          <w:noProof/>
          <w:lang w:val="en-GB" w:eastAsia="en-GB"/>
        </w:rPr>
      </w:pPr>
      <w:hyperlink w:anchor="_Toc473043526" w:history="1">
        <w:r w:rsidR="0004090F" w:rsidRPr="009339DA">
          <w:rPr>
            <w:rStyle w:val="Hyperlink"/>
            <w:b/>
            <w:noProof/>
          </w:rPr>
          <w:t>SCREEN 07_100</w:t>
        </w:r>
        <w:r w:rsidR="0004090F">
          <w:rPr>
            <w:noProof/>
            <w:webHidden/>
          </w:rPr>
          <w:tab/>
        </w:r>
        <w:r w:rsidR="0004090F">
          <w:rPr>
            <w:noProof/>
            <w:webHidden/>
          </w:rPr>
          <w:fldChar w:fldCharType="begin"/>
        </w:r>
        <w:r w:rsidR="0004090F">
          <w:rPr>
            <w:noProof/>
            <w:webHidden/>
          </w:rPr>
          <w:instrText xml:space="preserve"> PAGEREF _Toc473043526 \h </w:instrText>
        </w:r>
        <w:r w:rsidR="0004090F">
          <w:rPr>
            <w:noProof/>
            <w:webHidden/>
          </w:rPr>
        </w:r>
        <w:r w:rsidR="0004090F">
          <w:rPr>
            <w:noProof/>
            <w:webHidden/>
          </w:rPr>
          <w:fldChar w:fldCharType="separate"/>
        </w:r>
        <w:r w:rsidR="0004090F">
          <w:rPr>
            <w:noProof/>
            <w:webHidden/>
          </w:rPr>
          <w:t>60</w:t>
        </w:r>
        <w:r w:rsidR="0004090F">
          <w:rPr>
            <w:noProof/>
            <w:webHidden/>
          </w:rPr>
          <w:fldChar w:fldCharType="end"/>
        </w:r>
      </w:hyperlink>
    </w:p>
    <w:p w14:paraId="05247BB6" w14:textId="77777777" w:rsidR="0004090F" w:rsidRPr="009D0A8C" w:rsidRDefault="00DC5B59">
      <w:pPr>
        <w:pStyle w:val="TOC1"/>
        <w:rPr>
          <w:rFonts w:ascii="Calibri" w:hAnsi="Calibri"/>
          <w:b w:val="0"/>
          <w:lang w:val="en-GB" w:eastAsia="en-GB"/>
        </w:rPr>
      </w:pPr>
      <w:hyperlink w:anchor="_Toc473043527" w:history="1">
        <w:r w:rsidR="0004090F" w:rsidRPr="009339DA">
          <w:rPr>
            <w:rStyle w:val="Hyperlink"/>
          </w:rPr>
          <w:t>Topic 8: Summary</w:t>
        </w:r>
        <w:r w:rsidR="0004090F">
          <w:rPr>
            <w:webHidden/>
          </w:rPr>
          <w:tab/>
        </w:r>
        <w:r w:rsidR="0004090F">
          <w:rPr>
            <w:webHidden/>
          </w:rPr>
          <w:fldChar w:fldCharType="begin"/>
        </w:r>
        <w:r w:rsidR="0004090F">
          <w:rPr>
            <w:webHidden/>
          </w:rPr>
          <w:instrText xml:space="preserve"> PAGEREF _Toc473043527 \h </w:instrText>
        </w:r>
        <w:r w:rsidR="0004090F">
          <w:rPr>
            <w:webHidden/>
          </w:rPr>
        </w:r>
        <w:r w:rsidR="0004090F">
          <w:rPr>
            <w:webHidden/>
          </w:rPr>
          <w:fldChar w:fldCharType="separate"/>
        </w:r>
        <w:r w:rsidR="0004090F">
          <w:rPr>
            <w:webHidden/>
          </w:rPr>
          <w:t>62</w:t>
        </w:r>
        <w:r w:rsidR="0004090F">
          <w:rPr>
            <w:webHidden/>
          </w:rPr>
          <w:fldChar w:fldCharType="end"/>
        </w:r>
      </w:hyperlink>
    </w:p>
    <w:p w14:paraId="63AAAAEA" w14:textId="77777777" w:rsidR="0004090F" w:rsidRPr="009D0A8C" w:rsidRDefault="00DC5B59">
      <w:pPr>
        <w:pStyle w:val="TOC2"/>
        <w:tabs>
          <w:tab w:val="right" w:leader="dot" w:pos="9580"/>
        </w:tabs>
        <w:rPr>
          <w:noProof/>
          <w:lang w:val="en-GB" w:eastAsia="en-GB"/>
        </w:rPr>
      </w:pPr>
      <w:hyperlink w:anchor="_Toc473043528" w:history="1">
        <w:r w:rsidR="0004090F" w:rsidRPr="009339DA">
          <w:rPr>
            <w:rStyle w:val="Hyperlink"/>
            <w:b/>
            <w:noProof/>
          </w:rPr>
          <w:t>SCREEN 08_100</w:t>
        </w:r>
        <w:r w:rsidR="0004090F">
          <w:rPr>
            <w:noProof/>
            <w:webHidden/>
          </w:rPr>
          <w:tab/>
        </w:r>
        <w:r w:rsidR="0004090F">
          <w:rPr>
            <w:noProof/>
            <w:webHidden/>
          </w:rPr>
          <w:fldChar w:fldCharType="begin"/>
        </w:r>
        <w:r w:rsidR="0004090F">
          <w:rPr>
            <w:noProof/>
            <w:webHidden/>
          </w:rPr>
          <w:instrText xml:space="preserve"> PAGEREF _Toc473043528 \h </w:instrText>
        </w:r>
        <w:r w:rsidR="0004090F">
          <w:rPr>
            <w:noProof/>
            <w:webHidden/>
          </w:rPr>
        </w:r>
        <w:r w:rsidR="0004090F">
          <w:rPr>
            <w:noProof/>
            <w:webHidden/>
          </w:rPr>
          <w:fldChar w:fldCharType="separate"/>
        </w:r>
        <w:r w:rsidR="0004090F">
          <w:rPr>
            <w:noProof/>
            <w:webHidden/>
          </w:rPr>
          <w:t>62</w:t>
        </w:r>
        <w:r w:rsidR="0004090F">
          <w:rPr>
            <w:noProof/>
            <w:webHidden/>
          </w:rPr>
          <w:fldChar w:fldCharType="end"/>
        </w:r>
      </w:hyperlink>
    </w:p>
    <w:p w14:paraId="256BBCE2" w14:textId="77777777" w:rsidR="0004090F" w:rsidRPr="009D0A8C" w:rsidRDefault="00DC5B59">
      <w:pPr>
        <w:pStyle w:val="TOC2"/>
        <w:tabs>
          <w:tab w:val="right" w:leader="dot" w:pos="9580"/>
        </w:tabs>
        <w:rPr>
          <w:noProof/>
          <w:lang w:val="en-GB" w:eastAsia="en-GB"/>
        </w:rPr>
      </w:pPr>
      <w:hyperlink w:anchor="_Toc473043529" w:history="1">
        <w:r w:rsidR="0004090F" w:rsidRPr="009339DA">
          <w:rPr>
            <w:rStyle w:val="Hyperlink"/>
            <w:b/>
            <w:noProof/>
          </w:rPr>
          <w:t>SCREEN 08_110</w:t>
        </w:r>
        <w:r w:rsidR="0004090F">
          <w:rPr>
            <w:noProof/>
            <w:webHidden/>
          </w:rPr>
          <w:tab/>
        </w:r>
        <w:r w:rsidR="0004090F">
          <w:rPr>
            <w:noProof/>
            <w:webHidden/>
          </w:rPr>
          <w:fldChar w:fldCharType="begin"/>
        </w:r>
        <w:r w:rsidR="0004090F">
          <w:rPr>
            <w:noProof/>
            <w:webHidden/>
          </w:rPr>
          <w:instrText xml:space="preserve"> PAGEREF _Toc473043529 \h </w:instrText>
        </w:r>
        <w:r w:rsidR="0004090F">
          <w:rPr>
            <w:noProof/>
            <w:webHidden/>
          </w:rPr>
        </w:r>
        <w:r w:rsidR="0004090F">
          <w:rPr>
            <w:noProof/>
            <w:webHidden/>
          </w:rPr>
          <w:fldChar w:fldCharType="separate"/>
        </w:r>
        <w:r w:rsidR="0004090F">
          <w:rPr>
            <w:noProof/>
            <w:webHidden/>
          </w:rPr>
          <w:t>63</w:t>
        </w:r>
        <w:r w:rsidR="0004090F">
          <w:rPr>
            <w:noProof/>
            <w:webHidden/>
          </w:rPr>
          <w:fldChar w:fldCharType="end"/>
        </w:r>
      </w:hyperlink>
    </w:p>
    <w:p w14:paraId="3139F6D4" w14:textId="77777777" w:rsidR="0004090F" w:rsidRPr="009D0A8C" w:rsidRDefault="00DC5B59">
      <w:pPr>
        <w:pStyle w:val="TOC2"/>
        <w:tabs>
          <w:tab w:val="right" w:leader="dot" w:pos="9580"/>
        </w:tabs>
        <w:rPr>
          <w:noProof/>
          <w:lang w:val="en-GB" w:eastAsia="en-GB"/>
        </w:rPr>
      </w:pPr>
      <w:hyperlink w:anchor="_Toc473043530" w:history="1">
        <w:r w:rsidR="0004090F" w:rsidRPr="009339DA">
          <w:rPr>
            <w:rStyle w:val="Hyperlink"/>
            <w:b/>
            <w:noProof/>
          </w:rPr>
          <w:t>SCREEN 08_120</w:t>
        </w:r>
        <w:r w:rsidR="0004090F">
          <w:rPr>
            <w:noProof/>
            <w:webHidden/>
          </w:rPr>
          <w:tab/>
        </w:r>
        <w:r w:rsidR="0004090F">
          <w:rPr>
            <w:noProof/>
            <w:webHidden/>
          </w:rPr>
          <w:fldChar w:fldCharType="begin"/>
        </w:r>
        <w:r w:rsidR="0004090F">
          <w:rPr>
            <w:noProof/>
            <w:webHidden/>
          </w:rPr>
          <w:instrText xml:space="preserve"> PAGEREF _Toc473043530 \h </w:instrText>
        </w:r>
        <w:r w:rsidR="0004090F">
          <w:rPr>
            <w:noProof/>
            <w:webHidden/>
          </w:rPr>
        </w:r>
        <w:r w:rsidR="0004090F">
          <w:rPr>
            <w:noProof/>
            <w:webHidden/>
          </w:rPr>
          <w:fldChar w:fldCharType="separate"/>
        </w:r>
        <w:r w:rsidR="0004090F">
          <w:rPr>
            <w:noProof/>
            <w:webHidden/>
          </w:rPr>
          <w:t>65</w:t>
        </w:r>
        <w:r w:rsidR="0004090F">
          <w:rPr>
            <w:noProof/>
            <w:webHidden/>
          </w:rPr>
          <w:fldChar w:fldCharType="end"/>
        </w:r>
      </w:hyperlink>
    </w:p>
    <w:p w14:paraId="17BEFCDC" w14:textId="77777777" w:rsidR="0004090F" w:rsidRPr="009D0A8C" w:rsidRDefault="00DC5B59">
      <w:pPr>
        <w:pStyle w:val="TOC1"/>
        <w:rPr>
          <w:rFonts w:ascii="Calibri" w:hAnsi="Calibri"/>
          <w:b w:val="0"/>
          <w:lang w:val="en-GB" w:eastAsia="en-GB"/>
        </w:rPr>
      </w:pPr>
      <w:hyperlink w:anchor="_Toc473043531" w:history="1">
        <w:r w:rsidR="0004090F" w:rsidRPr="009339DA">
          <w:rPr>
            <w:rStyle w:val="Hyperlink"/>
          </w:rPr>
          <w:t>Topic 9: Quiz</w:t>
        </w:r>
        <w:r w:rsidR="0004090F">
          <w:rPr>
            <w:webHidden/>
          </w:rPr>
          <w:tab/>
        </w:r>
        <w:r w:rsidR="0004090F">
          <w:rPr>
            <w:webHidden/>
          </w:rPr>
          <w:fldChar w:fldCharType="begin"/>
        </w:r>
        <w:r w:rsidR="0004090F">
          <w:rPr>
            <w:webHidden/>
          </w:rPr>
          <w:instrText xml:space="preserve"> PAGEREF _Toc473043531 \h </w:instrText>
        </w:r>
        <w:r w:rsidR="0004090F">
          <w:rPr>
            <w:webHidden/>
          </w:rPr>
        </w:r>
        <w:r w:rsidR="0004090F">
          <w:rPr>
            <w:webHidden/>
          </w:rPr>
          <w:fldChar w:fldCharType="separate"/>
        </w:r>
        <w:r w:rsidR="0004090F">
          <w:rPr>
            <w:webHidden/>
          </w:rPr>
          <w:t>67</w:t>
        </w:r>
        <w:r w:rsidR="0004090F">
          <w:rPr>
            <w:webHidden/>
          </w:rPr>
          <w:fldChar w:fldCharType="end"/>
        </w:r>
      </w:hyperlink>
    </w:p>
    <w:p w14:paraId="14F72F3C" w14:textId="77777777" w:rsidR="0004090F" w:rsidRPr="009D0A8C" w:rsidRDefault="00DC5B59">
      <w:pPr>
        <w:pStyle w:val="TOC2"/>
        <w:tabs>
          <w:tab w:val="right" w:leader="dot" w:pos="9580"/>
        </w:tabs>
        <w:rPr>
          <w:noProof/>
          <w:lang w:val="en-GB" w:eastAsia="en-GB"/>
        </w:rPr>
      </w:pPr>
      <w:hyperlink w:anchor="_Toc473043532" w:history="1">
        <w:r w:rsidR="0004090F" w:rsidRPr="009339DA">
          <w:rPr>
            <w:rStyle w:val="Hyperlink"/>
            <w:b/>
            <w:noProof/>
          </w:rPr>
          <w:t>SCREEN 09_100</w:t>
        </w:r>
        <w:r w:rsidR="0004090F">
          <w:rPr>
            <w:noProof/>
            <w:webHidden/>
          </w:rPr>
          <w:tab/>
        </w:r>
        <w:r w:rsidR="0004090F">
          <w:rPr>
            <w:noProof/>
            <w:webHidden/>
          </w:rPr>
          <w:fldChar w:fldCharType="begin"/>
        </w:r>
        <w:r w:rsidR="0004090F">
          <w:rPr>
            <w:noProof/>
            <w:webHidden/>
          </w:rPr>
          <w:instrText xml:space="preserve"> PAGEREF _Toc473043532 \h </w:instrText>
        </w:r>
        <w:r w:rsidR="0004090F">
          <w:rPr>
            <w:noProof/>
            <w:webHidden/>
          </w:rPr>
        </w:r>
        <w:r w:rsidR="0004090F">
          <w:rPr>
            <w:noProof/>
            <w:webHidden/>
          </w:rPr>
          <w:fldChar w:fldCharType="separate"/>
        </w:r>
        <w:r w:rsidR="0004090F">
          <w:rPr>
            <w:noProof/>
            <w:webHidden/>
          </w:rPr>
          <w:t>67</w:t>
        </w:r>
        <w:r w:rsidR="0004090F">
          <w:rPr>
            <w:noProof/>
            <w:webHidden/>
          </w:rPr>
          <w:fldChar w:fldCharType="end"/>
        </w:r>
      </w:hyperlink>
    </w:p>
    <w:p w14:paraId="69DBC3D2" w14:textId="77777777" w:rsidR="0004090F" w:rsidRPr="009D0A8C" w:rsidRDefault="00DC5B59">
      <w:pPr>
        <w:pStyle w:val="TOC2"/>
        <w:tabs>
          <w:tab w:val="right" w:leader="dot" w:pos="9580"/>
        </w:tabs>
        <w:rPr>
          <w:noProof/>
          <w:lang w:val="en-GB" w:eastAsia="en-GB"/>
        </w:rPr>
      </w:pPr>
      <w:hyperlink w:anchor="_Toc473043533" w:history="1">
        <w:r w:rsidR="0004090F" w:rsidRPr="009339DA">
          <w:rPr>
            <w:rStyle w:val="Hyperlink"/>
            <w:b/>
            <w:noProof/>
          </w:rPr>
          <w:t>SCREEN 09_110</w:t>
        </w:r>
        <w:r w:rsidR="0004090F">
          <w:rPr>
            <w:noProof/>
            <w:webHidden/>
          </w:rPr>
          <w:tab/>
        </w:r>
        <w:r w:rsidR="0004090F">
          <w:rPr>
            <w:noProof/>
            <w:webHidden/>
          </w:rPr>
          <w:fldChar w:fldCharType="begin"/>
        </w:r>
        <w:r w:rsidR="0004090F">
          <w:rPr>
            <w:noProof/>
            <w:webHidden/>
          </w:rPr>
          <w:instrText xml:space="preserve"> PAGEREF _Toc473043533 \h </w:instrText>
        </w:r>
        <w:r w:rsidR="0004090F">
          <w:rPr>
            <w:noProof/>
            <w:webHidden/>
          </w:rPr>
        </w:r>
        <w:r w:rsidR="0004090F">
          <w:rPr>
            <w:noProof/>
            <w:webHidden/>
          </w:rPr>
          <w:fldChar w:fldCharType="separate"/>
        </w:r>
        <w:r w:rsidR="0004090F">
          <w:rPr>
            <w:noProof/>
            <w:webHidden/>
          </w:rPr>
          <w:t>68</w:t>
        </w:r>
        <w:r w:rsidR="0004090F">
          <w:rPr>
            <w:noProof/>
            <w:webHidden/>
          </w:rPr>
          <w:fldChar w:fldCharType="end"/>
        </w:r>
      </w:hyperlink>
    </w:p>
    <w:p w14:paraId="2EF443E1" w14:textId="77777777" w:rsidR="0004090F" w:rsidRPr="009D0A8C" w:rsidRDefault="00DC5B59">
      <w:pPr>
        <w:pStyle w:val="TOC2"/>
        <w:tabs>
          <w:tab w:val="right" w:leader="dot" w:pos="9580"/>
        </w:tabs>
        <w:rPr>
          <w:noProof/>
          <w:lang w:val="en-GB" w:eastAsia="en-GB"/>
        </w:rPr>
      </w:pPr>
      <w:hyperlink w:anchor="_Toc473043534" w:history="1">
        <w:r w:rsidR="0004090F" w:rsidRPr="009339DA">
          <w:rPr>
            <w:rStyle w:val="Hyperlink"/>
            <w:b/>
            <w:noProof/>
          </w:rPr>
          <w:t>SCREEN 09_120</w:t>
        </w:r>
        <w:r w:rsidR="0004090F">
          <w:rPr>
            <w:noProof/>
            <w:webHidden/>
          </w:rPr>
          <w:tab/>
        </w:r>
        <w:r w:rsidR="0004090F">
          <w:rPr>
            <w:noProof/>
            <w:webHidden/>
          </w:rPr>
          <w:fldChar w:fldCharType="begin"/>
        </w:r>
        <w:r w:rsidR="0004090F">
          <w:rPr>
            <w:noProof/>
            <w:webHidden/>
          </w:rPr>
          <w:instrText xml:space="preserve"> PAGEREF _Toc473043534 \h </w:instrText>
        </w:r>
        <w:r w:rsidR="0004090F">
          <w:rPr>
            <w:noProof/>
            <w:webHidden/>
          </w:rPr>
        </w:r>
        <w:r w:rsidR="0004090F">
          <w:rPr>
            <w:noProof/>
            <w:webHidden/>
          </w:rPr>
          <w:fldChar w:fldCharType="separate"/>
        </w:r>
        <w:r w:rsidR="0004090F">
          <w:rPr>
            <w:noProof/>
            <w:webHidden/>
          </w:rPr>
          <w:t>69</w:t>
        </w:r>
        <w:r w:rsidR="0004090F">
          <w:rPr>
            <w:noProof/>
            <w:webHidden/>
          </w:rPr>
          <w:fldChar w:fldCharType="end"/>
        </w:r>
      </w:hyperlink>
    </w:p>
    <w:p w14:paraId="6BDCDA7D" w14:textId="77777777" w:rsidR="0004090F" w:rsidRPr="009D0A8C" w:rsidRDefault="00DC5B59">
      <w:pPr>
        <w:pStyle w:val="TOC2"/>
        <w:tabs>
          <w:tab w:val="right" w:leader="dot" w:pos="9580"/>
        </w:tabs>
        <w:rPr>
          <w:noProof/>
          <w:lang w:val="en-GB" w:eastAsia="en-GB"/>
        </w:rPr>
      </w:pPr>
      <w:hyperlink w:anchor="_Toc473043535" w:history="1">
        <w:r w:rsidR="0004090F" w:rsidRPr="009339DA">
          <w:rPr>
            <w:rStyle w:val="Hyperlink"/>
            <w:b/>
            <w:noProof/>
          </w:rPr>
          <w:t>SCREEN 09_130</w:t>
        </w:r>
        <w:r w:rsidR="0004090F">
          <w:rPr>
            <w:noProof/>
            <w:webHidden/>
          </w:rPr>
          <w:tab/>
        </w:r>
        <w:r w:rsidR="0004090F">
          <w:rPr>
            <w:noProof/>
            <w:webHidden/>
          </w:rPr>
          <w:fldChar w:fldCharType="begin"/>
        </w:r>
        <w:r w:rsidR="0004090F">
          <w:rPr>
            <w:noProof/>
            <w:webHidden/>
          </w:rPr>
          <w:instrText xml:space="preserve"> PAGEREF _Toc473043535 \h </w:instrText>
        </w:r>
        <w:r w:rsidR="0004090F">
          <w:rPr>
            <w:noProof/>
            <w:webHidden/>
          </w:rPr>
        </w:r>
        <w:r w:rsidR="0004090F">
          <w:rPr>
            <w:noProof/>
            <w:webHidden/>
          </w:rPr>
          <w:fldChar w:fldCharType="separate"/>
        </w:r>
        <w:r w:rsidR="0004090F">
          <w:rPr>
            <w:noProof/>
            <w:webHidden/>
          </w:rPr>
          <w:t>70</w:t>
        </w:r>
        <w:r w:rsidR="0004090F">
          <w:rPr>
            <w:noProof/>
            <w:webHidden/>
          </w:rPr>
          <w:fldChar w:fldCharType="end"/>
        </w:r>
      </w:hyperlink>
    </w:p>
    <w:p w14:paraId="12B6DFC1" w14:textId="77777777" w:rsidR="0004090F" w:rsidRPr="009D0A8C" w:rsidRDefault="00DC5B59">
      <w:pPr>
        <w:pStyle w:val="TOC2"/>
        <w:tabs>
          <w:tab w:val="right" w:leader="dot" w:pos="9580"/>
        </w:tabs>
        <w:rPr>
          <w:noProof/>
          <w:lang w:val="en-GB" w:eastAsia="en-GB"/>
        </w:rPr>
      </w:pPr>
      <w:hyperlink w:anchor="_Toc473043536" w:history="1">
        <w:r w:rsidR="0004090F" w:rsidRPr="009339DA">
          <w:rPr>
            <w:rStyle w:val="Hyperlink"/>
            <w:b/>
            <w:noProof/>
          </w:rPr>
          <w:t>SCREEN 09_140</w:t>
        </w:r>
        <w:r w:rsidR="0004090F">
          <w:rPr>
            <w:noProof/>
            <w:webHidden/>
          </w:rPr>
          <w:tab/>
        </w:r>
        <w:r w:rsidR="0004090F">
          <w:rPr>
            <w:noProof/>
            <w:webHidden/>
          </w:rPr>
          <w:fldChar w:fldCharType="begin"/>
        </w:r>
        <w:r w:rsidR="0004090F">
          <w:rPr>
            <w:noProof/>
            <w:webHidden/>
          </w:rPr>
          <w:instrText xml:space="preserve"> PAGEREF _Toc473043536 \h </w:instrText>
        </w:r>
        <w:r w:rsidR="0004090F">
          <w:rPr>
            <w:noProof/>
            <w:webHidden/>
          </w:rPr>
        </w:r>
        <w:r w:rsidR="0004090F">
          <w:rPr>
            <w:noProof/>
            <w:webHidden/>
          </w:rPr>
          <w:fldChar w:fldCharType="separate"/>
        </w:r>
        <w:r w:rsidR="0004090F">
          <w:rPr>
            <w:noProof/>
            <w:webHidden/>
          </w:rPr>
          <w:t>71</w:t>
        </w:r>
        <w:r w:rsidR="0004090F">
          <w:rPr>
            <w:noProof/>
            <w:webHidden/>
          </w:rPr>
          <w:fldChar w:fldCharType="end"/>
        </w:r>
      </w:hyperlink>
    </w:p>
    <w:p w14:paraId="0CB2A9C9" w14:textId="77777777" w:rsidR="0004090F" w:rsidRPr="009D0A8C" w:rsidRDefault="00DC5B59">
      <w:pPr>
        <w:pStyle w:val="TOC2"/>
        <w:tabs>
          <w:tab w:val="right" w:leader="dot" w:pos="9580"/>
        </w:tabs>
        <w:rPr>
          <w:noProof/>
          <w:lang w:val="en-GB" w:eastAsia="en-GB"/>
        </w:rPr>
      </w:pPr>
      <w:hyperlink w:anchor="_Toc473043537" w:history="1">
        <w:r w:rsidR="0004090F" w:rsidRPr="009339DA">
          <w:rPr>
            <w:rStyle w:val="Hyperlink"/>
            <w:b/>
            <w:noProof/>
          </w:rPr>
          <w:t>SCREEN 09_150</w:t>
        </w:r>
        <w:r w:rsidR="0004090F">
          <w:rPr>
            <w:noProof/>
            <w:webHidden/>
          </w:rPr>
          <w:tab/>
        </w:r>
        <w:r w:rsidR="0004090F">
          <w:rPr>
            <w:noProof/>
            <w:webHidden/>
          </w:rPr>
          <w:fldChar w:fldCharType="begin"/>
        </w:r>
        <w:r w:rsidR="0004090F">
          <w:rPr>
            <w:noProof/>
            <w:webHidden/>
          </w:rPr>
          <w:instrText xml:space="preserve"> PAGEREF _Toc473043537 \h </w:instrText>
        </w:r>
        <w:r w:rsidR="0004090F">
          <w:rPr>
            <w:noProof/>
            <w:webHidden/>
          </w:rPr>
        </w:r>
        <w:r w:rsidR="0004090F">
          <w:rPr>
            <w:noProof/>
            <w:webHidden/>
          </w:rPr>
          <w:fldChar w:fldCharType="separate"/>
        </w:r>
        <w:r w:rsidR="0004090F">
          <w:rPr>
            <w:noProof/>
            <w:webHidden/>
          </w:rPr>
          <w:t>72</w:t>
        </w:r>
        <w:r w:rsidR="0004090F">
          <w:rPr>
            <w:noProof/>
            <w:webHidden/>
          </w:rPr>
          <w:fldChar w:fldCharType="end"/>
        </w:r>
      </w:hyperlink>
    </w:p>
    <w:p w14:paraId="3D28401D" w14:textId="77777777" w:rsidR="0004090F" w:rsidRPr="009D0A8C" w:rsidRDefault="00DC5B59">
      <w:pPr>
        <w:pStyle w:val="TOC2"/>
        <w:tabs>
          <w:tab w:val="right" w:leader="dot" w:pos="9580"/>
        </w:tabs>
        <w:rPr>
          <w:noProof/>
          <w:lang w:val="en-GB" w:eastAsia="en-GB"/>
        </w:rPr>
      </w:pPr>
      <w:hyperlink w:anchor="_Toc473043538" w:history="1">
        <w:r w:rsidR="0004090F" w:rsidRPr="009339DA">
          <w:rPr>
            <w:rStyle w:val="Hyperlink"/>
            <w:b/>
            <w:noProof/>
          </w:rPr>
          <w:t>SCREEN 09_160</w:t>
        </w:r>
        <w:r w:rsidR="0004090F">
          <w:rPr>
            <w:noProof/>
            <w:webHidden/>
          </w:rPr>
          <w:tab/>
        </w:r>
        <w:r w:rsidR="0004090F">
          <w:rPr>
            <w:noProof/>
            <w:webHidden/>
          </w:rPr>
          <w:fldChar w:fldCharType="begin"/>
        </w:r>
        <w:r w:rsidR="0004090F">
          <w:rPr>
            <w:noProof/>
            <w:webHidden/>
          </w:rPr>
          <w:instrText xml:space="preserve"> PAGEREF _Toc473043538 \h </w:instrText>
        </w:r>
        <w:r w:rsidR="0004090F">
          <w:rPr>
            <w:noProof/>
            <w:webHidden/>
          </w:rPr>
        </w:r>
        <w:r w:rsidR="0004090F">
          <w:rPr>
            <w:noProof/>
            <w:webHidden/>
          </w:rPr>
          <w:fldChar w:fldCharType="separate"/>
        </w:r>
        <w:r w:rsidR="0004090F">
          <w:rPr>
            <w:noProof/>
            <w:webHidden/>
          </w:rPr>
          <w:t>73</w:t>
        </w:r>
        <w:r w:rsidR="0004090F">
          <w:rPr>
            <w:noProof/>
            <w:webHidden/>
          </w:rPr>
          <w:fldChar w:fldCharType="end"/>
        </w:r>
      </w:hyperlink>
    </w:p>
    <w:p w14:paraId="4C3065F0" w14:textId="77777777" w:rsidR="0004090F" w:rsidRPr="009D0A8C" w:rsidRDefault="00DC5B59">
      <w:pPr>
        <w:pStyle w:val="TOC2"/>
        <w:tabs>
          <w:tab w:val="right" w:leader="dot" w:pos="9580"/>
        </w:tabs>
        <w:rPr>
          <w:noProof/>
          <w:lang w:val="en-GB" w:eastAsia="en-GB"/>
        </w:rPr>
      </w:pPr>
      <w:hyperlink w:anchor="_Toc473043539" w:history="1">
        <w:r w:rsidR="0004090F" w:rsidRPr="009339DA">
          <w:rPr>
            <w:rStyle w:val="Hyperlink"/>
            <w:b/>
            <w:noProof/>
          </w:rPr>
          <w:t>SCREEN 09_170</w:t>
        </w:r>
        <w:r w:rsidR="0004090F">
          <w:rPr>
            <w:noProof/>
            <w:webHidden/>
          </w:rPr>
          <w:tab/>
        </w:r>
        <w:r w:rsidR="0004090F">
          <w:rPr>
            <w:noProof/>
            <w:webHidden/>
          </w:rPr>
          <w:fldChar w:fldCharType="begin"/>
        </w:r>
        <w:r w:rsidR="0004090F">
          <w:rPr>
            <w:noProof/>
            <w:webHidden/>
          </w:rPr>
          <w:instrText xml:space="preserve"> PAGEREF _Toc473043539 \h </w:instrText>
        </w:r>
        <w:r w:rsidR="0004090F">
          <w:rPr>
            <w:noProof/>
            <w:webHidden/>
          </w:rPr>
        </w:r>
        <w:r w:rsidR="0004090F">
          <w:rPr>
            <w:noProof/>
            <w:webHidden/>
          </w:rPr>
          <w:fldChar w:fldCharType="separate"/>
        </w:r>
        <w:r w:rsidR="0004090F">
          <w:rPr>
            <w:noProof/>
            <w:webHidden/>
          </w:rPr>
          <w:t>74</w:t>
        </w:r>
        <w:r w:rsidR="0004090F">
          <w:rPr>
            <w:noProof/>
            <w:webHidden/>
          </w:rPr>
          <w:fldChar w:fldCharType="end"/>
        </w:r>
      </w:hyperlink>
    </w:p>
    <w:p w14:paraId="77C37403" w14:textId="77777777" w:rsidR="0004090F" w:rsidRPr="009D0A8C" w:rsidRDefault="00DC5B59">
      <w:pPr>
        <w:pStyle w:val="TOC2"/>
        <w:tabs>
          <w:tab w:val="right" w:leader="dot" w:pos="9580"/>
        </w:tabs>
        <w:rPr>
          <w:noProof/>
          <w:lang w:val="en-GB" w:eastAsia="en-GB"/>
        </w:rPr>
      </w:pPr>
      <w:hyperlink w:anchor="_Toc473043540" w:history="1">
        <w:r w:rsidR="0004090F" w:rsidRPr="009339DA">
          <w:rPr>
            <w:rStyle w:val="Hyperlink"/>
            <w:b/>
            <w:noProof/>
          </w:rPr>
          <w:t>SCREEN 09_180</w:t>
        </w:r>
        <w:r w:rsidR="0004090F">
          <w:rPr>
            <w:noProof/>
            <w:webHidden/>
          </w:rPr>
          <w:tab/>
        </w:r>
        <w:r w:rsidR="0004090F">
          <w:rPr>
            <w:noProof/>
            <w:webHidden/>
          </w:rPr>
          <w:fldChar w:fldCharType="begin"/>
        </w:r>
        <w:r w:rsidR="0004090F">
          <w:rPr>
            <w:noProof/>
            <w:webHidden/>
          </w:rPr>
          <w:instrText xml:space="preserve"> PAGEREF _Toc473043540 \h </w:instrText>
        </w:r>
        <w:r w:rsidR="0004090F">
          <w:rPr>
            <w:noProof/>
            <w:webHidden/>
          </w:rPr>
        </w:r>
        <w:r w:rsidR="0004090F">
          <w:rPr>
            <w:noProof/>
            <w:webHidden/>
          </w:rPr>
          <w:fldChar w:fldCharType="separate"/>
        </w:r>
        <w:r w:rsidR="0004090F">
          <w:rPr>
            <w:noProof/>
            <w:webHidden/>
          </w:rPr>
          <w:t>75</w:t>
        </w:r>
        <w:r w:rsidR="0004090F">
          <w:rPr>
            <w:noProof/>
            <w:webHidden/>
          </w:rPr>
          <w:fldChar w:fldCharType="end"/>
        </w:r>
      </w:hyperlink>
    </w:p>
    <w:p w14:paraId="20469067" w14:textId="77777777" w:rsidR="0004090F" w:rsidRPr="009D0A8C" w:rsidRDefault="00DC5B59">
      <w:pPr>
        <w:pStyle w:val="TOC2"/>
        <w:tabs>
          <w:tab w:val="right" w:leader="dot" w:pos="9580"/>
        </w:tabs>
        <w:rPr>
          <w:noProof/>
          <w:lang w:val="en-GB" w:eastAsia="en-GB"/>
        </w:rPr>
      </w:pPr>
      <w:hyperlink w:anchor="_Toc473043541" w:history="1">
        <w:r w:rsidR="0004090F" w:rsidRPr="009339DA">
          <w:rPr>
            <w:rStyle w:val="Hyperlink"/>
            <w:b/>
            <w:noProof/>
          </w:rPr>
          <w:t>SCREEN 09_190</w:t>
        </w:r>
        <w:r w:rsidR="0004090F">
          <w:rPr>
            <w:noProof/>
            <w:webHidden/>
          </w:rPr>
          <w:tab/>
        </w:r>
        <w:r w:rsidR="0004090F">
          <w:rPr>
            <w:noProof/>
            <w:webHidden/>
          </w:rPr>
          <w:fldChar w:fldCharType="begin"/>
        </w:r>
        <w:r w:rsidR="0004090F">
          <w:rPr>
            <w:noProof/>
            <w:webHidden/>
          </w:rPr>
          <w:instrText xml:space="preserve"> PAGEREF _Toc473043541 \h </w:instrText>
        </w:r>
        <w:r w:rsidR="0004090F">
          <w:rPr>
            <w:noProof/>
            <w:webHidden/>
          </w:rPr>
        </w:r>
        <w:r w:rsidR="0004090F">
          <w:rPr>
            <w:noProof/>
            <w:webHidden/>
          </w:rPr>
          <w:fldChar w:fldCharType="separate"/>
        </w:r>
        <w:r w:rsidR="0004090F">
          <w:rPr>
            <w:noProof/>
            <w:webHidden/>
          </w:rPr>
          <w:t>76</w:t>
        </w:r>
        <w:r w:rsidR="0004090F">
          <w:rPr>
            <w:noProof/>
            <w:webHidden/>
          </w:rPr>
          <w:fldChar w:fldCharType="end"/>
        </w:r>
      </w:hyperlink>
    </w:p>
    <w:p w14:paraId="4E1E75E4" w14:textId="77777777" w:rsidR="0004090F" w:rsidRPr="009D0A8C" w:rsidRDefault="00DC5B59">
      <w:pPr>
        <w:pStyle w:val="TOC2"/>
        <w:tabs>
          <w:tab w:val="right" w:leader="dot" w:pos="9580"/>
        </w:tabs>
        <w:rPr>
          <w:noProof/>
          <w:lang w:val="en-GB" w:eastAsia="en-GB"/>
        </w:rPr>
      </w:pPr>
      <w:hyperlink w:anchor="_Toc473043542" w:history="1">
        <w:r w:rsidR="0004090F" w:rsidRPr="009339DA">
          <w:rPr>
            <w:rStyle w:val="Hyperlink"/>
            <w:b/>
            <w:noProof/>
          </w:rPr>
          <w:t>SCREEN 09_200</w:t>
        </w:r>
        <w:r w:rsidR="0004090F">
          <w:rPr>
            <w:noProof/>
            <w:webHidden/>
          </w:rPr>
          <w:tab/>
        </w:r>
        <w:r w:rsidR="0004090F">
          <w:rPr>
            <w:noProof/>
            <w:webHidden/>
          </w:rPr>
          <w:fldChar w:fldCharType="begin"/>
        </w:r>
        <w:r w:rsidR="0004090F">
          <w:rPr>
            <w:noProof/>
            <w:webHidden/>
          </w:rPr>
          <w:instrText xml:space="preserve"> PAGEREF _Toc473043542 \h </w:instrText>
        </w:r>
        <w:r w:rsidR="0004090F">
          <w:rPr>
            <w:noProof/>
            <w:webHidden/>
          </w:rPr>
        </w:r>
        <w:r w:rsidR="0004090F">
          <w:rPr>
            <w:noProof/>
            <w:webHidden/>
          </w:rPr>
          <w:fldChar w:fldCharType="separate"/>
        </w:r>
        <w:r w:rsidR="0004090F">
          <w:rPr>
            <w:noProof/>
            <w:webHidden/>
          </w:rPr>
          <w:t>77</w:t>
        </w:r>
        <w:r w:rsidR="0004090F">
          <w:rPr>
            <w:noProof/>
            <w:webHidden/>
          </w:rPr>
          <w:fldChar w:fldCharType="end"/>
        </w:r>
      </w:hyperlink>
    </w:p>
    <w:p w14:paraId="019D87B2" w14:textId="77777777" w:rsidR="0004090F" w:rsidRPr="009D0A8C" w:rsidRDefault="00DC5B59">
      <w:pPr>
        <w:pStyle w:val="TOC2"/>
        <w:tabs>
          <w:tab w:val="right" w:leader="dot" w:pos="9580"/>
        </w:tabs>
        <w:rPr>
          <w:noProof/>
          <w:lang w:val="en-GB" w:eastAsia="en-GB"/>
        </w:rPr>
      </w:pPr>
      <w:hyperlink w:anchor="_Toc473043543" w:history="1">
        <w:r w:rsidR="0004090F" w:rsidRPr="009339DA">
          <w:rPr>
            <w:rStyle w:val="Hyperlink"/>
            <w:b/>
            <w:noProof/>
          </w:rPr>
          <w:t>SCREEN 09_210</w:t>
        </w:r>
        <w:r w:rsidR="0004090F">
          <w:rPr>
            <w:noProof/>
            <w:webHidden/>
          </w:rPr>
          <w:tab/>
        </w:r>
        <w:r w:rsidR="0004090F">
          <w:rPr>
            <w:noProof/>
            <w:webHidden/>
          </w:rPr>
          <w:fldChar w:fldCharType="begin"/>
        </w:r>
        <w:r w:rsidR="0004090F">
          <w:rPr>
            <w:noProof/>
            <w:webHidden/>
          </w:rPr>
          <w:instrText xml:space="preserve"> PAGEREF _Toc473043543 \h </w:instrText>
        </w:r>
        <w:r w:rsidR="0004090F">
          <w:rPr>
            <w:noProof/>
            <w:webHidden/>
          </w:rPr>
        </w:r>
        <w:r w:rsidR="0004090F">
          <w:rPr>
            <w:noProof/>
            <w:webHidden/>
          </w:rPr>
          <w:fldChar w:fldCharType="separate"/>
        </w:r>
        <w:r w:rsidR="0004090F">
          <w:rPr>
            <w:noProof/>
            <w:webHidden/>
          </w:rPr>
          <w:t>78</w:t>
        </w:r>
        <w:r w:rsidR="0004090F">
          <w:rPr>
            <w:noProof/>
            <w:webHidden/>
          </w:rPr>
          <w:fldChar w:fldCharType="end"/>
        </w:r>
      </w:hyperlink>
    </w:p>
    <w:p w14:paraId="136B5F4E" w14:textId="77777777" w:rsidR="0004090F" w:rsidRPr="009D0A8C" w:rsidRDefault="00DC5B59">
      <w:pPr>
        <w:pStyle w:val="TOC2"/>
        <w:tabs>
          <w:tab w:val="right" w:leader="dot" w:pos="9580"/>
        </w:tabs>
        <w:rPr>
          <w:noProof/>
          <w:lang w:val="en-GB" w:eastAsia="en-GB"/>
        </w:rPr>
      </w:pPr>
      <w:hyperlink w:anchor="_Toc473043544" w:history="1">
        <w:r w:rsidR="0004090F" w:rsidRPr="009339DA">
          <w:rPr>
            <w:rStyle w:val="Hyperlink"/>
            <w:b/>
            <w:noProof/>
          </w:rPr>
          <w:t>SCREEN 09_220</w:t>
        </w:r>
        <w:r w:rsidR="0004090F">
          <w:rPr>
            <w:noProof/>
            <w:webHidden/>
          </w:rPr>
          <w:tab/>
        </w:r>
        <w:r w:rsidR="0004090F">
          <w:rPr>
            <w:noProof/>
            <w:webHidden/>
          </w:rPr>
          <w:fldChar w:fldCharType="begin"/>
        </w:r>
        <w:r w:rsidR="0004090F">
          <w:rPr>
            <w:noProof/>
            <w:webHidden/>
          </w:rPr>
          <w:instrText xml:space="preserve"> PAGEREF _Toc473043544 \h </w:instrText>
        </w:r>
        <w:r w:rsidR="0004090F">
          <w:rPr>
            <w:noProof/>
            <w:webHidden/>
          </w:rPr>
        </w:r>
        <w:r w:rsidR="0004090F">
          <w:rPr>
            <w:noProof/>
            <w:webHidden/>
          </w:rPr>
          <w:fldChar w:fldCharType="separate"/>
        </w:r>
        <w:r w:rsidR="0004090F">
          <w:rPr>
            <w:noProof/>
            <w:webHidden/>
          </w:rPr>
          <w:t>79</w:t>
        </w:r>
        <w:r w:rsidR="0004090F">
          <w:rPr>
            <w:noProof/>
            <w:webHidden/>
          </w:rPr>
          <w:fldChar w:fldCharType="end"/>
        </w:r>
      </w:hyperlink>
    </w:p>
    <w:p w14:paraId="1933EA30" w14:textId="77777777" w:rsidR="0004090F" w:rsidRPr="009D0A8C" w:rsidRDefault="00DC5B59">
      <w:pPr>
        <w:pStyle w:val="TOC2"/>
        <w:tabs>
          <w:tab w:val="right" w:leader="dot" w:pos="9580"/>
        </w:tabs>
        <w:rPr>
          <w:noProof/>
          <w:lang w:val="en-GB" w:eastAsia="en-GB"/>
        </w:rPr>
      </w:pPr>
      <w:hyperlink w:anchor="_Toc473043545" w:history="1">
        <w:r w:rsidR="0004090F" w:rsidRPr="009339DA">
          <w:rPr>
            <w:rStyle w:val="Hyperlink"/>
            <w:b/>
            <w:noProof/>
          </w:rPr>
          <w:t>SCREEN 09_230</w:t>
        </w:r>
        <w:r w:rsidR="0004090F">
          <w:rPr>
            <w:noProof/>
            <w:webHidden/>
          </w:rPr>
          <w:tab/>
        </w:r>
        <w:r w:rsidR="0004090F">
          <w:rPr>
            <w:noProof/>
            <w:webHidden/>
          </w:rPr>
          <w:fldChar w:fldCharType="begin"/>
        </w:r>
        <w:r w:rsidR="0004090F">
          <w:rPr>
            <w:noProof/>
            <w:webHidden/>
          </w:rPr>
          <w:instrText xml:space="preserve"> PAGEREF _Toc473043545 \h </w:instrText>
        </w:r>
        <w:r w:rsidR="0004090F">
          <w:rPr>
            <w:noProof/>
            <w:webHidden/>
          </w:rPr>
        </w:r>
        <w:r w:rsidR="0004090F">
          <w:rPr>
            <w:noProof/>
            <w:webHidden/>
          </w:rPr>
          <w:fldChar w:fldCharType="separate"/>
        </w:r>
        <w:r w:rsidR="0004090F">
          <w:rPr>
            <w:noProof/>
            <w:webHidden/>
          </w:rPr>
          <w:t>80</w:t>
        </w:r>
        <w:r w:rsidR="0004090F">
          <w:rPr>
            <w:noProof/>
            <w:webHidden/>
          </w:rPr>
          <w:fldChar w:fldCharType="end"/>
        </w:r>
      </w:hyperlink>
    </w:p>
    <w:p w14:paraId="77ABF0EA" w14:textId="77777777" w:rsidR="0004090F" w:rsidRPr="009D0A8C" w:rsidRDefault="00DC5B59">
      <w:pPr>
        <w:pStyle w:val="TOC2"/>
        <w:tabs>
          <w:tab w:val="right" w:leader="dot" w:pos="9580"/>
        </w:tabs>
        <w:rPr>
          <w:noProof/>
          <w:lang w:val="en-GB" w:eastAsia="en-GB"/>
        </w:rPr>
      </w:pPr>
      <w:hyperlink w:anchor="_Toc473043546" w:history="1">
        <w:r w:rsidR="0004090F" w:rsidRPr="009339DA">
          <w:rPr>
            <w:rStyle w:val="Hyperlink"/>
            <w:b/>
            <w:noProof/>
          </w:rPr>
          <w:t>SCREEN 09_240</w:t>
        </w:r>
        <w:r w:rsidR="0004090F">
          <w:rPr>
            <w:noProof/>
            <w:webHidden/>
          </w:rPr>
          <w:tab/>
        </w:r>
        <w:r w:rsidR="0004090F">
          <w:rPr>
            <w:noProof/>
            <w:webHidden/>
          </w:rPr>
          <w:fldChar w:fldCharType="begin"/>
        </w:r>
        <w:r w:rsidR="0004090F">
          <w:rPr>
            <w:noProof/>
            <w:webHidden/>
          </w:rPr>
          <w:instrText xml:space="preserve"> PAGEREF _Toc473043546 \h </w:instrText>
        </w:r>
        <w:r w:rsidR="0004090F">
          <w:rPr>
            <w:noProof/>
            <w:webHidden/>
          </w:rPr>
        </w:r>
        <w:r w:rsidR="0004090F">
          <w:rPr>
            <w:noProof/>
            <w:webHidden/>
          </w:rPr>
          <w:fldChar w:fldCharType="separate"/>
        </w:r>
        <w:r w:rsidR="0004090F">
          <w:rPr>
            <w:noProof/>
            <w:webHidden/>
          </w:rPr>
          <w:t>81</w:t>
        </w:r>
        <w:r w:rsidR="0004090F">
          <w:rPr>
            <w:noProof/>
            <w:webHidden/>
          </w:rPr>
          <w:fldChar w:fldCharType="end"/>
        </w:r>
      </w:hyperlink>
    </w:p>
    <w:p w14:paraId="1A462F6B" w14:textId="77777777" w:rsidR="0004090F" w:rsidRPr="009D0A8C" w:rsidRDefault="00DC5B59">
      <w:pPr>
        <w:pStyle w:val="TOC2"/>
        <w:tabs>
          <w:tab w:val="right" w:leader="dot" w:pos="9580"/>
        </w:tabs>
        <w:rPr>
          <w:noProof/>
          <w:lang w:val="en-GB" w:eastAsia="en-GB"/>
        </w:rPr>
      </w:pPr>
      <w:hyperlink w:anchor="_Toc473043547" w:history="1">
        <w:r w:rsidR="0004090F" w:rsidRPr="009339DA">
          <w:rPr>
            <w:rStyle w:val="Hyperlink"/>
            <w:b/>
            <w:noProof/>
          </w:rPr>
          <w:t>SCREEN 09_250</w:t>
        </w:r>
        <w:r w:rsidR="0004090F">
          <w:rPr>
            <w:noProof/>
            <w:webHidden/>
          </w:rPr>
          <w:tab/>
        </w:r>
        <w:r w:rsidR="0004090F">
          <w:rPr>
            <w:noProof/>
            <w:webHidden/>
          </w:rPr>
          <w:fldChar w:fldCharType="begin"/>
        </w:r>
        <w:r w:rsidR="0004090F">
          <w:rPr>
            <w:noProof/>
            <w:webHidden/>
          </w:rPr>
          <w:instrText xml:space="preserve"> PAGEREF _Toc473043547 \h </w:instrText>
        </w:r>
        <w:r w:rsidR="0004090F">
          <w:rPr>
            <w:noProof/>
            <w:webHidden/>
          </w:rPr>
        </w:r>
        <w:r w:rsidR="0004090F">
          <w:rPr>
            <w:noProof/>
            <w:webHidden/>
          </w:rPr>
          <w:fldChar w:fldCharType="separate"/>
        </w:r>
        <w:r w:rsidR="0004090F">
          <w:rPr>
            <w:noProof/>
            <w:webHidden/>
          </w:rPr>
          <w:t>82</w:t>
        </w:r>
        <w:r w:rsidR="0004090F">
          <w:rPr>
            <w:noProof/>
            <w:webHidden/>
          </w:rPr>
          <w:fldChar w:fldCharType="end"/>
        </w:r>
      </w:hyperlink>
    </w:p>
    <w:p w14:paraId="1195D50B" w14:textId="77777777" w:rsidR="0004090F" w:rsidRPr="009D0A8C" w:rsidRDefault="00DC5B59">
      <w:pPr>
        <w:pStyle w:val="TOC2"/>
        <w:tabs>
          <w:tab w:val="right" w:leader="dot" w:pos="9580"/>
        </w:tabs>
        <w:rPr>
          <w:noProof/>
          <w:lang w:val="en-GB" w:eastAsia="en-GB"/>
        </w:rPr>
      </w:pPr>
      <w:hyperlink w:anchor="_Toc473043548" w:history="1">
        <w:r w:rsidR="0004090F" w:rsidRPr="009339DA">
          <w:rPr>
            <w:rStyle w:val="Hyperlink"/>
            <w:b/>
            <w:noProof/>
          </w:rPr>
          <w:t>SCREEN 09_260</w:t>
        </w:r>
        <w:r w:rsidR="0004090F">
          <w:rPr>
            <w:noProof/>
            <w:webHidden/>
          </w:rPr>
          <w:tab/>
        </w:r>
        <w:r w:rsidR="0004090F">
          <w:rPr>
            <w:noProof/>
            <w:webHidden/>
          </w:rPr>
          <w:fldChar w:fldCharType="begin"/>
        </w:r>
        <w:r w:rsidR="0004090F">
          <w:rPr>
            <w:noProof/>
            <w:webHidden/>
          </w:rPr>
          <w:instrText xml:space="preserve"> PAGEREF _Toc473043548 \h </w:instrText>
        </w:r>
        <w:r w:rsidR="0004090F">
          <w:rPr>
            <w:noProof/>
            <w:webHidden/>
          </w:rPr>
        </w:r>
        <w:r w:rsidR="0004090F">
          <w:rPr>
            <w:noProof/>
            <w:webHidden/>
          </w:rPr>
          <w:fldChar w:fldCharType="separate"/>
        </w:r>
        <w:r w:rsidR="0004090F">
          <w:rPr>
            <w:noProof/>
            <w:webHidden/>
          </w:rPr>
          <w:t>83</w:t>
        </w:r>
        <w:r w:rsidR="0004090F">
          <w:rPr>
            <w:noProof/>
            <w:webHidden/>
          </w:rPr>
          <w:fldChar w:fldCharType="end"/>
        </w:r>
      </w:hyperlink>
    </w:p>
    <w:p w14:paraId="3C1AD12D" w14:textId="77777777" w:rsidR="0004090F" w:rsidRPr="009D0A8C" w:rsidRDefault="00DC5B59">
      <w:pPr>
        <w:pStyle w:val="TOC2"/>
        <w:tabs>
          <w:tab w:val="right" w:leader="dot" w:pos="9580"/>
        </w:tabs>
        <w:rPr>
          <w:noProof/>
          <w:lang w:val="en-GB" w:eastAsia="en-GB"/>
        </w:rPr>
      </w:pPr>
      <w:hyperlink w:anchor="_Toc473043549" w:history="1">
        <w:r w:rsidR="0004090F" w:rsidRPr="009339DA">
          <w:rPr>
            <w:rStyle w:val="Hyperlink"/>
            <w:b/>
            <w:noProof/>
          </w:rPr>
          <w:t>SCREEN 09_270</w:t>
        </w:r>
        <w:r w:rsidR="0004090F">
          <w:rPr>
            <w:noProof/>
            <w:webHidden/>
          </w:rPr>
          <w:tab/>
        </w:r>
        <w:r w:rsidR="0004090F">
          <w:rPr>
            <w:noProof/>
            <w:webHidden/>
          </w:rPr>
          <w:fldChar w:fldCharType="begin"/>
        </w:r>
        <w:r w:rsidR="0004090F">
          <w:rPr>
            <w:noProof/>
            <w:webHidden/>
          </w:rPr>
          <w:instrText xml:space="preserve"> PAGEREF _Toc473043549 \h </w:instrText>
        </w:r>
        <w:r w:rsidR="0004090F">
          <w:rPr>
            <w:noProof/>
            <w:webHidden/>
          </w:rPr>
        </w:r>
        <w:r w:rsidR="0004090F">
          <w:rPr>
            <w:noProof/>
            <w:webHidden/>
          </w:rPr>
          <w:fldChar w:fldCharType="separate"/>
        </w:r>
        <w:r w:rsidR="0004090F">
          <w:rPr>
            <w:noProof/>
            <w:webHidden/>
          </w:rPr>
          <w:t>84</w:t>
        </w:r>
        <w:r w:rsidR="0004090F">
          <w:rPr>
            <w:noProof/>
            <w:webHidden/>
          </w:rPr>
          <w:fldChar w:fldCharType="end"/>
        </w:r>
      </w:hyperlink>
    </w:p>
    <w:p w14:paraId="6BD77E71" w14:textId="77777777" w:rsidR="000B51DC" w:rsidRPr="000B51DC" w:rsidRDefault="00C93E44" w:rsidP="002256A0">
      <w:pPr>
        <w:pStyle w:val="Heading1"/>
      </w:pPr>
      <w:r>
        <w:rPr>
          <w:b w:val="0"/>
          <w:bCs w:val="0"/>
          <w:noProof/>
        </w:rPr>
        <w:lastRenderedPageBreak/>
        <w:fldChar w:fldCharType="end"/>
      </w:r>
      <w:bookmarkStart w:id="7" w:name="_Toc463958983"/>
      <w:bookmarkStart w:id="8" w:name="_Toc473043483"/>
      <w:r w:rsidR="000B51DC" w:rsidRPr="000B51DC">
        <w:t>Course menu</w:t>
      </w:r>
      <w:bookmarkEnd w:id="7"/>
      <w:bookmarkEnd w:id="8"/>
    </w:p>
    <w:p w14:paraId="451A9FC0" w14:textId="77777777" w:rsidR="000B51DC" w:rsidRPr="000B51DC" w:rsidRDefault="000B51DC" w:rsidP="002256A0">
      <w:pPr>
        <w:pStyle w:val="BW-section-head"/>
      </w:pPr>
      <w:r w:rsidRPr="000B51DC">
        <w:t>DESCRIPTION</w:t>
      </w:r>
    </w:p>
    <w:p w14:paraId="296F5567" w14:textId="77777777" w:rsidR="000B51DC" w:rsidRPr="000B51DC" w:rsidRDefault="000B51DC" w:rsidP="00313935">
      <w:r w:rsidRPr="000B51DC">
        <w:t xml:space="preserve">From the main menu the learner can access each topic in the course. </w:t>
      </w:r>
      <w:r w:rsidR="0013426C">
        <w:t>Quiz will be locked until all topics are completed</w:t>
      </w:r>
      <w:r w:rsidRPr="000B51DC">
        <w:t>.</w:t>
      </w:r>
      <w:r w:rsidR="00313935">
        <w:t xml:space="preserve"> </w:t>
      </w:r>
    </w:p>
    <w:p w14:paraId="2F2C234A" w14:textId="77777777" w:rsidR="000B51DC" w:rsidRDefault="000B51DC" w:rsidP="000B51DC"/>
    <w:p w14:paraId="4B52A3AD" w14:textId="77777777" w:rsidR="000B51DC" w:rsidRDefault="00B941ED" w:rsidP="000B51DC">
      <w:r>
        <w:rPr>
          <w:noProof/>
          <w:lang w:eastAsia="en-GB"/>
        </w:rPr>
        <w:pict w14:anchorId="044FC31F">
          <v:shape id="_x0000_i1028" type="#_x0000_t75" style="width:235.15pt;height:148.55pt">
            <v:imagedata r:id="rId19" o:title="stw971_menu_01"/>
          </v:shape>
        </w:pict>
      </w:r>
    </w:p>
    <w:p w14:paraId="3C5DFCDD" w14:textId="77777777" w:rsidR="000B51DC" w:rsidRDefault="000B51DC" w:rsidP="000B51DC"/>
    <w:p w14:paraId="7CBA7C07" w14:textId="77777777" w:rsidR="000B51DC" w:rsidRPr="000B51DC" w:rsidRDefault="000B51DC" w:rsidP="002256A0">
      <w:pPr>
        <w:pStyle w:val="BW-section-head"/>
      </w:pPr>
      <w:r w:rsidRPr="000B51DC">
        <w:t>COURSE TITLE</w:t>
      </w:r>
    </w:p>
    <w:p w14:paraId="19351F44" w14:textId="77777777" w:rsidR="000B51DC" w:rsidRDefault="0013426C" w:rsidP="000B51DC">
      <w:r>
        <w:t>Competition law</w:t>
      </w:r>
    </w:p>
    <w:p w14:paraId="25FD3DF5" w14:textId="77777777" w:rsidR="00C911B9" w:rsidRDefault="00C911B9" w:rsidP="000B51DC"/>
    <w:p w14:paraId="7F3EBA10" w14:textId="77777777" w:rsidR="00C911B9" w:rsidRPr="00CB597E" w:rsidRDefault="00C911B9" w:rsidP="002256A0">
      <w:pPr>
        <w:pStyle w:val="BW-section-head"/>
      </w:pPr>
      <w:r w:rsidRPr="00CB597E">
        <w:t>COURSE DESCRIPTION</w:t>
      </w:r>
    </w:p>
    <w:p w14:paraId="247504C1" w14:textId="77777777" w:rsidR="000B51DC" w:rsidRDefault="0013426C" w:rsidP="000B51DC">
      <w:pPr>
        <w:rPr>
          <w:rStyle w:val="cssfieldsetinner1"/>
          <w:rFonts w:cs="Arial"/>
        </w:rPr>
      </w:pPr>
      <w:r w:rsidRPr="0013426C">
        <w:rPr>
          <w:rStyle w:val="cssfieldsetinner1"/>
          <w:rFonts w:cs="Arial"/>
        </w:rPr>
        <w:t xml:space="preserve">This course will take </w:t>
      </w:r>
      <w:r w:rsidR="0000176C">
        <w:rPr>
          <w:rStyle w:val="cssfieldsetinner1"/>
          <w:rFonts w:cs="Arial"/>
        </w:rPr>
        <w:t>one</w:t>
      </w:r>
      <w:r w:rsidR="0000176C" w:rsidRPr="0013426C">
        <w:rPr>
          <w:rStyle w:val="cssfieldsetinner1"/>
          <w:rFonts w:cs="Arial"/>
        </w:rPr>
        <w:t xml:space="preserve"> </w:t>
      </w:r>
      <w:r w:rsidRPr="0013426C">
        <w:rPr>
          <w:rStyle w:val="cssfieldsetinner1"/>
          <w:rFonts w:cs="Arial"/>
        </w:rPr>
        <w:t xml:space="preserve">hour and help you understand acceptable and </w:t>
      </w:r>
      <w:r w:rsidR="00454825">
        <w:rPr>
          <w:rStyle w:val="cssfieldsetinner1"/>
          <w:rFonts w:cs="Arial"/>
        </w:rPr>
        <w:t>un</w:t>
      </w:r>
      <w:r w:rsidRPr="0013426C">
        <w:rPr>
          <w:rStyle w:val="cssfieldsetinner1"/>
          <w:rFonts w:cs="Arial"/>
        </w:rPr>
        <w:t>acceptable behaviours to ensure compliance with competition law. Complete all the topics to unlock the Quiz.</w:t>
      </w:r>
    </w:p>
    <w:p w14:paraId="38442D37" w14:textId="77777777" w:rsidR="000B51DC" w:rsidRPr="000B51DC" w:rsidRDefault="000B51DC" w:rsidP="002256A0">
      <w:pPr>
        <w:pStyle w:val="BW-section-head"/>
      </w:pPr>
      <w:r w:rsidRPr="000B51DC">
        <w:t>TOPIC 1</w:t>
      </w:r>
    </w:p>
    <w:p w14:paraId="2A876D4D" w14:textId="77777777" w:rsidR="00F65C4C" w:rsidRDefault="0013426C" w:rsidP="002256A0">
      <w:pPr>
        <w:pStyle w:val="Text"/>
      </w:pPr>
      <w:r w:rsidRPr="0013426C">
        <w:t>Introduction</w:t>
      </w:r>
    </w:p>
    <w:p w14:paraId="2878E00A" w14:textId="77777777" w:rsidR="0013426C" w:rsidRPr="0013426C" w:rsidRDefault="0013426C" w:rsidP="002256A0">
      <w:pPr>
        <w:pStyle w:val="BW-section-head"/>
      </w:pPr>
      <w:r w:rsidRPr="0013426C">
        <w:t>TOPIC 1 TIMING</w:t>
      </w:r>
    </w:p>
    <w:p w14:paraId="4037BAE5" w14:textId="77777777" w:rsidR="0013426C" w:rsidRPr="0013426C" w:rsidRDefault="0013426C" w:rsidP="000B51DC">
      <w:r w:rsidRPr="0013426C">
        <w:t>4 mins</w:t>
      </w:r>
    </w:p>
    <w:p w14:paraId="3509C62C" w14:textId="77777777" w:rsidR="000B51DC" w:rsidRPr="000B51DC" w:rsidRDefault="000B51DC" w:rsidP="002256A0">
      <w:pPr>
        <w:pStyle w:val="BW-section-head"/>
      </w:pPr>
      <w:r w:rsidRPr="000B51DC">
        <w:t>TOPIC 2</w:t>
      </w:r>
    </w:p>
    <w:p w14:paraId="53045DCD" w14:textId="77777777" w:rsidR="000B51DC" w:rsidRDefault="0013426C" w:rsidP="002256A0">
      <w:pPr>
        <w:pStyle w:val="Text"/>
      </w:pPr>
      <w:r w:rsidRPr="0013426C">
        <w:t>The legal bit</w:t>
      </w:r>
    </w:p>
    <w:p w14:paraId="698F56D0" w14:textId="77777777" w:rsidR="0013426C" w:rsidRPr="0013426C" w:rsidRDefault="0013426C" w:rsidP="002256A0">
      <w:pPr>
        <w:pStyle w:val="BW-section-head"/>
      </w:pPr>
      <w:r w:rsidRPr="0013426C">
        <w:t xml:space="preserve">TOPIC </w:t>
      </w:r>
      <w:r>
        <w:t>2</w:t>
      </w:r>
      <w:r w:rsidRPr="0013426C">
        <w:t xml:space="preserve"> TIMING</w:t>
      </w:r>
    </w:p>
    <w:p w14:paraId="3B02657F" w14:textId="77777777" w:rsidR="0013426C" w:rsidRPr="0013426C" w:rsidRDefault="0013426C" w:rsidP="0013426C">
      <w:r>
        <w:t>8</w:t>
      </w:r>
      <w:r w:rsidRPr="0013426C">
        <w:t xml:space="preserve"> mins</w:t>
      </w:r>
    </w:p>
    <w:p w14:paraId="65FC7D3F" w14:textId="77777777" w:rsidR="000B51DC" w:rsidRPr="000B51DC" w:rsidRDefault="000B51DC" w:rsidP="002256A0">
      <w:pPr>
        <w:pStyle w:val="BW-section-head"/>
      </w:pPr>
      <w:r w:rsidRPr="000B51DC">
        <w:t>TOPIC 3</w:t>
      </w:r>
    </w:p>
    <w:p w14:paraId="225DB800" w14:textId="77777777" w:rsidR="0013426C" w:rsidRDefault="0013426C" w:rsidP="002256A0">
      <w:pPr>
        <w:pStyle w:val="Text"/>
      </w:pPr>
      <w:r w:rsidRPr="0013426C">
        <w:t>Abuse of dominance</w:t>
      </w:r>
    </w:p>
    <w:p w14:paraId="006890E0" w14:textId="77777777" w:rsidR="0013426C" w:rsidRPr="0013426C" w:rsidRDefault="0013426C" w:rsidP="002256A0">
      <w:pPr>
        <w:pStyle w:val="BW-section-head"/>
      </w:pPr>
      <w:r w:rsidRPr="0013426C">
        <w:t xml:space="preserve">TOPIC </w:t>
      </w:r>
      <w:r>
        <w:t>3</w:t>
      </w:r>
      <w:r w:rsidRPr="0013426C">
        <w:t xml:space="preserve"> TIMING</w:t>
      </w:r>
    </w:p>
    <w:p w14:paraId="468A8FAE" w14:textId="77777777" w:rsidR="0013426C" w:rsidRPr="0013426C" w:rsidRDefault="0013426C" w:rsidP="0013426C">
      <w:r>
        <w:t>11</w:t>
      </w:r>
      <w:r w:rsidRPr="0013426C">
        <w:t xml:space="preserve"> mins</w:t>
      </w:r>
    </w:p>
    <w:p w14:paraId="4CB6E9CB" w14:textId="77777777" w:rsidR="000B51DC" w:rsidRPr="000B51DC" w:rsidRDefault="00BE7A30" w:rsidP="002256A0">
      <w:pPr>
        <w:pStyle w:val="BW-section-head"/>
      </w:pPr>
      <w:r>
        <w:t>TOPIC 4</w:t>
      </w:r>
    </w:p>
    <w:p w14:paraId="2033E1F8" w14:textId="77777777" w:rsidR="00F65C4C" w:rsidRDefault="0013426C" w:rsidP="002256A0">
      <w:pPr>
        <w:pStyle w:val="Text"/>
      </w:pPr>
      <w:r w:rsidRPr="0013426C">
        <w:t>Leveraging</w:t>
      </w:r>
    </w:p>
    <w:p w14:paraId="0170BD0A" w14:textId="77777777" w:rsidR="0013426C" w:rsidRPr="0013426C" w:rsidRDefault="0013426C" w:rsidP="002256A0">
      <w:pPr>
        <w:pStyle w:val="BW-section-head"/>
      </w:pPr>
      <w:r w:rsidRPr="0013426C">
        <w:t xml:space="preserve">TOPIC </w:t>
      </w:r>
      <w:r>
        <w:t>4</w:t>
      </w:r>
      <w:r w:rsidRPr="0013426C">
        <w:t xml:space="preserve"> TIMING</w:t>
      </w:r>
    </w:p>
    <w:p w14:paraId="5D10E938" w14:textId="77777777" w:rsidR="0013426C" w:rsidRPr="0013426C" w:rsidRDefault="0013426C" w:rsidP="0013426C">
      <w:r>
        <w:t>6</w:t>
      </w:r>
      <w:r w:rsidRPr="0013426C">
        <w:t xml:space="preserve"> mins</w:t>
      </w:r>
    </w:p>
    <w:p w14:paraId="6CCFF936" w14:textId="77777777" w:rsidR="00F65C4C" w:rsidRPr="000B51DC" w:rsidRDefault="00BE7A30" w:rsidP="002256A0">
      <w:pPr>
        <w:pStyle w:val="BW-section-head"/>
      </w:pPr>
      <w:r>
        <w:t>TOPIC 5</w:t>
      </w:r>
    </w:p>
    <w:p w14:paraId="01987931" w14:textId="77777777" w:rsidR="00F65C4C" w:rsidRDefault="0013426C" w:rsidP="002256A0">
      <w:pPr>
        <w:pStyle w:val="Text"/>
      </w:pPr>
      <w:r w:rsidRPr="0013426C">
        <w:t>Anti-competitive agreements</w:t>
      </w:r>
    </w:p>
    <w:p w14:paraId="516E07EB" w14:textId="77777777" w:rsidR="0013426C" w:rsidRPr="0013426C" w:rsidRDefault="0013426C" w:rsidP="002256A0">
      <w:pPr>
        <w:pStyle w:val="BW-section-head"/>
      </w:pPr>
      <w:r w:rsidRPr="0013426C">
        <w:t xml:space="preserve">TOPIC </w:t>
      </w:r>
      <w:r>
        <w:t>5</w:t>
      </w:r>
      <w:r w:rsidRPr="0013426C">
        <w:t xml:space="preserve"> TIMING</w:t>
      </w:r>
    </w:p>
    <w:p w14:paraId="0532A847" w14:textId="77777777" w:rsidR="0013426C" w:rsidRDefault="0013426C" w:rsidP="0013426C">
      <w:r>
        <w:t>11</w:t>
      </w:r>
      <w:r w:rsidRPr="0013426C">
        <w:t xml:space="preserve"> mins</w:t>
      </w:r>
    </w:p>
    <w:p w14:paraId="036E6BF0" w14:textId="77777777" w:rsidR="00F65C4C" w:rsidRDefault="00BE7A30" w:rsidP="002256A0">
      <w:pPr>
        <w:pStyle w:val="BW-section-head"/>
      </w:pPr>
      <w:r>
        <w:t>TOPIC 6</w:t>
      </w:r>
    </w:p>
    <w:p w14:paraId="3E2F75E2" w14:textId="77777777" w:rsidR="00F65C4C" w:rsidRDefault="0013426C" w:rsidP="002256A0">
      <w:pPr>
        <w:pStyle w:val="Text"/>
      </w:pPr>
      <w:r>
        <w:t>Market opening</w:t>
      </w:r>
    </w:p>
    <w:p w14:paraId="3DCA3292" w14:textId="77777777" w:rsidR="0013426C" w:rsidRPr="0013426C" w:rsidRDefault="0013426C" w:rsidP="002256A0">
      <w:pPr>
        <w:pStyle w:val="BW-section-head"/>
      </w:pPr>
      <w:r w:rsidRPr="0013426C">
        <w:lastRenderedPageBreak/>
        <w:t xml:space="preserve">TOPIC </w:t>
      </w:r>
      <w:r>
        <w:t>6</w:t>
      </w:r>
      <w:r w:rsidRPr="0013426C">
        <w:t xml:space="preserve"> TIMING</w:t>
      </w:r>
    </w:p>
    <w:p w14:paraId="1102F238" w14:textId="77777777" w:rsidR="0013426C" w:rsidRDefault="0013426C" w:rsidP="0013426C">
      <w:r>
        <w:t>10</w:t>
      </w:r>
      <w:r w:rsidRPr="0013426C">
        <w:t xml:space="preserve"> mins</w:t>
      </w:r>
    </w:p>
    <w:p w14:paraId="39130664" w14:textId="77777777" w:rsidR="00313935" w:rsidRPr="000B51DC" w:rsidRDefault="00BE7A30" w:rsidP="002256A0">
      <w:pPr>
        <w:pStyle w:val="BW-section-head"/>
      </w:pPr>
      <w:r>
        <w:t>TOPIC 7</w:t>
      </w:r>
    </w:p>
    <w:p w14:paraId="29E8FF13" w14:textId="77777777" w:rsidR="00313935" w:rsidRPr="00CB597E" w:rsidRDefault="0013426C" w:rsidP="002256A0">
      <w:pPr>
        <w:pStyle w:val="Text"/>
      </w:pPr>
      <w:r w:rsidRPr="0013426C">
        <w:t>Powers of investigators</w:t>
      </w:r>
    </w:p>
    <w:p w14:paraId="6A8E4016" w14:textId="77777777" w:rsidR="0013426C" w:rsidRPr="0013426C" w:rsidRDefault="0013426C" w:rsidP="002256A0">
      <w:pPr>
        <w:pStyle w:val="BW-section-head"/>
      </w:pPr>
      <w:r w:rsidRPr="0013426C">
        <w:t xml:space="preserve">TOPIC </w:t>
      </w:r>
      <w:r>
        <w:t>7</w:t>
      </w:r>
      <w:r w:rsidRPr="0013426C">
        <w:t xml:space="preserve"> TIMING</w:t>
      </w:r>
    </w:p>
    <w:p w14:paraId="6E3D7111" w14:textId="77777777" w:rsidR="0013426C" w:rsidRDefault="0013426C" w:rsidP="00313935">
      <w:r>
        <w:t>2 mins</w:t>
      </w:r>
    </w:p>
    <w:p w14:paraId="46279AA7" w14:textId="77777777" w:rsidR="00313935" w:rsidRDefault="00BE7A30" w:rsidP="002256A0">
      <w:pPr>
        <w:pStyle w:val="BW-section-head"/>
      </w:pPr>
      <w:r>
        <w:t>TOPIC 8</w:t>
      </w:r>
    </w:p>
    <w:p w14:paraId="7864CDB5" w14:textId="77777777" w:rsidR="00CB597E" w:rsidRPr="00CB597E" w:rsidRDefault="0017047F" w:rsidP="002256A0">
      <w:pPr>
        <w:pStyle w:val="Text"/>
      </w:pPr>
      <w:r>
        <w:t>Summary</w:t>
      </w:r>
    </w:p>
    <w:p w14:paraId="4E349F2D" w14:textId="77777777" w:rsidR="0013426C" w:rsidRPr="0013426C" w:rsidRDefault="0013426C" w:rsidP="002256A0">
      <w:pPr>
        <w:pStyle w:val="BW-section-head"/>
      </w:pPr>
      <w:r w:rsidRPr="0013426C">
        <w:t xml:space="preserve">TOPIC </w:t>
      </w:r>
      <w:r>
        <w:t>8</w:t>
      </w:r>
      <w:r w:rsidRPr="0013426C">
        <w:t xml:space="preserve"> TIMING</w:t>
      </w:r>
    </w:p>
    <w:p w14:paraId="53CB5617" w14:textId="77777777" w:rsidR="0013426C" w:rsidRDefault="0013426C" w:rsidP="00BC2582">
      <w:r>
        <w:t>5 mins</w:t>
      </w:r>
    </w:p>
    <w:p w14:paraId="3AB29AE7" w14:textId="77777777" w:rsidR="00313935" w:rsidRDefault="00BE7A30" w:rsidP="002256A0">
      <w:pPr>
        <w:pStyle w:val="BW-section-head"/>
      </w:pPr>
      <w:r>
        <w:t>TOPIC 9</w:t>
      </w:r>
    </w:p>
    <w:p w14:paraId="70ED74FE" w14:textId="77777777" w:rsidR="00313935" w:rsidRDefault="00313935" w:rsidP="002256A0">
      <w:pPr>
        <w:pStyle w:val="Text"/>
      </w:pPr>
      <w:r>
        <w:t>Quiz</w:t>
      </w:r>
    </w:p>
    <w:p w14:paraId="60AE35BF" w14:textId="77777777" w:rsidR="0013426C" w:rsidRPr="0013426C" w:rsidRDefault="0013426C" w:rsidP="002256A0">
      <w:pPr>
        <w:pStyle w:val="BW-section-head"/>
      </w:pPr>
      <w:r w:rsidRPr="0013426C">
        <w:t xml:space="preserve">TOPIC </w:t>
      </w:r>
      <w:r>
        <w:t>9</w:t>
      </w:r>
      <w:r w:rsidRPr="0013426C">
        <w:t xml:space="preserve"> TIMING</w:t>
      </w:r>
    </w:p>
    <w:p w14:paraId="1650DBCC" w14:textId="77777777" w:rsidR="0013426C" w:rsidRDefault="0013426C" w:rsidP="000B51DC">
      <w:r>
        <w:t>10 mins</w:t>
      </w:r>
    </w:p>
    <w:p w14:paraId="370CDACE" w14:textId="77777777" w:rsidR="00D1496C" w:rsidRPr="007E6175" w:rsidRDefault="007E6175" w:rsidP="007E6175">
      <w:pPr>
        <w:pStyle w:val="Heading1"/>
      </w:pPr>
      <w:bookmarkStart w:id="9" w:name="_Toc473043484"/>
      <w:r w:rsidRPr="007E6175">
        <w:lastRenderedPageBreak/>
        <w:t xml:space="preserve">Topic 1: </w:t>
      </w:r>
      <w:r w:rsidR="0013426C">
        <w:t>Introduction</w:t>
      </w:r>
      <w:bookmarkEnd w:id="9"/>
    </w:p>
    <w:p w14:paraId="0332E56F" w14:textId="77777777" w:rsidR="0013426C" w:rsidRPr="004D4544" w:rsidRDefault="0013426C" w:rsidP="00CB597E">
      <w:pPr>
        <w:pStyle w:val="Heading2"/>
        <w:pageBreakBefore w:val="0"/>
      </w:pPr>
      <w:bookmarkStart w:id="10" w:name="_Toc473043485"/>
      <w:r w:rsidRPr="004D4544">
        <w:t xml:space="preserve">SCREEN </w:t>
      </w:r>
      <w:r w:rsidR="00DC5C38">
        <w:rPr>
          <w:color w:val="FFFFFF"/>
        </w:rPr>
        <w:t>01_10</w:t>
      </w:r>
      <w:r>
        <w:rPr>
          <w:color w:val="FFFFFF"/>
        </w:rPr>
        <w:t>0</w:t>
      </w:r>
      <w:bookmarkEnd w:id="10"/>
    </w:p>
    <w:p w14:paraId="52988992" w14:textId="77777777" w:rsidR="0013426C" w:rsidRPr="004D4544" w:rsidRDefault="0013426C" w:rsidP="002256A0">
      <w:pPr>
        <w:pStyle w:val="BW-screentype"/>
      </w:pPr>
      <w:r w:rsidRPr="004D4544">
        <w:t>SCREEN TYPE: Text and graphic</w:t>
      </w:r>
    </w:p>
    <w:p w14:paraId="40E2935D" w14:textId="77777777" w:rsidR="0013426C" w:rsidRPr="00133499" w:rsidRDefault="0013426C" w:rsidP="002256A0">
      <w:pPr>
        <w:pStyle w:val="BW-section-head"/>
      </w:pPr>
      <w:r w:rsidRPr="00133499">
        <w:t>DESCRIPTION</w:t>
      </w:r>
    </w:p>
    <w:p w14:paraId="4F3C21CA" w14:textId="77777777" w:rsidR="0013426C" w:rsidRPr="004D4544" w:rsidRDefault="0013426C" w:rsidP="0013426C">
      <w:r w:rsidRPr="00133499">
        <w:t>This screen presents information, usually with an illustrative graphic/image. The layout of text and image can vary.</w:t>
      </w:r>
    </w:p>
    <w:p w14:paraId="50E91567" w14:textId="77777777" w:rsidR="0013426C" w:rsidRDefault="0013426C" w:rsidP="002256A0">
      <w:pPr>
        <w:pStyle w:val="BW-section-head"/>
      </w:pPr>
      <w:r w:rsidRPr="004D4544">
        <w:t>IMAGE</w:t>
      </w:r>
    </w:p>
    <w:p w14:paraId="18E6F426" w14:textId="77777777" w:rsidR="00F57B84" w:rsidRDefault="00F57B84" w:rsidP="00F57B84">
      <w:r>
        <w:t xml:space="preserve">Picture of Liv Garfield from slide 2 </w:t>
      </w:r>
      <w:r w:rsidRPr="00F57B84">
        <w:t>L:\Projects\STW971_competition_law\from_client\content</w:t>
      </w:r>
      <w:r>
        <w:t>\</w:t>
      </w:r>
      <w:r w:rsidR="00CA4BDA" w:rsidRPr="00CA4BDA">
        <w:t>ST_Competition_Law_E-learning_v7_17 01 17_KNreview</w:t>
      </w:r>
      <w:r>
        <w:t>.PPT</w:t>
      </w:r>
    </w:p>
    <w:p w14:paraId="6F312693" w14:textId="77777777" w:rsidR="0013426C" w:rsidRPr="00F57B84" w:rsidRDefault="00B941ED" w:rsidP="00F57B84">
      <w:pPr>
        <w:rPr>
          <w:b/>
        </w:rPr>
      </w:pPr>
      <w:r>
        <w:rPr>
          <w:b/>
        </w:rPr>
        <w:pict w14:anchorId="02FD3E94">
          <v:shape id="_x0000_i1029" type="#_x0000_t75" style="width:188.65pt;height:283pt;visibility:visible">
            <v:imagedata r:id="rId20" o:title=""/>
          </v:shape>
        </w:pict>
      </w:r>
    </w:p>
    <w:p w14:paraId="4BA1CE43" w14:textId="77777777" w:rsidR="0013426C" w:rsidRDefault="0013426C" w:rsidP="0037235A">
      <w:pPr>
        <w:pStyle w:val="BW-section-head"/>
      </w:pPr>
      <w:r>
        <w:t>SCREEN TITLE</w:t>
      </w:r>
    </w:p>
    <w:p w14:paraId="1972B9BB" w14:textId="77777777" w:rsidR="0013426C" w:rsidRDefault="00F57B84" w:rsidP="002256A0">
      <w:pPr>
        <w:pStyle w:val="Text"/>
      </w:pPr>
      <w:r>
        <w:t>Message from the CEO</w:t>
      </w:r>
    </w:p>
    <w:p w14:paraId="614C0928" w14:textId="77777777" w:rsidR="0013426C" w:rsidRPr="004D4544" w:rsidRDefault="00AD41B6" w:rsidP="002256A0">
      <w:pPr>
        <w:pStyle w:val="BW-section-head"/>
      </w:pPr>
      <w:r w:rsidRPr="00AD41B6">
        <w:t xml:space="preserve">BODY </w:t>
      </w:r>
      <w:r w:rsidR="0013426C" w:rsidRPr="00AD41B6">
        <w:t>TEXT</w:t>
      </w:r>
    </w:p>
    <w:p w14:paraId="3D0835A6" w14:textId="77777777" w:rsidR="004A73C0" w:rsidRDefault="0091464E" w:rsidP="002256A0">
      <w:pPr>
        <w:pStyle w:val="Text"/>
      </w:pPr>
      <w:r w:rsidRPr="00CA4BDA">
        <w:t>Hello and welcome to our competition law course.</w:t>
      </w:r>
    </w:p>
    <w:p w14:paraId="7EFEED47" w14:textId="77777777" w:rsidR="004A73C0" w:rsidRDefault="0091464E" w:rsidP="002256A0">
      <w:pPr>
        <w:pStyle w:val="Text"/>
      </w:pPr>
      <w:r w:rsidRPr="00CA4BDA">
        <w:t xml:space="preserve">At </w:t>
      </w:r>
      <w:r w:rsidR="005717A9">
        <w:t>Severn Trent</w:t>
      </w:r>
      <w:r w:rsidRPr="00CA4BDA">
        <w:t>, our vision is to be the most trusted water company by 2020 – and that means always acting in an honest and ethical way.</w:t>
      </w:r>
    </w:p>
    <w:p w14:paraId="14E1C40B" w14:textId="77777777" w:rsidR="0091464E" w:rsidRPr="00CA4BDA" w:rsidRDefault="0091464E" w:rsidP="002256A0">
      <w:pPr>
        <w:pStyle w:val="Text"/>
      </w:pPr>
      <w:r w:rsidRPr="00CA4BDA">
        <w:t xml:space="preserve">As </w:t>
      </w:r>
      <w:r w:rsidR="00A06940" w:rsidRPr="00CA4BDA">
        <w:t>you</w:t>
      </w:r>
      <w:r w:rsidR="00A06940">
        <w:t>'</w:t>
      </w:r>
      <w:r w:rsidR="00A06940" w:rsidRPr="00CA4BDA">
        <w:t xml:space="preserve">d </w:t>
      </w:r>
      <w:r w:rsidRPr="00CA4BDA">
        <w:t xml:space="preserve">expect, </w:t>
      </w:r>
      <w:r w:rsidR="00A06940" w:rsidRPr="00CA4BDA">
        <w:t>we</w:t>
      </w:r>
      <w:r w:rsidR="00A06940">
        <w:t>'</w:t>
      </w:r>
      <w:r w:rsidR="00A06940" w:rsidRPr="00CA4BDA">
        <w:t xml:space="preserve">re </w:t>
      </w:r>
      <w:r w:rsidRPr="00CA4BDA">
        <w:t>fully committed to complying with competition law and this course is a big part of helping us with that. As you know, from April 2017 approximately 1.2 million eligible business customers in England will be able to choose their supplier of water and sewerage retail services. So it will be even more important that all of us are able to identify anti-competitive behaviour, and this is where this brilliant course comes in.</w:t>
      </w:r>
    </w:p>
    <w:p w14:paraId="342A883A" w14:textId="77777777" w:rsidR="004A73C0" w:rsidRPr="00CA4BDA" w:rsidRDefault="0091464E" w:rsidP="002256A0">
      <w:pPr>
        <w:pStyle w:val="Text"/>
      </w:pPr>
      <w:r w:rsidRPr="00CA4BDA">
        <w:t xml:space="preserve">Any breach of competition law means really serious consequences for companies and individuals </w:t>
      </w:r>
      <w:r w:rsidR="007F36C2">
        <w:t xml:space="preserve">– </w:t>
      </w:r>
      <w:r w:rsidRPr="00CA4BDA">
        <w:t xml:space="preserve">and could mean a disciplinary </w:t>
      </w:r>
      <w:r w:rsidR="00454825">
        <w:t xml:space="preserve">action </w:t>
      </w:r>
      <w:r w:rsidRPr="00CA4BDA">
        <w:t xml:space="preserve">or worse. So please do take the time to complete the course and make sure that </w:t>
      </w:r>
      <w:r w:rsidR="00A06940" w:rsidRPr="00CA4BDA">
        <w:t>you</w:t>
      </w:r>
      <w:r w:rsidR="00A06940">
        <w:t>'</w:t>
      </w:r>
      <w:r w:rsidR="00A06940" w:rsidRPr="00CA4BDA">
        <w:t xml:space="preserve">ve </w:t>
      </w:r>
      <w:r w:rsidRPr="00CA4BDA">
        <w:t>taken it all in by testing yourself at the end.</w:t>
      </w:r>
    </w:p>
    <w:p w14:paraId="5EB8F5AE" w14:textId="77777777" w:rsidR="0091464E" w:rsidRPr="00CA4BDA" w:rsidRDefault="0091464E" w:rsidP="002256A0">
      <w:pPr>
        <w:pStyle w:val="Text"/>
      </w:pPr>
      <w:r w:rsidRPr="00CA4BDA">
        <w:t xml:space="preserve">If </w:t>
      </w:r>
      <w:r w:rsidR="00A06940" w:rsidRPr="00CA4BDA">
        <w:t>you</w:t>
      </w:r>
      <w:r w:rsidR="00A06940">
        <w:t>'</w:t>
      </w:r>
      <w:r w:rsidR="00A06940" w:rsidRPr="00CA4BDA">
        <w:t xml:space="preserve">ve </w:t>
      </w:r>
      <w:r w:rsidRPr="00CA4BDA">
        <w:t>got any questions, or would like some advice, the</w:t>
      </w:r>
      <w:r w:rsidR="004A73C0" w:rsidRPr="004A73C0">
        <w:t>n please do contact our General</w:t>
      </w:r>
      <w:r w:rsidR="004A73C0">
        <w:t xml:space="preserve"> </w:t>
      </w:r>
      <w:r w:rsidRPr="00CA4BDA">
        <w:t>Counsel team.</w:t>
      </w:r>
    </w:p>
    <w:p w14:paraId="78B60187" w14:textId="77777777" w:rsidR="004A73C0" w:rsidRDefault="0091464E" w:rsidP="002256A0">
      <w:pPr>
        <w:pStyle w:val="Text"/>
      </w:pPr>
      <w:r w:rsidRPr="00CA4BDA">
        <w:t>Thanks very much for your support.</w:t>
      </w:r>
    </w:p>
    <w:p w14:paraId="796598C4" w14:textId="77777777" w:rsidR="0091464E" w:rsidRPr="00CA4BDA" w:rsidRDefault="0091464E" w:rsidP="002256A0">
      <w:pPr>
        <w:pStyle w:val="Text"/>
      </w:pPr>
      <w:r w:rsidRPr="00CA4BDA">
        <w:t>Best wishes</w:t>
      </w:r>
    </w:p>
    <w:p w14:paraId="49A299CE" w14:textId="77777777" w:rsidR="004A73C0" w:rsidRDefault="0091464E" w:rsidP="002256A0">
      <w:pPr>
        <w:pStyle w:val="Text"/>
      </w:pPr>
      <w:commentRangeStart w:id="11"/>
      <w:r w:rsidRPr="00CA4BDA">
        <w:t>Liv</w:t>
      </w:r>
      <w:commentRangeEnd w:id="11"/>
      <w:r w:rsidR="00443517">
        <w:rPr>
          <w:rStyle w:val="CommentReference"/>
          <w:lang w:val="x-none"/>
        </w:rPr>
        <w:commentReference w:id="11"/>
      </w:r>
    </w:p>
    <w:p w14:paraId="7DF33E63" w14:textId="77777777" w:rsidR="00F57B84" w:rsidRDefault="00F57B84" w:rsidP="002256A0">
      <w:pPr>
        <w:pStyle w:val="Text"/>
      </w:pPr>
      <w:r>
        <w:lastRenderedPageBreak/>
        <w:t>Liv Garfield, CEO</w:t>
      </w:r>
    </w:p>
    <w:p w14:paraId="77AD51E6" w14:textId="77777777" w:rsidR="00F57B84" w:rsidRDefault="00F57B84" w:rsidP="00F57B84"/>
    <w:p w14:paraId="4F2BE129" w14:textId="77777777" w:rsidR="00F57B84" w:rsidRPr="004D4544" w:rsidRDefault="00F57B84" w:rsidP="002256A0">
      <w:pPr>
        <w:pStyle w:val="Heading2"/>
      </w:pPr>
      <w:bookmarkStart w:id="12" w:name="_Toc473043486"/>
      <w:r w:rsidRPr="004D4544">
        <w:lastRenderedPageBreak/>
        <w:t xml:space="preserve">SCREEN </w:t>
      </w:r>
      <w:r>
        <w:rPr>
          <w:color w:val="FFFFFF"/>
        </w:rPr>
        <w:t>01_110</w:t>
      </w:r>
      <w:bookmarkEnd w:id="12"/>
    </w:p>
    <w:p w14:paraId="6169BE6E" w14:textId="77777777" w:rsidR="00F57B84" w:rsidRPr="004D4544" w:rsidRDefault="00F57B84" w:rsidP="002256A0">
      <w:pPr>
        <w:pStyle w:val="BW-screentype"/>
        <w:rPr>
          <w:u w:val="single"/>
        </w:rPr>
      </w:pPr>
      <w:r w:rsidRPr="004D4544">
        <w:t xml:space="preserve">SCREEN TYPE: </w:t>
      </w:r>
      <w:r w:rsidR="004332A5">
        <w:t>Text and graphic</w:t>
      </w:r>
    </w:p>
    <w:p w14:paraId="30BB6850" w14:textId="77777777" w:rsidR="00F57B84" w:rsidRPr="004D4544" w:rsidRDefault="00F57B84" w:rsidP="002256A0">
      <w:pPr>
        <w:pStyle w:val="BW-section-head"/>
      </w:pPr>
      <w:r w:rsidRPr="004D4544">
        <w:t>DESCRIPTION</w:t>
      </w:r>
    </w:p>
    <w:p w14:paraId="209DA38D" w14:textId="77777777" w:rsidR="004332A5" w:rsidRPr="004D4544" w:rsidRDefault="004332A5" w:rsidP="004332A5">
      <w:r w:rsidRPr="00133499">
        <w:t>This screen presents information, usually with an illustrative graphic/image. The layout of text and image can vary.</w:t>
      </w:r>
    </w:p>
    <w:p w14:paraId="5A980D92" w14:textId="77777777" w:rsidR="00F57B84" w:rsidRDefault="00F57B84" w:rsidP="002256A0">
      <w:pPr>
        <w:pStyle w:val="BW-section-head"/>
      </w:pPr>
      <w:r w:rsidRPr="003C4780">
        <w:t>SCREEN TITLE</w:t>
      </w:r>
    </w:p>
    <w:p w14:paraId="164D8078" w14:textId="77777777" w:rsidR="00CC369D" w:rsidRDefault="00CC369D" w:rsidP="002256A0">
      <w:pPr>
        <w:pStyle w:val="Text"/>
      </w:pPr>
      <w:r>
        <w:t xml:space="preserve">What is competition law and how does it affect you? </w:t>
      </w:r>
    </w:p>
    <w:p w14:paraId="36463AAF" w14:textId="77777777" w:rsidR="004332A5" w:rsidRPr="004332A5" w:rsidRDefault="004332A5" w:rsidP="002256A0">
      <w:pPr>
        <w:pStyle w:val="BW-section-head"/>
      </w:pPr>
      <w:r w:rsidRPr="004332A5">
        <w:t>IMAGE</w:t>
      </w:r>
    </w:p>
    <w:p w14:paraId="3F46232A" w14:textId="77777777" w:rsidR="004332A5" w:rsidRPr="00367800" w:rsidRDefault="004332A5" w:rsidP="004332A5">
      <w:r w:rsidRPr="00A72E60">
        <w:t>L:\Key_Accounts\</w:t>
      </w:r>
      <w:r>
        <w:t>TIER 2\</w:t>
      </w:r>
      <w:r w:rsidRPr="00A72E60">
        <w:t>Severn Trent Water\images</w:t>
      </w:r>
    </w:p>
    <w:p w14:paraId="00BFE910" w14:textId="77777777" w:rsidR="004332A5" w:rsidRDefault="004332A5" w:rsidP="004332A5">
      <w:r w:rsidRPr="00367800">
        <w:t>ST Branding Female Operative-20</w:t>
      </w:r>
    </w:p>
    <w:p w14:paraId="5D5CC661" w14:textId="77777777" w:rsidR="00F57B84" w:rsidRDefault="00B941ED" w:rsidP="004332A5">
      <w:pPr>
        <w:rPr>
          <w:rFonts w:cs="Arial"/>
          <w:noProof/>
          <w:color w:val="FF0000"/>
          <w:lang w:eastAsia="en-GB"/>
        </w:rPr>
      </w:pPr>
      <w:r>
        <w:rPr>
          <w:rFonts w:cs="Arial"/>
          <w:noProof/>
          <w:color w:val="FF0000"/>
          <w:lang w:eastAsia="en-GB"/>
        </w:rPr>
        <w:pict w14:anchorId="48565DBA">
          <v:shape id="Picture 13" o:spid="_x0000_i1030" type="#_x0000_t75" alt="ST Branding Female Operative-20" style="width:139.9pt;height:92.5pt;visibility:visible">
            <v:imagedata r:id="rId21" o:title="ST Branding Female Operative-20"/>
          </v:shape>
        </w:pict>
      </w:r>
    </w:p>
    <w:p w14:paraId="4B336097" w14:textId="77777777" w:rsidR="004332A5" w:rsidRPr="00CC369D" w:rsidRDefault="00AD41B6" w:rsidP="002256A0">
      <w:pPr>
        <w:pStyle w:val="BW-section-head"/>
      </w:pPr>
      <w:r>
        <w:t xml:space="preserve">BODY </w:t>
      </w:r>
      <w:r w:rsidR="004332A5" w:rsidRPr="004332A5">
        <w:t>TEXT</w:t>
      </w:r>
    </w:p>
    <w:p w14:paraId="0D0D4EA2" w14:textId="77777777" w:rsidR="004332A5" w:rsidRPr="00F57B84" w:rsidRDefault="004332A5" w:rsidP="002256A0">
      <w:pPr>
        <w:pStyle w:val="Text"/>
      </w:pPr>
      <w:r w:rsidRPr="00F57B84">
        <w:t>The law aims to:</w:t>
      </w:r>
    </w:p>
    <w:p w14:paraId="528E6528" w14:textId="77777777" w:rsidR="004332A5" w:rsidRPr="00F57B84" w:rsidRDefault="004332A5" w:rsidP="002256A0">
      <w:pPr>
        <w:numPr>
          <w:ilvl w:val="0"/>
          <w:numId w:val="33"/>
        </w:numPr>
        <w:shd w:val="clear" w:color="auto" w:fill="C6D9F1"/>
        <w:spacing w:after="120"/>
        <w:ind w:left="714" w:hanging="357"/>
        <w:contextualSpacing/>
      </w:pPr>
      <w:r w:rsidRPr="00F57B84">
        <w:t>promote healthy competition</w:t>
      </w:r>
    </w:p>
    <w:p w14:paraId="3BCB943C" w14:textId="77777777" w:rsidR="004332A5" w:rsidRPr="00F57B84" w:rsidRDefault="004332A5" w:rsidP="002256A0">
      <w:pPr>
        <w:numPr>
          <w:ilvl w:val="0"/>
          <w:numId w:val="33"/>
        </w:numPr>
        <w:shd w:val="clear" w:color="auto" w:fill="C6D9F1"/>
        <w:spacing w:after="120"/>
        <w:ind w:left="714" w:hanging="357"/>
        <w:contextualSpacing/>
      </w:pPr>
      <w:r>
        <w:t xml:space="preserve">prevent </w:t>
      </w:r>
      <w:r w:rsidRPr="00F57B84">
        <w:t>anti-competitive agreements</w:t>
      </w:r>
      <w:r>
        <w:t xml:space="preserve"> between businesses</w:t>
      </w:r>
      <w:r w:rsidRPr="00F57B84">
        <w:t xml:space="preserve"> such as </w:t>
      </w:r>
      <w:r>
        <w:t>price fixing</w:t>
      </w:r>
      <w:r w:rsidRPr="00F57B84">
        <w:t xml:space="preserve"> or </w:t>
      </w:r>
      <w:r>
        <w:t xml:space="preserve">market </w:t>
      </w:r>
      <w:r w:rsidRPr="00F57B84">
        <w:t>shar</w:t>
      </w:r>
      <w:r>
        <w:t>ing</w:t>
      </w:r>
    </w:p>
    <w:p w14:paraId="0C02A06F" w14:textId="77777777" w:rsidR="004332A5" w:rsidRDefault="004332A5" w:rsidP="002256A0">
      <w:pPr>
        <w:numPr>
          <w:ilvl w:val="0"/>
          <w:numId w:val="33"/>
        </w:numPr>
        <w:shd w:val="clear" w:color="auto" w:fill="C6D9F1"/>
        <w:spacing w:after="120"/>
        <w:ind w:left="714" w:hanging="357"/>
        <w:contextualSpacing/>
      </w:pPr>
      <w:r>
        <w:t>stop</w:t>
      </w:r>
      <w:r w:rsidRPr="00F57B84">
        <w:t xml:space="preserve"> businesses from abusing a dominant market position</w:t>
      </w:r>
      <w:r>
        <w:t>.</w:t>
      </w:r>
    </w:p>
    <w:p w14:paraId="5BD1859C" w14:textId="77777777" w:rsidR="004332A5" w:rsidRDefault="004332A5" w:rsidP="002256A0">
      <w:pPr>
        <w:pStyle w:val="Text"/>
      </w:pPr>
      <w:r w:rsidRPr="00CA4BDA">
        <w:t xml:space="preserve">You need to be aware of the main rules </w:t>
      </w:r>
      <w:r>
        <w:t>so that you can</w:t>
      </w:r>
      <w:r w:rsidRPr="00CA4BDA">
        <w:t xml:space="preserve"> avoid</w:t>
      </w:r>
      <w:r>
        <w:t>:</w:t>
      </w:r>
    </w:p>
    <w:p w14:paraId="0FFF8FDC" w14:textId="77777777" w:rsidR="004332A5" w:rsidRDefault="004332A5" w:rsidP="002256A0">
      <w:pPr>
        <w:pStyle w:val="NormalWeb"/>
        <w:numPr>
          <w:ilvl w:val="0"/>
          <w:numId w:val="33"/>
        </w:numPr>
        <w:shd w:val="clear" w:color="auto" w:fill="C6D9F1"/>
        <w:spacing w:before="0" w:beforeAutospacing="0" w:after="120" w:afterAutospacing="0"/>
        <w:ind w:left="714" w:hanging="357"/>
        <w:contextualSpacing/>
      </w:pPr>
      <w:r w:rsidRPr="00CA4BDA">
        <w:t>breaching our Group Competition and</w:t>
      </w:r>
      <w:r>
        <w:t xml:space="preserve"> </w:t>
      </w:r>
      <w:r w:rsidRPr="004A73C0">
        <w:t>Competitive Information Policy</w:t>
      </w:r>
    </w:p>
    <w:p w14:paraId="5A3EAAC2" w14:textId="77777777" w:rsidR="004332A5" w:rsidRDefault="004332A5" w:rsidP="002256A0">
      <w:pPr>
        <w:pStyle w:val="NormalWeb"/>
        <w:numPr>
          <w:ilvl w:val="0"/>
          <w:numId w:val="33"/>
        </w:numPr>
        <w:shd w:val="clear" w:color="auto" w:fill="C6D9F1"/>
        <w:spacing w:before="0" w:beforeAutospacing="0" w:after="120" w:afterAutospacing="0"/>
        <w:ind w:left="714" w:hanging="357"/>
        <w:contextualSpacing/>
      </w:pPr>
      <w:r w:rsidRPr="004A73C0">
        <w:t>breaking the la</w:t>
      </w:r>
      <w:r>
        <w:t>w</w:t>
      </w:r>
    </w:p>
    <w:p w14:paraId="3129CB64" w14:textId="77777777" w:rsidR="00967496" w:rsidRPr="004D4544" w:rsidRDefault="004332A5" w:rsidP="002256A0">
      <w:pPr>
        <w:numPr>
          <w:ilvl w:val="0"/>
          <w:numId w:val="33"/>
        </w:numPr>
        <w:shd w:val="clear" w:color="auto" w:fill="C6D9F1"/>
        <w:spacing w:after="120"/>
        <w:ind w:left="714" w:hanging="357"/>
        <w:contextualSpacing/>
      </w:pPr>
      <w:r w:rsidRPr="00CA4BDA">
        <w:t>becoming a victim of others</w:t>
      </w:r>
      <w:r>
        <w:t>'</w:t>
      </w:r>
      <w:r w:rsidRPr="00CA4BDA">
        <w:t xml:space="preserve"> anti-competitive practices.</w:t>
      </w:r>
    </w:p>
    <w:p w14:paraId="2B6C78EC" w14:textId="77777777" w:rsidR="00967496" w:rsidRPr="004D4544" w:rsidRDefault="00967496" w:rsidP="002256A0">
      <w:pPr>
        <w:pStyle w:val="Heading2"/>
      </w:pPr>
      <w:bookmarkStart w:id="13" w:name="_Toc473043487"/>
      <w:r w:rsidRPr="004D4544">
        <w:lastRenderedPageBreak/>
        <w:t xml:space="preserve">SCREEN </w:t>
      </w:r>
      <w:r w:rsidRPr="00177D6B">
        <w:rPr>
          <w:color w:val="FFFFFF"/>
        </w:rPr>
        <w:t>01_120</w:t>
      </w:r>
      <w:bookmarkEnd w:id="13"/>
    </w:p>
    <w:p w14:paraId="7B67B50C" w14:textId="77777777" w:rsidR="00967496" w:rsidRPr="004D4544" w:rsidRDefault="00967496" w:rsidP="00967496">
      <w:pPr>
        <w:shd w:val="clear" w:color="auto" w:fill="D6E3BC"/>
        <w:spacing w:before="60" w:after="60"/>
        <w:rPr>
          <w:sz w:val="22"/>
        </w:rPr>
      </w:pPr>
      <w:r w:rsidRPr="004D4544">
        <w:rPr>
          <w:b/>
          <w:sz w:val="22"/>
        </w:rPr>
        <w:t>SCREEN TYPE</w:t>
      </w:r>
      <w:r w:rsidRPr="004D4544">
        <w:rPr>
          <w:sz w:val="22"/>
        </w:rPr>
        <w:t>: Graphic reveal</w:t>
      </w:r>
    </w:p>
    <w:p w14:paraId="549979DB" w14:textId="77777777" w:rsidR="00967496" w:rsidRPr="004D4544" w:rsidRDefault="00967496" w:rsidP="002256A0">
      <w:pPr>
        <w:pStyle w:val="BW-section-head"/>
      </w:pPr>
      <w:r w:rsidRPr="004D4544">
        <w:t>DESCRIPTION</w:t>
      </w:r>
    </w:p>
    <w:p w14:paraId="1EE4A100" w14:textId="77777777" w:rsidR="00967496" w:rsidRPr="00177D6B" w:rsidRDefault="00967496" w:rsidP="00AD2C91">
      <w:r w:rsidRPr="00177D6B">
        <w:t>Photos, illustrations or diagrams can be selected to reveal further information, usually in text form</w:t>
      </w:r>
      <w:r w:rsidRPr="00177D6B">
        <w:rPr>
          <w:lang w:val="en"/>
        </w:rPr>
        <w:t>.</w:t>
      </w:r>
    </w:p>
    <w:p w14:paraId="440139B1" w14:textId="77777777" w:rsidR="00967496" w:rsidRPr="00177D6B" w:rsidRDefault="00967496" w:rsidP="00AD2C91">
      <w:r>
        <w:t xml:space="preserve">Example mock-up: </w:t>
      </w:r>
    </w:p>
    <w:p w14:paraId="7E0F1A15" w14:textId="77777777" w:rsidR="00967496" w:rsidRDefault="00B941ED" w:rsidP="00AD2C91">
      <w:pPr>
        <w:rPr>
          <w:noProof/>
        </w:rPr>
      </w:pPr>
      <w:r>
        <w:rPr>
          <w:noProof/>
        </w:rPr>
        <w:pict w14:anchorId="3456779F">
          <v:shape id="_x0000_i1031" type="#_x0000_t75" style="width:235.15pt;height:148.55pt">
            <v:imagedata r:id="rId22" o:title="stw971_grt_01_a"/>
          </v:shape>
        </w:pict>
      </w:r>
    </w:p>
    <w:p w14:paraId="24688F37" w14:textId="77777777" w:rsidR="00967496" w:rsidRDefault="00967496" w:rsidP="00AD2C91">
      <w:r>
        <w:t>Use images instead of icons.</w:t>
      </w:r>
    </w:p>
    <w:p w14:paraId="5A4B06EC" w14:textId="77777777" w:rsidR="00967496" w:rsidRDefault="00967496" w:rsidP="002256A0">
      <w:pPr>
        <w:pStyle w:val="BW-section-head"/>
      </w:pPr>
      <w:r>
        <w:t>SCREEN TITLE</w:t>
      </w:r>
    </w:p>
    <w:p w14:paraId="0B5572B0" w14:textId="77777777" w:rsidR="00967496" w:rsidRDefault="00967496" w:rsidP="002256A0">
      <w:pPr>
        <w:pStyle w:val="Text"/>
      </w:pPr>
      <w:r>
        <w:t>Your responsibilities</w:t>
      </w:r>
    </w:p>
    <w:p w14:paraId="681D9371" w14:textId="77777777" w:rsidR="00967496" w:rsidRDefault="00967496" w:rsidP="002256A0">
      <w:pPr>
        <w:pStyle w:val="BW-section-head"/>
      </w:pPr>
      <w:r>
        <w:t>GRAPHIC 1</w:t>
      </w:r>
    </w:p>
    <w:p w14:paraId="51AE3728" w14:textId="77777777" w:rsidR="00967496" w:rsidRPr="00967496" w:rsidRDefault="00967496" w:rsidP="002256A0">
      <w:r w:rsidRPr="00967496">
        <w:t xml:space="preserve">Image of </w:t>
      </w:r>
      <w:r>
        <w:t>a policy / an open book. Text should not be legible</w:t>
      </w:r>
    </w:p>
    <w:p w14:paraId="2386E2F5" w14:textId="77777777" w:rsidR="00967496" w:rsidRDefault="00967496" w:rsidP="002256A0">
      <w:pPr>
        <w:pStyle w:val="BW-section-head"/>
      </w:pPr>
      <w:r>
        <w:t>GRAPHIC 2</w:t>
      </w:r>
    </w:p>
    <w:p w14:paraId="08BD9A4A" w14:textId="77777777" w:rsidR="00967496" w:rsidRDefault="00C2599C" w:rsidP="002256A0">
      <w:r>
        <w:t>Show someone talking on a phone</w:t>
      </w:r>
    </w:p>
    <w:p w14:paraId="6CD4AEB8" w14:textId="77777777" w:rsidR="00967496" w:rsidRDefault="00967496" w:rsidP="002256A0">
      <w:pPr>
        <w:pStyle w:val="BW-section-head"/>
      </w:pPr>
      <w:r>
        <w:t>GRAPHIC 3</w:t>
      </w:r>
    </w:p>
    <w:p w14:paraId="363FBEA2" w14:textId="77777777" w:rsidR="00967496" w:rsidRPr="00967496" w:rsidRDefault="00967496" w:rsidP="002256A0">
      <w:r>
        <w:t xml:space="preserve">Two people in a </w:t>
      </w:r>
      <w:r w:rsidR="00F6700F">
        <w:t>discussion</w:t>
      </w:r>
      <w:r>
        <w:t xml:space="preserve"> in a meeting </w:t>
      </w:r>
      <w:r w:rsidR="00C2599C">
        <w:t>room</w:t>
      </w:r>
    </w:p>
    <w:p w14:paraId="46811502" w14:textId="77777777" w:rsidR="00967496" w:rsidRDefault="00967496" w:rsidP="002256A0">
      <w:pPr>
        <w:pStyle w:val="BW-section-head"/>
      </w:pPr>
      <w:r>
        <w:t xml:space="preserve">GRAPHIC </w:t>
      </w:r>
      <w:r w:rsidR="00C2599C">
        <w:t>4</w:t>
      </w:r>
    </w:p>
    <w:p w14:paraId="610FC47E" w14:textId="77777777" w:rsidR="00967496" w:rsidRDefault="00F6700F" w:rsidP="002256A0">
      <w:r>
        <w:t>Two people in a conversation around a computer in the office</w:t>
      </w:r>
    </w:p>
    <w:p w14:paraId="34F1FCA7" w14:textId="77777777" w:rsidR="00967496" w:rsidRDefault="00967496" w:rsidP="002256A0">
      <w:pPr>
        <w:pStyle w:val="BW-section-head"/>
        <w:rPr>
          <w:color w:val="808080"/>
        </w:rPr>
      </w:pPr>
      <w:r w:rsidRPr="004D4544">
        <w:t xml:space="preserve">OPENING TEXT </w:t>
      </w:r>
      <w:r>
        <w:rPr>
          <w:color w:val="808080"/>
        </w:rPr>
        <w:t>(30 words max)</w:t>
      </w:r>
    </w:p>
    <w:p w14:paraId="42765534" w14:textId="77777777" w:rsidR="00967496" w:rsidRPr="00967496" w:rsidRDefault="00F6700F" w:rsidP="002256A0">
      <w:pPr>
        <w:pStyle w:val="Text"/>
      </w:pPr>
      <w:r>
        <w:t>You have a role to play in avoiding and reporting any anti-competitive practices. It is important that you:</w:t>
      </w:r>
    </w:p>
    <w:p w14:paraId="50AF911E" w14:textId="77777777" w:rsidR="00967496" w:rsidRPr="0087307E" w:rsidRDefault="00967496" w:rsidP="002256A0">
      <w:pPr>
        <w:pStyle w:val="BW-section-head"/>
      </w:pPr>
      <w:r w:rsidRPr="0087307E">
        <w:t>PROMPT</w:t>
      </w:r>
    </w:p>
    <w:p w14:paraId="7A5F14F2" w14:textId="77777777" w:rsidR="00967496" w:rsidRPr="004D4544" w:rsidRDefault="00967496" w:rsidP="002256A0">
      <w:pPr>
        <w:pStyle w:val="Text"/>
      </w:pPr>
      <w:r w:rsidRPr="0087307E">
        <w:t xml:space="preserve">Select </w:t>
      </w:r>
      <w:r>
        <w:t>each image</w:t>
      </w:r>
      <w:r w:rsidRPr="0087307E">
        <w:t xml:space="preserve"> to find out </w:t>
      </w:r>
      <w:r>
        <w:t>more.</w:t>
      </w:r>
    </w:p>
    <w:p w14:paraId="2CB37B15" w14:textId="77777777" w:rsidR="00967496" w:rsidRPr="004D4544" w:rsidRDefault="00967496" w:rsidP="002256A0">
      <w:pPr>
        <w:pStyle w:val="BW-section-head"/>
      </w:pPr>
      <w:r w:rsidRPr="004D4544">
        <w:t xml:space="preserve">TEXT FOR </w:t>
      </w:r>
      <w:r w:rsidR="00BB35FD">
        <w:t xml:space="preserve">REVEAL </w:t>
      </w:r>
      <w:r w:rsidRPr="004D4544">
        <w:t xml:space="preserve">1 </w:t>
      </w:r>
      <w:r w:rsidRPr="004D4544">
        <w:rPr>
          <w:color w:val="808080"/>
        </w:rPr>
        <w:t>(50 words max)</w:t>
      </w:r>
    </w:p>
    <w:p w14:paraId="7C858F25" w14:textId="77777777" w:rsidR="00C2599C" w:rsidRDefault="00C2599C" w:rsidP="002256A0">
      <w:pPr>
        <w:pStyle w:val="Text"/>
      </w:pPr>
      <w:r w:rsidRPr="00C2599C">
        <w:t>Understand and act in accordance with the Group Competition and Competitive Information Policy</w:t>
      </w:r>
      <w:r>
        <w:t>.</w:t>
      </w:r>
    </w:p>
    <w:p w14:paraId="2AD17953" w14:textId="77777777" w:rsidR="00C2599C" w:rsidRPr="004D4544" w:rsidRDefault="00C2599C" w:rsidP="002256A0">
      <w:pPr>
        <w:pStyle w:val="BW-section-head"/>
      </w:pPr>
      <w:r w:rsidRPr="004D4544">
        <w:t xml:space="preserve">TEXT FOR </w:t>
      </w:r>
      <w:r w:rsidR="00BB35FD">
        <w:t xml:space="preserve">REVEAL </w:t>
      </w:r>
      <w:r>
        <w:t>2</w:t>
      </w:r>
      <w:r w:rsidRPr="004D4544">
        <w:t xml:space="preserve"> </w:t>
      </w:r>
      <w:r w:rsidRPr="004D4544">
        <w:rPr>
          <w:color w:val="808080"/>
        </w:rPr>
        <w:t>(50 words max)</w:t>
      </w:r>
    </w:p>
    <w:p w14:paraId="41283ACC" w14:textId="77777777" w:rsidR="00C2599C" w:rsidRDefault="00C2599C" w:rsidP="002256A0">
      <w:pPr>
        <w:pStyle w:val="Text"/>
      </w:pPr>
      <w:r w:rsidRPr="00C2599C">
        <w:t>Report any known or suspected instances of anti-competitive behaviour</w:t>
      </w:r>
      <w:r>
        <w:t>.</w:t>
      </w:r>
    </w:p>
    <w:p w14:paraId="3F646F30" w14:textId="77777777" w:rsidR="00C2599C" w:rsidRPr="004D4544" w:rsidRDefault="00C2599C" w:rsidP="002256A0">
      <w:pPr>
        <w:pStyle w:val="BW-section-head"/>
      </w:pPr>
      <w:r>
        <w:t xml:space="preserve">TEXT FOR </w:t>
      </w:r>
      <w:r w:rsidR="00BB35FD">
        <w:t xml:space="preserve">REVEAL </w:t>
      </w:r>
      <w:r>
        <w:t xml:space="preserve">3 </w:t>
      </w:r>
      <w:r w:rsidRPr="004D4544">
        <w:rPr>
          <w:color w:val="808080"/>
        </w:rPr>
        <w:t>(50 words max)</w:t>
      </w:r>
    </w:p>
    <w:p w14:paraId="0B0A5E6E" w14:textId="77777777" w:rsidR="00C2599C" w:rsidRPr="00C2599C" w:rsidRDefault="00C2599C" w:rsidP="002256A0">
      <w:pPr>
        <w:pStyle w:val="Text"/>
      </w:pPr>
      <w:r w:rsidRPr="00C2599C">
        <w:t>Co-operate with any investigation into any concern</w:t>
      </w:r>
      <w:r>
        <w:t>.</w:t>
      </w:r>
    </w:p>
    <w:p w14:paraId="27D55B35" w14:textId="77777777" w:rsidR="00C2599C" w:rsidRPr="004D4544" w:rsidRDefault="00C2599C" w:rsidP="002256A0">
      <w:pPr>
        <w:pStyle w:val="BW-section-head"/>
      </w:pPr>
      <w:r w:rsidRPr="004D4544">
        <w:t xml:space="preserve">TEXT FOR </w:t>
      </w:r>
      <w:r w:rsidR="00BB35FD">
        <w:t xml:space="preserve">REVEAL </w:t>
      </w:r>
      <w:r>
        <w:t>4</w:t>
      </w:r>
      <w:r w:rsidRPr="004D4544">
        <w:t xml:space="preserve"> </w:t>
      </w:r>
      <w:r w:rsidRPr="004D4544">
        <w:rPr>
          <w:color w:val="808080"/>
        </w:rPr>
        <w:t>(50 words max)</w:t>
      </w:r>
    </w:p>
    <w:p w14:paraId="3F18D167" w14:textId="77777777" w:rsidR="00C2599C" w:rsidRDefault="00C2599C" w:rsidP="002256A0">
      <w:pPr>
        <w:pStyle w:val="Text"/>
      </w:pPr>
      <w:r w:rsidRPr="00C2599C">
        <w:t>Seek help from the Legal Team or your Line Manager if you have any queries or would like any further guidance.</w:t>
      </w:r>
    </w:p>
    <w:p w14:paraId="36262B65" w14:textId="77777777" w:rsidR="00AD2C91" w:rsidRPr="00F16FAA" w:rsidRDefault="00967496" w:rsidP="002256A0">
      <w:pPr>
        <w:pStyle w:val="BW-section-head"/>
        <w:rPr>
          <w:i/>
        </w:rPr>
      </w:pPr>
      <w:r>
        <w:t>END OF TOPIC PROMPT</w:t>
      </w:r>
      <w:r w:rsidR="00AD2C91">
        <w:t>(</w:t>
      </w:r>
      <w:r w:rsidR="00AD2C91" w:rsidRPr="00F16FAA">
        <w:rPr>
          <w:i/>
        </w:rPr>
        <w:t>*Dev note - this should only appear onc</w:t>
      </w:r>
      <w:r w:rsidR="00AD2C91">
        <w:rPr>
          <w:i/>
        </w:rPr>
        <w:t>e each reveal has been selected)</w:t>
      </w:r>
    </w:p>
    <w:p w14:paraId="715B8666" w14:textId="77777777" w:rsidR="00967496" w:rsidRDefault="00967496" w:rsidP="002256A0">
      <w:pPr>
        <w:pStyle w:val="Text"/>
      </w:pPr>
      <w:r>
        <w:t>You have now completed this topic. Go to the menu and select another topic.</w:t>
      </w:r>
    </w:p>
    <w:p w14:paraId="5F3FE68C" w14:textId="77777777" w:rsidR="004D4544" w:rsidRPr="004D4544" w:rsidRDefault="004D4544" w:rsidP="004D4544">
      <w:pPr>
        <w:pStyle w:val="Heading1"/>
      </w:pPr>
      <w:bookmarkStart w:id="14" w:name="_Toc473043488"/>
      <w:bookmarkEnd w:id="0"/>
      <w:r>
        <w:lastRenderedPageBreak/>
        <w:t xml:space="preserve">Topic 2: </w:t>
      </w:r>
      <w:r w:rsidR="00687596">
        <w:t>The legal bit</w:t>
      </w:r>
      <w:bookmarkEnd w:id="14"/>
    </w:p>
    <w:p w14:paraId="317C6D7D" w14:textId="77777777" w:rsidR="00687596" w:rsidRPr="004D4544" w:rsidRDefault="00687596" w:rsidP="00AD2C91">
      <w:pPr>
        <w:pStyle w:val="Heading2"/>
        <w:pageBreakBefore w:val="0"/>
      </w:pPr>
      <w:bookmarkStart w:id="15" w:name="_Toc473043489"/>
      <w:r w:rsidRPr="004D4544">
        <w:t xml:space="preserve">SCREEN </w:t>
      </w:r>
      <w:r>
        <w:rPr>
          <w:color w:val="FFFFFF"/>
        </w:rPr>
        <w:t>02_100</w:t>
      </w:r>
      <w:bookmarkEnd w:id="15"/>
    </w:p>
    <w:p w14:paraId="0D812C14" w14:textId="77777777" w:rsidR="00687596" w:rsidRPr="004D4544" w:rsidRDefault="00687596" w:rsidP="002256A0">
      <w:pPr>
        <w:pStyle w:val="BW-screentype"/>
      </w:pPr>
      <w:r w:rsidRPr="004D4544">
        <w:t>SCREEN TYPE: Text and graphic</w:t>
      </w:r>
    </w:p>
    <w:p w14:paraId="2F84C2AC" w14:textId="77777777" w:rsidR="00687596" w:rsidRPr="00133499" w:rsidRDefault="00687596" w:rsidP="002256A0">
      <w:pPr>
        <w:pStyle w:val="BW-section-head"/>
      </w:pPr>
      <w:r w:rsidRPr="00133499">
        <w:t>DESCRIPTION</w:t>
      </w:r>
    </w:p>
    <w:p w14:paraId="132D1E4C" w14:textId="77777777" w:rsidR="00687596" w:rsidRPr="004D4544" w:rsidRDefault="00687596" w:rsidP="00BC2582">
      <w:r w:rsidRPr="00133499">
        <w:t>This screen presents information, usually with an illustrative graphic/image. The layout of text and image can vary.</w:t>
      </w:r>
    </w:p>
    <w:p w14:paraId="44F00CF8" w14:textId="77777777" w:rsidR="00687596" w:rsidRDefault="00687596" w:rsidP="002256A0">
      <w:pPr>
        <w:pStyle w:val="BW-section-head"/>
      </w:pPr>
      <w:r w:rsidRPr="004D4544">
        <w:t>IMAGE</w:t>
      </w:r>
    </w:p>
    <w:p w14:paraId="482E6B3F" w14:textId="77777777" w:rsidR="00687596" w:rsidRDefault="00687596" w:rsidP="00BC2582">
      <w:r w:rsidRPr="009F7D8F">
        <w:t>L:\Key_Accounts\</w:t>
      </w:r>
      <w:r>
        <w:t>TIER 2\</w:t>
      </w:r>
      <w:r w:rsidRPr="009F7D8F">
        <w:t>Severn Trent Water\images</w:t>
      </w:r>
    </w:p>
    <w:p w14:paraId="37D531F8" w14:textId="77777777" w:rsidR="00687596" w:rsidRPr="004D4544" w:rsidRDefault="00687596" w:rsidP="00BC2582">
      <w:r w:rsidRPr="009F7D8F">
        <w:t>Settlement tank 4</w:t>
      </w:r>
    </w:p>
    <w:p w14:paraId="08EAC805" w14:textId="77777777" w:rsidR="00687596" w:rsidRPr="004D4544" w:rsidRDefault="00B941ED" w:rsidP="00BC2582">
      <w:pPr>
        <w:rPr>
          <w:b/>
          <w:u w:val="single"/>
        </w:rPr>
      </w:pPr>
      <w:r>
        <w:rPr>
          <w:noProof/>
          <w:lang w:eastAsia="en-GB"/>
        </w:rPr>
        <w:pict w14:anchorId="7437F170">
          <v:shape id="Picture 7" o:spid="_x0000_i1032" type="#_x0000_t75" alt="Settlement tank 4" style="width:306.25pt;height:205.5pt;visibility:visible">
            <v:imagedata r:id="rId23" o:title="Settlement tank 4"/>
          </v:shape>
        </w:pict>
      </w:r>
    </w:p>
    <w:p w14:paraId="320821E3" w14:textId="77777777" w:rsidR="00687596" w:rsidRDefault="00687596" w:rsidP="00AD2C91">
      <w:pPr>
        <w:pStyle w:val="BW-section-head"/>
      </w:pPr>
      <w:r>
        <w:t>SCREEN TITLE</w:t>
      </w:r>
    </w:p>
    <w:p w14:paraId="7D08D289" w14:textId="77777777" w:rsidR="00687596" w:rsidRPr="00F505DC" w:rsidRDefault="00687596" w:rsidP="002256A0">
      <w:pPr>
        <w:pStyle w:val="Text"/>
      </w:pPr>
      <w:r>
        <w:t>Introduction</w:t>
      </w:r>
    </w:p>
    <w:p w14:paraId="5681C023" w14:textId="77777777" w:rsidR="00687596" w:rsidRPr="004D4544" w:rsidRDefault="00AD41B6" w:rsidP="002256A0">
      <w:pPr>
        <w:pStyle w:val="BW-section-head"/>
      </w:pPr>
      <w:r>
        <w:t xml:space="preserve">BODY </w:t>
      </w:r>
      <w:r w:rsidR="00687596" w:rsidRPr="004D4544">
        <w:t>TEXT</w:t>
      </w:r>
    </w:p>
    <w:p w14:paraId="4AB4EDFC" w14:textId="77777777" w:rsidR="00687596" w:rsidRDefault="00687596" w:rsidP="002256A0">
      <w:pPr>
        <w:pStyle w:val="Text"/>
      </w:pPr>
      <w:r w:rsidRPr="00687596">
        <w:t xml:space="preserve">Competition </w:t>
      </w:r>
      <w:r>
        <w:t xml:space="preserve">law derives mainly </w:t>
      </w:r>
      <w:r w:rsidRPr="00687596">
        <w:t>from EU Law and Articles 101 and 102 of Treaty of the Functioni</w:t>
      </w:r>
      <w:r>
        <w:t>ng of the European Union (TFEU)</w:t>
      </w:r>
      <w:r w:rsidRPr="00687596">
        <w:t>.</w:t>
      </w:r>
    </w:p>
    <w:p w14:paraId="1A1AAC46" w14:textId="77777777" w:rsidR="00687596" w:rsidRDefault="00687596" w:rsidP="002256A0">
      <w:pPr>
        <w:pStyle w:val="Text"/>
      </w:pPr>
      <w:r>
        <w:t>In the following screens, you will learn about the legal framework we operate</w:t>
      </w:r>
      <w:r w:rsidR="002802E4">
        <w:t xml:space="preserve"> within</w:t>
      </w:r>
      <w:r>
        <w:t xml:space="preserve">, our regulators and the consequences of breaching </w:t>
      </w:r>
      <w:r w:rsidR="00830FAF">
        <w:t>competition</w:t>
      </w:r>
      <w:r>
        <w:t xml:space="preserve"> law.</w:t>
      </w:r>
    </w:p>
    <w:p w14:paraId="0C4FB719" w14:textId="77777777" w:rsidR="00687596" w:rsidRPr="004D4544" w:rsidRDefault="00687596" w:rsidP="002256A0">
      <w:pPr>
        <w:pStyle w:val="Heading2"/>
      </w:pPr>
      <w:bookmarkStart w:id="16" w:name="_Toc473043490"/>
      <w:r w:rsidRPr="004D4544">
        <w:lastRenderedPageBreak/>
        <w:t xml:space="preserve">SCREEN </w:t>
      </w:r>
      <w:r w:rsidRPr="00177D6B">
        <w:rPr>
          <w:color w:val="FFFFFF"/>
        </w:rPr>
        <w:t>0</w:t>
      </w:r>
      <w:r>
        <w:rPr>
          <w:color w:val="FFFFFF"/>
        </w:rPr>
        <w:t>2</w:t>
      </w:r>
      <w:r w:rsidRPr="00177D6B">
        <w:rPr>
          <w:color w:val="FFFFFF"/>
        </w:rPr>
        <w:t>_1</w:t>
      </w:r>
      <w:r>
        <w:rPr>
          <w:color w:val="FFFFFF"/>
        </w:rPr>
        <w:t>1</w:t>
      </w:r>
      <w:r w:rsidRPr="00177D6B">
        <w:rPr>
          <w:color w:val="FFFFFF"/>
        </w:rPr>
        <w:t>0</w:t>
      </w:r>
      <w:bookmarkEnd w:id="16"/>
    </w:p>
    <w:p w14:paraId="6930005D" w14:textId="77777777" w:rsidR="00687596" w:rsidRPr="004D4544" w:rsidRDefault="00687596" w:rsidP="002256A0">
      <w:pPr>
        <w:pStyle w:val="BW-screentype"/>
      </w:pPr>
      <w:r w:rsidRPr="004D4544">
        <w:t xml:space="preserve">SCREEN TYPE: </w:t>
      </w:r>
      <w:r w:rsidR="00BB35FD">
        <w:rPr>
          <w:lang w:val="en-GB"/>
        </w:rPr>
        <w:t>Text</w:t>
      </w:r>
      <w:r w:rsidR="00BB35FD" w:rsidRPr="004D4544">
        <w:t xml:space="preserve"> </w:t>
      </w:r>
      <w:r w:rsidRPr="004D4544">
        <w:t>reveal</w:t>
      </w:r>
    </w:p>
    <w:p w14:paraId="718AD828" w14:textId="77777777" w:rsidR="00687596" w:rsidRPr="004D4544" w:rsidRDefault="00687596" w:rsidP="002256A0">
      <w:pPr>
        <w:pStyle w:val="BW-section-head"/>
      </w:pPr>
      <w:r w:rsidRPr="004D4544">
        <w:t>DESCRIPTION</w:t>
      </w:r>
    </w:p>
    <w:p w14:paraId="769377B4" w14:textId="77777777" w:rsidR="00687596" w:rsidRPr="00177D6B" w:rsidRDefault="00687596" w:rsidP="00BC2582">
      <w:r w:rsidRPr="00177D6B">
        <w:t>Photos, illustrations or diagrams can be selected to reveal further information, usually in text form</w:t>
      </w:r>
      <w:r w:rsidRPr="00177D6B">
        <w:rPr>
          <w:lang w:val="en"/>
        </w:rPr>
        <w:t>.</w:t>
      </w:r>
    </w:p>
    <w:p w14:paraId="12643A4A" w14:textId="77777777" w:rsidR="00687596" w:rsidRPr="00177D6B" w:rsidRDefault="00687596" w:rsidP="00BC2582">
      <w:r>
        <w:t>Example mock-up</w:t>
      </w:r>
    </w:p>
    <w:p w14:paraId="2A1CF323" w14:textId="77777777" w:rsidR="00687596" w:rsidRDefault="00B941ED" w:rsidP="00BC2582">
      <w:pPr>
        <w:rPr>
          <w:noProof/>
        </w:rPr>
      </w:pPr>
      <w:r>
        <w:rPr>
          <w:noProof/>
        </w:rPr>
        <w:pict w14:anchorId="21365E5C">
          <v:shape id="_x0000_i1033" type="#_x0000_t75" style="width:235.15pt;height:148.55pt">
            <v:imagedata r:id="rId22" o:title="stw971_grt_01_a"/>
          </v:shape>
        </w:pict>
      </w:r>
    </w:p>
    <w:p w14:paraId="33A85FC8" w14:textId="77777777" w:rsidR="00687596" w:rsidRDefault="00687596" w:rsidP="00BC2582">
      <w:r>
        <w:t>Use text labels instead of icons.</w:t>
      </w:r>
      <w:r w:rsidR="00BA2A4A">
        <w:t xml:space="preserve"> Present the labels in a stylised manner to be consistent with the current STW courses.</w:t>
      </w:r>
    </w:p>
    <w:p w14:paraId="5D6F3BDE" w14:textId="77777777" w:rsidR="00687596" w:rsidRDefault="00687596" w:rsidP="002256A0">
      <w:pPr>
        <w:pStyle w:val="BW-section-head"/>
      </w:pPr>
      <w:r>
        <w:t>SCREEN TITLE</w:t>
      </w:r>
    </w:p>
    <w:p w14:paraId="0F58A70B" w14:textId="77777777" w:rsidR="00687596" w:rsidRDefault="00830FAF" w:rsidP="002256A0">
      <w:pPr>
        <w:pStyle w:val="Text"/>
      </w:pPr>
      <w:r>
        <w:t xml:space="preserve">The </w:t>
      </w:r>
      <w:r w:rsidR="00500E38">
        <w:t>l</w:t>
      </w:r>
      <w:r>
        <w:t xml:space="preserve">egal </w:t>
      </w:r>
      <w:r w:rsidR="00500E38">
        <w:t>f</w:t>
      </w:r>
      <w:r>
        <w:t>ramework</w:t>
      </w:r>
    </w:p>
    <w:p w14:paraId="570CF9FB" w14:textId="57FB98C2" w:rsidR="00687596" w:rsidRDefault="00BB35FD" w:rsidP="002256A0">
      <w:pPr>
        <w:pStyle w:val="BW-section-head"/>
      </w:pPr>
      <w:del w:id="17" w:author="Adam Boothroyd" w:date="2017-01-27T17:10:00Z">
        <w:r w:rsidDel="00B941ED">
          <w:delText>REVEAL</w:delText>
        </w:r>
      </w:del>
      <w:ins w:id="18" w:author="Adam Boothroyd" w:date="2017-01-27T17:10:00Z">
        <w:r w:rsidR="00B941ED">
          <w:t>REVEAL HEADING</w:t>
        </w:r>
      </w:ins>
      <w:r>
        <w:t xml:space="preserve"> </w:t>
      </w:r>
      <w:r w:rsidR="00687596">
        <w:t>1</w:t>
      </w:r>
    </w:p>
    <w:p w14:paraId="27DEF9BC" w14:textId="77777777" w:rsidR="00687596" w:rsidRPr="00967496" w:rsidRDefault="00687596" w:rsidP="002256A0">
      <w:pPr>
        <w:pStyle w:val="Text"/>
      </w:pPr>
      <w:r w:rsidRPr="00687596">
        <w:t>Chapter I Competition Act 1998</w:t>
      </w:r>
    </w:p>
    <w:p w14:paraId="301F7C30" w14:textId="725C9836" w:rsidR="00687596" w:rsidRDefault="00BB35FD" w:rsidP="002256A0">
      <w:pPr>
        <w:pStyle w:val="BW-section-head"/>
      </w:pPr>
      <w:del w:id="19" w:author="Adam Boothroyd" w:date="2017-01-27T17:10:00Z">
        <w:r w:rsidDel="00B941ED">
          <w:delText>REVEAL</w:delText>
        </w:r>
      </w:del>
      <w:ins w:id="20" w:author="Adam Boothroyd" w:date="2017-01-27T17:10:00Z">
        <w:r w:rsidR="00B941ED">
          <w:t>REVEAL HEADING</w:t>
        </w:r>
      </w:ins>
      <w:r>
        <w:t xml:space="preserve"> </w:t>
      </w:r>
      <w:r w:rsidR="00687596">
        <w:t>2</w:t>
      </w:r>
    </w:p>
    <w:p w14:paraId="42EBFD94" w14:textId="77777777" w:rsidR="00687596" w:rsidRDefault="00687596" w:rsidP="002256A0">
      <w:pPr>
        <w:pStyle w:val="Text"/>
      </w:pPr>
      <w:r w:rsidRPr="00687596">
        <w:t xml:space="preserve">Chapter </w:t>
      </w:r>
      <w:r>
        <w:t>II</w:t>
      </w:r>
      <w:r w:rsidRPr="00687596">
        <w:t xml:space="preserve"> Competition Act 1998</w:t>
      </w:r>
    </w:p>
    <w:p w14:paraId="726BDCD2" w14:textId="77777777" w:rsidR="00687596" w:rsidRDefault="00687596" w:rsidP="002256A0">
      <w:pPr>
        <w:pStyle w:val="BW-section-head"/>
        <w:rPr>
          <w:color w:val="808080"/>
        </w:rPr>
      </w:pPr>
      <w:r w:rsidRPr="004D4544">
        <w:t xml:space="preserve">OPENING TEXT </w:t>
      </w:r>
      <w:r>
        <w:rPr>
          <w:color w:val="808080"/>
        </w:rPr>
        <w:t>(30 words max)</w:t>
      </w:r>
    </w:p>
    <w:p w14:paraId="2F035E20" w14:textId="77777777" w:rsidR="00687596" w:rsidRPr="00967496" w:rsidRDefault="00687596" w:rsidP="002256A0">
      <w:pPr>
        <w:pStyle w:val="Text"/>
      </w:pPr>
      <w:r>
        <w:t xml:space="preserve">Competition law has been </w:t>
      </w:r>
      <w:r w:rsidRPr="00687596">
        <w:t>embedded within UK law through the Competition Act 1998 and the Enterprise Act 2002</w:t>
      </w:r>
      <w:r>
        <w:t>.</w:t>
      </w:r>
    </w:p>
    <w:p w14:paraId="2F3EB297" w14:textId="77777777" w:rsidR="00687596" w:rsidRPr="0087307E" w:rsidRDefault="00687596" w:rsidP="002256A0">
      <w:pPr>
        <w:pStyle w:val="BW-section-head"/>
      </w:pPr>
      <w:r w:rsidRPr="0087307E">
        <w:t>PROMPT</w:t>
      </w:r>
    </w:p>
    <w:p w14:paraId="135610D7" w14:textId="77777777" w:rsidR="00687596" w:rsidRPr="004D4544" w:rsidRDefault="00687596" w:rsidP="002256A0">
      <w:pPr>
        <w:pStyle w:val="Text"/>
      </w:pPr>
      <w:r w:rsidRPr="0087307E">
        <w:t xml:space="preserve">Select </w:t>
      </w:r>
      <w:r>
        <w:t xml:space="preserve">each </w:t>
      </w:r>
      <w:r w:rsidR="00BA2A4A">
        <w:t>heading</w:t>
      </w:r>
      <w:r w:rsidRPr="0087307E">
        <w:t xml:space="preserve"> to find out </w:t>
      </w:r>
      <w:r>
        <w:t>more.</w:t>
      </w:r>
    </w:p>
    <w:p w14:paraId="67D0D49B" w14:textId="77777777" w:rsidR="00687596" w:rsidRPr="004D4544" w:rsidRDefault="00687596" w:rsidP="002256A0">
      <w:pPr>
        <w:pStyle w:val="BW-section-head"/>
      </w:pPr>
      <w:r w:rsidRPr="004D4544">
        <w:t xml:space="preserve">TEXT FOR </w:t>
      </w:r>
      <w:r w:rsidR="00BB35FD">
        <w:t xml:space="preserve">REVEAL </w:t>
      </w:r>
      <w:r w:rsidRPr="004D4544">
        <w:t xml:space="preserve">1 </w:t>
      </w:r>
      <w:r w:rsidRPr="004D4544">
        <w:rPr>
          <w:color w:val="808080"/>
        </w:rPr>
        <w:t>(50 words max)</w:t>
      </w:r>
    </w:p>
    <w:p w14:paraId="5179299B" w14:textId="77777777" w:rsidR="00BA2A4A" w:rsidRPr="006868C3" w:rsidRDefault="00BA2A4A" w:rsidP="002256A0">
      <w:pPr>
        <w:pStyle w:val="Text"/>
      </w:pPr>
      <w:r w:rsidRPr="006868C3">
        <w:t>Prohibits anti-competitive agreements</w:t>
      </w:r>
    </w:p>
    <w:p w14:paraId="303DFD58" w14:textId="77777777" w:rsidR="00687596" w:rsidRPr="006868C3" w:rsidRDefault="00E31F06" w:rsidP="002256A0">
      <w:pPr>
        <w:pStyle w:val="Text"/>
      </w:pPr>
      <w:r w:rsidRPr="00AD2C91">
        <w:t>This rule p</w:t>
      </w:r>
      <w:r w:rsidR="00BA2A4A" w:rsidRPr="00AD2C91">
        <w:t>rohibits an agreement, decision or concerted practice between two or more companies which may affect trade and has as its object or effect the restriction, prevention or distortion of competiti</w:t>
      </w:r>
      <w:r w:rsidR="00BA2A4A" w:rsidRPr="006868C3">
        <w:t>on.</w:t>
      </w:r>
    </w:p>
    <w:p w14:paraId="552CF13C" w14:textId="77777777" w:rsidR="00687596" w:rsidRPr="004D4544" w:rsidRDefault="00687596" w:rsidP="002256A0">
      <w:pPr>
        <w:pStyle w:val="BW-section-head"/>
      </w:pPr>
      <w:r w:rsidRPr="004D4544">
        <w:t xml:space="preserve">TEXT FOR </w:t>
      </w:r>
      <w:r w:rsidR="00BB35FD">
        <w:t xml:space="preserve">REVEAL </w:t>
      </w:r>
      <w:r>
        <w:t>2</w:t>
      </w:r>
      <w:r w:rsidRPr="004D4544">
        <w:t xml:space="preserve"> </w:t>
      </w:r>
      <w:r w:rsidRPr="004D4544">
        <w:rPr>
          <w:color w:val="808080"/>
        </w:rPr>
        <w:t>(50 words max)</w:t>
      </w:r>
    </w:p>
    <w:p w14:paraId="382F6396" w14:textId="77777777" w:rsidR="00BA2A4A" w:rsidRPr="006868C3" w:rsidRDefault="00BA2A4A" w:rsidP="002256A0">
      <w:pPr>
        <w:pStyle w:val="Text"/>
      </w:pPr>
      <w:r w:rsidRPr="006868C3">
        <w:t>Prohibits the abuse of dominance</w:t>
      </w:r>
    </w:p>
    <w:p w14:paraId="0D0C54B3" w14:textId="77777777" w:rsidR="00687596" w:rsidRPr="00AD2C91" w:rsidRDefault="00E31F06" w:rsidP="002256A0">
      <w:pPr>
        <w:pStyle w:val="Text"/>
      </w:pPr>
      <w:r w:rsidRPr="00D56F8F">
        <w:t>A</w:t>
      </w:r>
      <w:r w:rsidR="00BA2A4A" w:rsidRPr="00D56F8F">
        <w:t xml:space="preserve">ny conduct by one or more </w:t>
      </w:r>
      <w:r w:rsidR="001E1E2E" w:rsidRPr="00D56F8F">
        <w:t xml:space="preserve">businesses </w:t>
      </w:r>
      <w:r w:rsidRPr="00D56F8F">
        <w:t>that amounts</w:t>
      </w:r>
      <w:r w:rsidR="00BA2A4A" w:rsidRPr="00D56F8F">
        <w:t xml:space="preserve"> to the abuse of a dominant position in a common market, </w:t>
      </w:r>
      <w:r w:rsidRPr="00D56F8F">
        <w:t xml:space="preserve">and </w:t>
      </w:r>
      <w:r w:rsidR="00BA2A4A" w:rsidRPr="00D56F8F">
        <w:t>which may affect trade</w:t>
      </w:r>
      <w:r w:rsidRPr="00D56F8F">
        <w:t>, is not allowed.</w:t>
      </w:r>
    </w:p>
    <w:p w14:paraId="2D1A1D63" w14:textId="77777777" w:rsidR="004D4544" w:rsidRPr="004D4544" w:rsidRDefault="004D4544" w:rsidP="002256A0">
      <w:pPr>
        <w:pStyle w:val="Heading2"/>
      </w:pPr>
      <w:bookmarkStart w:id="21" w:name="_Toc473043491"/>
      <w:r w:rsidRPr="004D4544">
        <w:lastRenderedPageBreak/>
        <w:t xml:space="preserve">SCREEN </w:t>
      </w:r>
      <w:r w:rsidR="00DC57FE">
        <w:rPr>
          <w:color w:val="FFFFFF"/>
        </w:rPr>
        <w:t>02_1</w:t>
      </w:r>
      <w:r w:rsidR="00BA2A4A">
        <w:rPr>
          <w:color w:val="FFFFFF"/>
        </w:rPr>
        <w:t>2</w:t>
      </w:r>
      <w:r w:rsidR="00DC57FE">
        <w:rPr>
          <w:color w:val="FFFFFF"/>
        </w:rPr>
        <w:t>0</w:t>
      </w:r>
      <w:bookmarkEnd w:id="21"/>
    </w:p>
    <w:p w14:paraId="5DE627F2" w14:textId="77777777" w:rsidR="004D4544" w:rsidRPr="004D4544" w:rsidRDefault="004D4544" w:rsidP="002256A0">
      <w:pPr>
        <w:pStyle w:val="BW-screentype"/>
      </w:pPr>
      <w:r w:rsidRPr="004D4544">
        <w:t>SCREEN TYPE: Text and graphic</w:t>
      </w:r>
    </w:p>
    <w:p w14:paraId="6197459B" w14:textId="77777777" w:rsidR="004D4544" w:rsidRPr="00900A35" w:rsidRDefault="004D4544" w:rsidP="002256A0">
      <w:pPr>
        <w:pStyle w:val="BW-section-head"/>
      </w:pPr>
      <w:r w:rsidRPr="00900A35">
        <w:t>DESCRIPTION</w:t>
      </w:r>
    </w:p>
    <w:p w14:paraId="03562B39" w14:textId="77777777" w:rsidR="004D4544" w:rsidRPr="004D4544" w:rsidRDefault="004D4544" w:rsidP="00BC2582">
      <w:r w:rsidRPr="00900A35">
        <w:t>This screen presents information, usually with an illustrative graphic/image. The layout of text and image can vary.</w:t>
      </w:r>
    </w:p>
    <w:p w14:paraId="1BC4CA01" w14:textId="77777777" w:rsidR="004D4544" w:rsidRDefault="004D4544" w:rsidP="002256A0">
      <w:pPr>
        <w:pStyle w:val="BW-section-head"/>
      </w:pPr>
      <w:r w:rsidRPr="004D4544">
        <w:t>IMAGE</w:t>
      </w:r>
    </w:p>
    <w:p w14:paraId="678646DA" w14:textId="77777777" w:rsidR="00E8328A" w:rsidRPr="002256A0" w:rsidRDefault="00BA2A4A" w:rsidP="00BC2582">
      <w:r>
        <w:t xml:space="preserve">Show logos of </w:t>
      </w:r>
      <w:r w:rsidR="00A453AF">
        <w:t>OFWAT</w:t>
      </w:r>
      <w:r>
        <w:t xml:space="preserve"> and CMA on either side of the image of UK.</w:t>
      </w:r>
    </w:p>
    <w:p w14:paraId="255905C5" w14:textId="77777777" w:rsidR="00E8328A" w:rsidRDefault="00E8328A" w:rsidP="002256A0">
      <w:pPr>
        <w:pStyle w:val="BW-section-head"/>
      </w:pPr>
      <w:r>
        <w:t>SCREEN TITLE</w:t>
      </w:r>
    </w:p>
    <w:p w14:paraId="633F119C" w14:textId="77777777" w:rsidR="00E8328A" w:rsidRDefault="00BA2A4A" w:rsidP="002256A0">
      <w:pPr>
        <w:pStyle w:val="Text"/>
      </w:pPr>
      <w:r w:rsidRPr="00BA2A4A">
        <w:t>Who regulates us?</w:t>
      </w:r>
    </w:p>
    <w:p w14:paraId="05936C9C" w14:textId="77777777" w:rsidR="004D4544" w:rsidRPr="00BF18F0" w:rsidRDefault="00AD41B6" w:rsidP="002256A0">
      <w:pPr>
        <w:pStyle w:val="BW-section-head"/>
      </w:pPr>
      <w:r>
        <w:t xml:space="preserve">BODY </w:t>
      </w:r>
      <w:r w:rsidR="004D4544" w:rsidRPr="00BF18F0">
        <w:t>TEXT</w:t>
      </w:r>
    </w:p>
    <w:p w14:paraId="03BA5579" w14:textId="77777777" w:rsidR="00BA2A4A" w:rsidRPr="00BA2A4A" w:rsidRDefault="00BA2A4A" w:rsidP="002256A0">
      <w:pPr>
        <w:pStyle w:val="Text"/>
      </w:pPr>
      <w:r w:rsidRPr="00BA2A4A">
        <w:t>Competition law in the UK is enforced</w:t>
      </w:r>
      <w:r w:rsidR="00830FAF">
        <w:t xml:space="preserve"> primarily</w:t>
      </w:r>
      <w:r w:rsidRPr="00BA2A4A">
        <w:t xml:space="preserve"> by the Competition and Markets Authority (CMA)</w:t>
      </w:r>
      <w:r>
        <w:t>. H</w:t>
      </w:r>
      <w:r w:rsidRPr="00BA2A4A">
        <w:t>owever</w:t>
      </w:r>
      <w:r w:rsidR="00E31F06">
        <w:t>,</w:t>
      </w:r>
      <w:r w:rsidRPr="00BA2A4A">
        <w:t xml:space="preserve"> in relation to the regulated business of </w:t>
      </w:r>
      <w:r>
        <w:t xml:space="preserve">Severn Trent Water </w:t>
      </w:r>
      <w:r w:rsidRPr="00BA2A4A">
        <w:t>(i.e. the provision of water and wastewater services)</w:t>
      </w:r>
      <w:r w:rsidR="00E31F06">
        <w:t>,</w:t>
      </w:r>
      <w:r w:rsidRPr="00BA2A4A">
        <w:t xml:space="preserve"> </w:t>
      </w:r>
      <w:r w:rsidR="00A453AF">
        <w:t>OFWAT</w:t>
      </w:r>
      <w:r w:rsidR="001E1E2E" w:rsidRPr="00CA4BDA">
        <w:t xml:space="preserve"> also has enforcement powers.</w:t>
      </w:r>
    </w:p>
    <w:p w14:paraId="1E6DAA4C" w14:textId="77777777" w:rsidR="002F0C6C" w:rsidRDefault="00A453AF" w:rsidP="002256A0">
      <w:pPr>
        <w:pStyle w:val="Text"/>
      </w:pPr>
      <w:r>
        <w:t>OFWAT</w:t>
      </w:r>
      <w:r w:rsidR="00BA2A4A" w:rsidRPr="00BA2A4A">
        <w:t xml:space="preserve"> and the CMA must agree which authority is best placed to conduct an investigation</w:t>
      </w:r>
      <w:r w:rsidR="00BA2A4A">
        <w:t>. However,</w:t>
      </w:r>
      <w:r w:rsidR="00BA2A4A" w:rsidRPr="00BA2A4A">
        <w:t xml:space="preserve"> </w:t>
      </w:r>
      <w:r w:rsidR="00E31F06">
        <w:t xml:space="preserve">legislation gives </w:t>
      </w:r>
      <w:r w:rsidR="00BA2A4A" w:rsidRPr="00BA2A4A">
        <w:t>both the power to enforce and sanction.</w:t>
      </w:r>
    </w:p>
    <w:p w14:paraId="702AE6F2" w14:textId="77777777" w:rsidR="002F0C6C" w:rsidRPr="004D4544" w:rsidRDefault="002F0C6C" w:rsidP="002256A0">
      <w:pPr>
        <w:pStyle w:val="Heading2"/>
      </w:pPr>
      <w:bookmarkStart w:id="22" w:name="_Toc473043492"/>
      <w:r w:rsidRPr="004D4544">
        <w:lastRenderedPageBreak/>
        <w:t xml:space="preserve">SCREEN </w:t>
      </w:r>
      <w:r w:rsidRPr="00177D6B">
        <w:rPr>
          <w:color w:val="FFFFFF"/>
        </w:rPr>
        <w:t>0</w:t>
      </w:r>
      <w:r>
        <w:rPr>
          <w:color w:val="FFFFFF"/>
        </w:rPr>
        <w:t>2</w:t>
      </w:r>
      <w:r w:rsidRPr="00177D6B">
        <w:rPr>
          <w:color w:val="FFFFFF"/>
        </w:rPr>
        <w:t>_1</w:t>
      </w:r>
      <w:r>
        <w:rPr>
          <w:color w:val="FFFFFF"/>
        </w:rPr>
        <w:t>3</w:t>
      </w:r>
      <w:r w:rsidRPr="00177D6B">
        <w:rPr>
          <w:color w:val="FFFFFF"/>
        </w:rPr>
        <w:t>0</w:t>
      </w:r>
      <w:bookmarkEnd w:id="22"/>
    </w:p>
    <w:p w14:paraId="38EABABD" w14:textId="77777777" w:rsidR="002F0C6C" w:rsidRPr="004D4544" w:rsidRDefault="002F0C6C" w:rsidP="002256A0">
      <w:pPr>
        <w:pStyle w:val="BW-screentype"/>
      </w:pPr>
      <w:r w:rsidRPr="004D4544">
        <w:t>SCREEN TYPE: Graphic reveal</w:t>
      </w:r>
    </w:p>
    <w:p w14:paraId="200AC2FF" w14:textId="77777777" w:rsidR="002F0C6C" w:rsidRPr="004D4544" w:rsidRDefault="002F0C6C" w:rsidP="002256A0">
      <w:pPr>
        <w:pStyle w:val="BW-section-head"/>
      </w:pPr>
      <w:r w:rsidRPr="004D4544">
        <w:t>DESCRIPTION</w:t>
      </w:r>
    </w:p>
    <w:p w14:paraId="57E77E69" w14:textId="77777777" w:rsidR="002F0C6C" w:rsidRPr="00177D6B" w:rsidRDefault="002F0C6C" w:rsidP="00BC2582">
      <w:r w:rsidRPr="00177D6B">
        <w:t>Photos, illustrations or diagrams can be selected to reveal further information, usually in text form</w:t>
      </w:r>
      <w:r w:rsidRPr="00177D6B">
        <w:rPr>
          <w:lang w:val="en"/>
        </w:rPr>
        <w:t>.</w:t>
      </w:r>
    </w:p>
    <w:p w14:paraId="66E970D0" w14:textId="77777777" w:rsidR="002F0C6C" w:rsidRPr="00177D6B" w:rsidRDefault="002F0C6C" w:rsidP="00BC2582">
      <w:r>
        <w:t xml:space="preserve">Example mock-up: </w:t>
      </w:r>
    </w:p>
    <w:p w14:paraId="2499C045" w14:textId="77777777" w:rsidR="002F0C6C" w:rsidRDefault="00B941ED" w:rsidP="00BC2582">
      <w:pPr>
        <w:rPr>
          <w:noProof/>
        </w:rPr>
      </w:pPr>
      <w:r>
        <w:rPr>
          <w:noProof/>
        </w:rPr>
        <w:pict w14:anchorId="3DCEAEE3">
          <v:shape id="_x0000_i1034" type="#_x0000_t75" style="width:235.15pt;height:148.55pt">
            <v:imagedata r:id="rId22" o:title="stw971_grt_01_a"/>
          </v:shape>
        </w:pict>
      </w:r>
    </w:p>
    <w:p w14:paraId="3971CF57" w14:textId="77777777" w:rsidR="002F0C6C" w:rsidRDefault="002F0C6C" w:rsidP="00BC2582">
      <w:r>
        <w:t>Same icons as shown in the mock ups</w:t>
      </w:r>
    </w:p>
    <w:p w14:paraId="5E2BFFE4" w14:textId="77777777" w:rsidR="002F0C6C" w:rsidRDefault="002F0C6C" w:rsidP="002256A0">
      <w:pPr>
        <w:pStyle w:val="BW-section-head"/>
      </w:pPr>
      <w:r>
        <w:t>SCREEN TITLE</w:t>
      </w:r>
    </w:p>
    <w:p w14:paraId="5904AC03" w14:textId="77777777" w:rsidR="002F0C6C" w:rsidRDefault="002F0C6C" w:rsidP="002256A0">
      <w:pPr>
        <w:pStyle w:val="Text"/>
      </w:pPr>
      <w:r w:rsidRPr="002F0C6C">
        <w:t>Consequences of</w:t>
      </w:r>
      <w:r w:rsidR="00454825">
        <w:t xml:space="preserve"> a</w:t>
      </w:r>
      <w:r w:rsidRPr="002F0C6C">
        <w:t xml:space="preserve"> breach</w:t>
      </w:r>
    </w:p>
    <w:p w14:paraId="2347D54B" w14:textId="77777777" w:rsidR="002F0C6C" w:rsidRDefault="002F0C6C" w:rsidP="002256A0">
      <w:pPr>
        <w:pStyle w:val="BW-section-head"/>
      </w:pPr>
      <w:r>
        <w:t>GRAPHIC 1</w:t>
      </w:r>
    </w:p>
    <w:p w14:paraId="15CE6ECC" w14:textId="77777777" w:rsidR="002F0C6C" w:rsidRDefault="002F0C6C" w:rsidP="00BC2582">
      <w:r w:rsidRPr="002F0C6C">
        <w:t xml:space="preserve">Handcuffs </w:t>
      </w:r>
      <w:r>
        <w:t>as shown in the mock-up</w:t>
      </w:r>
    </w:p>
    <w:p w14:paraId="2B7D45B4" w14:textId="77777777" w:rsidR="002F0C6C" w:rsidRDefault="002F0C6C" w:rsidP="002256A0">
      <w:pPr>
        <w:pStyle w:val="BW-section-head"/>
      </w:pPr>
      <w:r>
        <w:t>GRAPHIC 2</w:t>
      </w:r>
    </w:p>
    <w:p w14:paraId="7FE7C9B4" w14:textId="77777777" w:rsidR="002F0C6C" w:rsidRDefault="002F0C6C" w:rsidP="002256A0">
      <w:r w:rsidRPr="002F0C6C">
        <w:t>Show a downward graph on share prices</w:t>
      </w:r>
      <w:r>
        <w:t xml:space="preserve"> as shown in the mock-up</w:t>
      </w:r>
    </w:p>
    <w:p w14:paraId="7A31EAE2" w14:textId="77777777" w:rsidR="002F0C6C" w:rsidRDefault="002F0C6C" w:rsidP="002256A0">
      <w:pPr>
        <w:pStyle w:val="BW-section-head"/>
      </w:pPr>
      <w:r>
        <w:t>GRAPHIC 3</w:t>
      </w:r>
    </w:p>
    <w:p w14:paraId="680CE0E7" w14:textId="77777777" w:rsidR="002F0C6C" w:rsidRDefault="002F0C6C" w:rsidP="00BC2582">
      <w:r w:rsidRPr="009171DB">
        <w:t>A torn paper</w:t>
      </w:r>
      <w:r>
        <w:t xml:space="preserve"> as shown in the mock-up</w:t>
      </w:r>
    </w:p>
    <w:p w14:paraId="511CE10C" w14:textId="77777777" w:rsidR="002F0C6C" w:rsidRDefault="002F0C6C" w:rsidP="002256A0">
      <w:pPr>
        <w:pStyle w:val="BW-section-head"/>
      </w:pPr>
      <w:r>
        <w:t>GRAPHIC 4</w:t>
      </w:r>
    </w:p>
    <w:p w14:paraId="5BF26F1C" w14:textId="77777777" w:rsidR="002F0C6C" w:rsidRDefault="002F0C6C" w:rsidP="00BC2582">
      <w:r w:rsidRPr="009171DB">
        <w:t xml:space="preserve">Newspaper </w:t>
      </w:r>
      <w:r>
        <w:t>icon as shown in the mock-up</w:t>
      </w:r>
    </w:p>
    <w:p w14:paraId="7E9D78A2" w14:textId="77777777" w:rsidR="002F0C6C" w:rsidRDefault="002F0C6C" w:rsidP="002256A0">
      <w:pPr>
        <w:pStyle w:val="BW-section-head"/>
        <w:rPr>
          <w:color w:val="808080"/>
        </w:rPr>
      </w:pPr>
      <w:r w:rsidRPr="004D4544">
        <w:t xml:space="preserve">OPENING TEXT </w:t>
      </w:r>
      <w:r>
        <w:rPr>
          <w:color w:val="808080"/>
        </w:rPr>
        <w:t>(30 words max)</w:t>
      </w:r>
    </w:p>
    <w:p w14:paraId="7A29DB87" w14:textId="77777777" w:rsidR="002F0C6C" w:rsidRDefault="00E31F06" w:rsidP="002256A0">
      <w:pPr>
        <w:pStyle w:val="Text"/>
      </w:pPr>
      <w:r>
        <w:t xml:space="preserve">Breaching competition law can have </w:t>
      </w:r>
      <w:r w:rsidR="002F0C6C">
        <w:t>serious consequences</w:t>
      </w:r>
      <w:r>
        <w:t>.</w:t>
      </w:r>
    </w:p>
    <w:p w14:paraId="32D7D3D6" w14:textId="77777777" w:rsidR="002F0C6C" w:rsidRPr="0087307E" w:rsidRDefault="002F0C6C" w:rsidP="002256A0">
      <w:pPr>
        <w:pStyle w:val="BW-section-head"/>
      </w:pPr>
      <w:r w:rsidRPr="0087307E">
        <w:t>PROMPT</w:t>
      </w:r>
    </w:p>
    <w:p w14:paraId="1CE69415" w14:textId="77777777" w:rsidR="002F0C6C" w:rsidRPr="00D56F8F" w:rsidRDefault="002F0C6C" w:rsidP="002256A0">
      <w:pPr>
        <w:pStyle w:val="Text"/>
      </w:pPr>
      <w:r w:rsidRPr="006868C3">
        <w:t>Select each icon to learn about the consequences.</w:t>
      </w:r>
    </w:p>
    <w:p w14:paraId="54CBAD37" w14:textId="77777777" w:rsidR="002F0C6C" w:rsidRPr="004D4544" w:rsidRDefault="002F0C6C" w:rsidP="002256A0">
      <w:pPr>
        <w:pStyle w:val="BW-section-head"/>
      </w:pPr>
      <w:r w:rsidRPr="004D4544">
        <w:t xml:space="preserve">TEXT FOR </w:t>
      </w:r>
      <w:r w:rsidR="00BB35FD">
        <w:t xml:space="preserve">REVEAL </w:t>
      </w:r>
      <w:r w:rsidRPr="004D4544">
        <w:t xml:space="preserve">1 </w:t>
      </w:r>
      <w:r w:rsidRPr="004D4544">
        <w:rPr>
          <w:color w:val="808080"/>
        </w:rPr>
        <w:t>(50 words max)</w:t>
      </w:r>
    </w:p>
    <w:p w14:paraId="24C0EAAD" w14:textId="77777777" w:rsidR="002F0C6C" w:rsidRPr="00D56F8F" w:rsidRDefault="002F0C6C" w:rsidP="002256A0">
      <w:pPr>
        <w:pStyle w:val="Text"/>
      </w:pPr>
      <w:r w:rsidRPr="006868C3">
        <w:t>Criminal l</w:t>
      </w:r>
      <w:r w:rsidRPr="00D56F8F">
        <w:t>iability</w:t>
      </w:r>
    </w:p>
    <w:p w14:paraId="17F7C492" w14:textId="77777777" w:rsidR="002F0C6C" w:rsidRPr="00450A72" w:rsidRDefault="00382599" w:rsidP="002256A0">
      <w:pPr>
        <w:numPr>
          <w:ilvl w:val="0"/>
          <w:numId w:val="33"/>
        </w:numPr>
        <w:shd w:val="clear" w:color="auto" w:fill="C6D9F1"/>
        <w:spacing w:after="120"/>
        <w:ind w:left="714" w:hanging="357"/>
        <w:contextualSpacing/>
      </w:pPr>
      <w:r>
        <w:t>A</w:t>
      </w:r>
      <w:r w:rsidR="002F0C6C" w:rsidRPr="00450A72">
        <w:t xml:space="preserve"> prison sentence of up to </w:t>
      </w:r>
      <w:r>
        <w:t>five</w:t>
      </w:r>
      <w:r w:rsidRPr="00450A72">
        <w:t xml:space="preserve"> </w:t>
      </w:r>
      <w:r w:rsidR="002F0C6C" w:rsidRPr="00450A72">
        <w:t>years</w:t>
      </w:r>
      <w:r w:rsidRPr="00382599">
        <w:t xml:space="preserve"> </w:t>
      </w:r>
      <w:r>
        <w:t xml:space="preserve">for </w:t>
      </w:r>
      <w:r w:rsidR="00830FAF">
        <w:t>the</w:t>
      </w:r>
      <w:r>
        <w:t xml:space="preserve"> Cartel Offence</w:t>
      </w:r>
    </w:p>
    <w:p w14:paraId="173CC0BA" w14:textId="77777777" w:rsidR="002F0C6C" w:rsidRPr="00450A72" w:rsidRDefault="002F0C6C" w:rsidP="002256A0">
      <w:pPr>
        <w:numPr>
          <w:ilvl w:val="0"/>
          <w:numId w:val="33"/>
        </w:numPr>
        <w:shd w:val="clear" w:color="auto" w:fill="C6D9F1"/>
        <w:spacing w:after="120"/>
        <w:ind w:left="714" w:hanging="357"/>
        <w:contextualSpacing/>
      </w:pPr>
      <w:r w:rsidRPr="00450A72">
        <w:t>Unlimited fines</w:t>
      </w:r>
    </w:p>
    <w:p w14:paraId="10BA4F14" w14:textId="77777777" w:rsidR="002F0C6C" w:rsidRPr="004D4544" w:rsidRDefault="002F0C6C" w:rsidP="002256A0">
      <w:pPr>
        <w:pStyle w:val="BW-section-head"/>
      </w:pPr>
      <w:r w:rsidRPr="004D4544">
        <w:t xml:space="preserve">TEXT FOR </w:t>
      </w:r>
      <w:r w:rsidR="00BB35FD">
        <w:t xml:space="preserve">REVEAL </w:t>
      </w:r>
      <w:r>
        <w:t>2</w:t>
      </w:r>
      <w:r w:rsidRPr="004D4544">
        <w:t xml:space="preserve"> </w:t>
      </w:r>
      <w:r w:rsidRPr="004D4544">
        <w:rPr>
          <w:color w:val="808080"/>
        </w:rPr>
        <w:t>(50 words max)</w:t>
      </w:r>
    </w:p>
    <w:p w14:paraId="56786BE2" w14:textId="77777777" w:rsidR="002F0C6C" w:rsidRPr="00D56F8F" w:rsidRDefault="002F0C6C" w:rsidP="002256A0">
      <w:pPr>
        <w:pStyle w:val="Text"/>
      </w:pPr>
      <w:r w:rsidRPr="006868C3">
        <w:t>Financial damage</w:t>
      </w:r>
    </w:p>
    <w:p w14:paraId="64CFB117" w14:textId="77777777" w:rsidR="002F0C6C" w:rsidRPr="00450A72" w:rsidRDefault="002F0C6C" w:rsidP="002256A0">
      <w:pPr>
        <w:numPr>
          <w:ilvl w:val="0"/>
          <w:numId w:val="33"/>
        </w:numPr>
        <w:shd w:val="clear" w:color="auto" w:fill="C6D9F1"/>
        <w:spacing w:after="120"/>
        <w:ind w:left="714" w:hanging="357"/>
        <w:contextualSpacing/>
      </w:pPr>
      <w:r w:rsidRPr="00450A72">
        <w:t xml:space="preserve">Lengthy investigations by </w:t>
      </w:r>
      <w:r w:rsidR="00A453AF">
        <w:t>OFWAT</w:t>
      </w:r>
      <w:r w:rsidR="000C03B6">
        <w:t xml:space="preserve"> </w:t>
      </w:r>
      <w:r w:rsidRPr="00450A72">
        <w:t>/</w:t>
      </w:r>
      <w:r w:rsidR="000C03B6">
        <w:t xml:space="preserve"> </w:t>
      </w:r>
      <w:r w:rsidRPr="00450A72">
        <w:t>CMA requiring huge resource allocation</w:t>
      </w:r>
    </w:p>
    <w:p w14:paraId="0EC9A017" w14:textId="77777777" w:rsidR="002F0C6C" w:rsidRPr="00450A72" w:rsidRDefault="00342171" w:rsidP="002256A0">
      <w:pPr>
        <w:numPr>
          <w:ilvl w:val="0"/>
          <w:numId w:val="33"/>
        </w:numPr>
        <w:shd w:val="clear" w:color="auto" w:fill="C6D9F1"/>
        <w:spacing w:after="120"/>
        <w:ind w:left="714" w:hanging="357"/>
        <w:contextualSpacing/>
      </w:pPr>
      <w:r>
        <w:t>A f</w:t>
      </w:r>
      <w:r w:rsidRPr="00450A72">
        <w:t xml:space="preserve">ine </w:t>
      </w:r>
      <w:r w:rsidR="002F0C6C" w:rsidRPr="00450A72">
        <w:t>of up to 10% of group worldwide turnover</w:t>
      </w:r>
    </w:p>
    <w:p w14:paraId="680F58F0" w14:textId="77777777" w:rsidR="002F0C6C" w:rsidRPr="00450A72" w:rsidRDefault="002F0C6C" w:rsidP="002256A0">
      <w:pPr>
        <w:numPr>
          <w:ilvl w:val="0"/>
          <w:numId w:val="33"/>
        </w:numPr>
        <w:shd w:val="clear" w:color="auto" w:fill="C6D9F1"/>
        <w:spacing w:after="120"/>
        <w:ind w:left="714" w:hanging="357"/>
        <w:contextualSpacing/>
      </w:pPr>
      <w:r w:rsidRPr="00450A72">
        <w:t>Damages claims from third parties affected by anti-competitive behaviour</w:t>
      </w:r>
    </w:p>
    <w:p w14:paraId="2FD3CD13" w14:textId="77777777" w:rsidR="002F0C6C" w:rsidRDefault="00342171" w:rsidP="002256A0">
      <w:pPr>
        <w:numPr>
          <w:ilvl w:val="0"/>
          <w:numId w:val="33"/>
        </w:numPr>
        <w:shd w:val="clear" w:color="auto" w:fill="C6D9F1"/>
        <w:spacing w:after="120"/>
        <w:ind w:left="714" w:hanging="357"/>
        <w:contextualSpacing/>
      </w:pPr>
      <w:r>
        <w:t>A negative i</w:t>
      </w:r>
      <w:r w:rsidRPr="00450A72">
        <w:t xml:space="preserve">mpact </w:t>
      </w:r>
      <w:r w:rsidR="002F0C6C" w:rsidRPr="00450A72">
        <w:t>on share price</w:t>
      </w:r>
    </w:p>
    <w:p w14:paraId="6B6F1C3B" w14:textId="77777777" w:rsidR="002F0C6C" w:rsidRPr="004D4544" w:rsidRDefault="002F0C6C" w:rsidP="002256A0">
      <w:pPr>
        <w:pStyle w:val="BW-section-head"/>
      </w:pPr>
      <w:r>
        <w:t xml:space="preserve">TEXT FOR </w:t>
      </w:r>
      <w:r w:rsidR="00BB35FD">
        <w:t xml:space="preserve">REVEAL </w:t>
      </w:r>
      <w:r>
        <w:t xml:space="preserve">3 </w:t>
      </w:r>
      <w:r w:rsidRPr="004D4544">
        <w:rPr>
          <w:color w:val="808080"/>
        </w:rPr>
        <w:t>(50 words max)</w:t>
      </w:r>
    </w:p>
    <w:p w14:paraId="209AE478" w14:textId="77777777" w:rsidR="002F0C6C" w:rsidRPr="00D56F8F" w:rsidRDefault="002F0C6C" w:rsidP="002256A0">
      <w:pPr>
        <w:pStyle w:val="Text"/>
      </w:pPr>
      <w:r w:rsidRPr="006868C3">
        <w:t>Void Ag</w:t>
      </w:r>
      <w:r w:rsidRPr="00D56F8F">
        <w:t>reements</w:t>
      </w:r>
    </w:p>
    <w:p w14:paraId="713B8BC2" w14:textId="77777777" w:rsidR="002F0C6C" w:rsidRDefault="002F0C6C" w:rsidP="002256A0">
      <w:pPr>
        <w:pStyle w:val="Text"/>
      </w:pPr>
      <w:r w:rsidRPr="00450A72">
        <w:t>Agreements which breach competition</w:t>
      </w:r>
      <w:r w:rsidR="00342171">
        <w:t xml:space="preserve"> law</w:t>
      </w:r>
      <w:r w:rsidRPr="00450A72">
        <w:t xml:space="preserve"> may be void and unenforceable.</w:t>
      </w:r>
    </w:p>
    <w:p w14:paraId="146D8C36" w14:textId="77777777" w:rsidR="002F0C6C" w:rsidRPr="004D4544" w:rsidRDefault="002F0C6C" w:rsidP="002256A0">
      <w:pPr>
        <w:pStyle w:val="BW-section-head"/>
      </w:pPr>
      <w:r w:rsidRPr="004D4544">
        <w:t xml:space="preserve">TEXT FOR </w:t>
      </w:r>
      <w:r w:rsidR="00BB35FD">
        <w:t xml:space="preserve">REVEAL </w:t>
      </w:r>
      <w:r>
        <w:t>4</w:t>
      </w:r>
      <w:r w:rsidRPr="004D4544">
        <w:t xml:space="preserve"> </w:t>
      </w:r>
      <w:r w:rsidRPr="004D4544">
        <w:rPr>
          <w:color w:val="808080"/>
        </w:rPr>
        <w:t>(50 words max)</w:t>
      </w:r>
    </w:p>
    <w:p w14:paraId="49A8BB79" w14:textId="77777777" w:rsidR="002F0C6C" w:rsidRPr="00D56F8F" w:rsidRDefault="002F0C6C" w:rsidP="002256A0">
      <w:pPr>
        <w:pStyle w:val="Text"/>
      </w:pPr>
      <w:r w:rsidRPr="006868C3">
        <w:t>Reputat</w:t>
      </w:r>
      <w:r w:rsidRPr="00D56F8F">
        <w:t>ional damage</w:t>
      </w:r>
    </w:p>
    <w:p w14:paraId="692CF236" w14:textId="77777777" w:rsidR="002F0C6C" w:rsidRPr="00450A72" w:rsidRDefault="002F0C6C" w:rsidP="002256A0">
      <w:pPr>
        <w:numPr>
          <w:ilvl w:val="0"/>
          <w:numId w:val="33"/>
        </w:numPr>
        <w:shd w:val="clear" w:color="auto" w:fill="C6D9F1"/>
        <w:spacing w:after="120"/>
        <w:ind w:left="714" w:hanging="357"/>
        <w:contextualSpacing/>
      </w:pPr>
      <w:r w:rsidRPr="00450A72">
        <w:lastRenderedPageBreak/>
        <w:t>Negative media coverage</w:t>
      </w:r>
    </w:p>
    <w:p w14:paraId="7C54F8F9" w14:textId="77777777" w:rsidR="002F0C6C" w:rsidRPr="00450A72" w:rsidRDefault="002F0C6C" w:rsidP="002256A0">
      <w:pPr>
        <w:numPr>
          <w:ilvl w:val="0"/>
          <w:numId w:val="33"/>
        </w:numPr>
        <w:shd w:val="clear" w:color="auto" w:fill="C6D9F1"/>
        <w:spacing w:after="120"/>
        <w:ind w:left="714" w:hanging="357"/>
        <w:contextualSpacing/>
      </w:pPr>
      <w:r w:rsidRPr="00450A72">
        <w:t>Loss of customer</w:t>
      </w:r>
      <w:r w:rsidR="000C03B6">
        <w:t xml:space="preserve"> </w:t>
      </w:r>
      <w:r w:rsidRPr="00450A72">
        <w:t>/</w:t>
      </w:r>
      <w:r w:rsidR="000C03B6">
        <w:t xml:space="preserve"> </w:t>
      </w:r>
      <w:r w:rsidRPr="00450A72">
        <w:t>investor confidence</w:t>
      </w:r>
    </w:p>
    <w:p w14:paraId="62E07638" w14:textId="77777777" w:rsidR="002F0C6C" w:rsidRPr="004D4544" w:rsidRDefault="002F0C6C" w:rsidP="002256A0">
      <w:pPr>
        <w:pStyle w:val="Heading2"/>
      </w:pPr>
      <w:bookmarkStart w:id="23" w:name="_Toc473043493"/>
      <w:r w:rsidRPr="004D4544">
        <w:lastRenderedPageBreak/>
        <w:t xml:space="preserve">SCREEN </w:t>
      </w:r>
      <w:r w:rsidRPr="00177D6B">
        <w:rPr>
          <w:color w:val="FFFFFF"/>
        </w:rPr>
        <w:t>0</w:t>
      </w:r>
      <w:r>
        <w:rPr>
          <w:color w:val="FFFFFF"/>
        </w:rPr>
        <w:t>2</w:t>
      </w:r>
      <w:r w:rsidRPr="00177D6B">
        <w:rPr>
          <w:color w:val="FFFFFF"/>
        </w:rPr>
        <w:t>_1</w:t>
      </w:r>
      <w:r>
        <w:rPr>
          <w:color w:val="FFFFFF"/>
        </w:rPr>
        <w:t>4</w:t>
      </w:r>
      <w:r w:rsidRPr="00177D6B">
        <w:rPr>
          <w:color w:val="FFFFFF"/>
        </w:rPr>
        <w:t>0</w:t>
      </w:r>
      <w:bookmarkEnd w:id="23"/>
    </w:p>
    <w:p w14:paraId="582435A8" w14:textId="77777777" w:rsidR="002F0C6C" w:rsidRPr="004D4544" w:rsidRDefault="002F0C6C" w:rsidP="002256A0">
      <w:pPr>
        <w:pStyle w:val="BW-screentype"/>
      </w:pPr>
      <w:r w:rsidRPr="004D4544">
        <w:t>SCREEN TYPE: Graphic reveal</w:t>
      </w:r>
    </w:p>
    <w:p w14:paraId="002B5CC8" w14:textId="77777777" w:rsidR="002F0C6C" w:rsidRPr="004D4544" w:rsidRDefault="002F0C6C" w:rsidP="002256A0">
      <w:pPr>
        <w:pStyle w:val="BW-section-head"/>
      </w:pPr>
      <w:r w:rsidRPr="004D4544">
        <w:t>DESCRIPTION</w:t>
      </w:r>
    </w:p>
    <w:p w14:paraId="1A93039B" w14:textId="77777777" w:rsidR="002F0C6C" w:rsidRPr="00177D6B" w:rsidRDefault="002F0C6C" w:rsidP="00BC2582">
      <w:r w:rsidRPr="00177D6B">
        <w:t>Photos, illustrations or diagrams can be selected to reveal further information, usually in text form</w:t>
      </w:r>
      <w:r w:rsidRPr="00177D6B">
        <w:rPr>
          <w:lang w:val="en"/>
        </w:rPr>
        <w:t>.</w:t>
      </w:r>
    </w:p>
    <w:p w14:paraId="14FE0577" w14:textId="77777777" w:rsidR="002F0C6C" w:rsidRPr="00177D6B" w:rsidRDefault="002F0C6C" w:rsidP="00BC2582">
      <w:r>
        <w:t>Example mock-up from STW843</w:t>
      </w:r>
    </w:p>
    <w:p w14:paraId="702451E4" w14:textId="77777777" w:rsidR="002F0C6C" w:rsidRDefault="00B941ED" w:rsidP="00BC2582">
      <w:pPr>
        <w:rPr>
          <w:noProof/>
        </w:rPr>
      </w:pPr>
      <w:r>
        <w:rPr>
          <w:noProof/>
        </w:rPr>
        <w:pict w14:anchorId="3D180E89">
          <v:shape id="_x0000_i1035" type="#_x0000_t75" style="width:235.15pt;height:148.55pt">
            <v:imagedata r:id="rId24" o:title="stw780_01_110"/>
          </v:shape>
        </w:pict>
      </w:r>
    </w:p>
    <w:p w14:paraId="3C669BE9" w14:textId="77777777" w:rsidR="002F0C6C" w:rsidRDefault="002F0C6C" w:rsidP="00BC2582">
      <w:r w:rsidRPr="002F0C6C">
        <w:t xml:space="preserve">Show </w:t>
      </w:r>
      <w:r w:rsidR="001E1E2E">
        <w:t>two</w:t>
      </w:r>
      <w:r w:rsidR="001E1E2E" w:rsidRPr="002F0C6C">
        <w:t xml:space="preserve"> </w:t>
      </w:r>
      <w:r w:rsidRPr="002F0C6C">
        <w:t>text labels in form of a newspaper headline:</w:t>
      </w:r>
    </w:p>
    <w:p w14:paraId="4777FDE7" w14:textId="77777777" w:rsidR="002F0C6C" w:rsidRDefault="002F0C6C" w:rsidP="002256A0">
      <w:pPr>
        <w:pStyle w:val="BW-section-head"/>
      </w:pPr>
      <w:r>
        <w:t>SCREEN TITLE</w:t>
      </w:r>
    </w:p>
    <w:p w14:paraId="615472F6" w14:textId="77777777" w:rsidR="002F0C6C" w:rsidRDefault="002F0C6C" w:rsidP="002256A0">
      <w:pPr>
        <w:pStyle w:val="Text"/>
      </w:pPr>
      <w:r w:rsidRPr="002F0C6C">
        <w:t>When it goes wrong…</w:t>
      </w:r>
    </w:p>
    <w:p w14:paraId="7FCB44B8" w14:textId="77777777" w:rsidR="002F0C6C" w:rsidRDefault="002F0C6C" w:rsidP="002256A0">
      <w:pPr>
        <w:pStyle w:val="BW-section-head"/>
      </w:pPr>
      <w:r>
        <w:t>GRAPHIC 1</w:t>
      </w:r>
    </w:p>
    <w:p w14:paraId="341842A0" w14:textId="77777777" w:rsidR="002F0C6C" w:rsidRPr="00753844" w:rsidRDefault="002F0C6C" w:rsidP="00BC2582">
      <w:r w:rsidRPr="00753844">
        <w:t>Water tank firms fined £2.6 million</w:t>
      </w:r>
    </w:p>
    <w:p w14:paraId="21C0D0AA" w14:textId="77777777" w:rsidR="002F0C6C" w:rsidRDefault="002F0C6C" w:rsidP="002256A0">
      <w:pPr>
        <w:pStyle w:val="BW-section-head"/>
      </w:pPr>
      <w:r>
        <w:t>GRAPHIC 2</w:t>
      </w:r>
    </w:p>
    <w:p w14:paraId="7D11C9BE" w14:textId="77777777" w:rsidR="002F0C6C" w:rsidRDefault="002F0C6C" w:rsidP="002256A0">
      <w:r w:rsidRPr="002F0C6C">
        <w:t>ST Labs</w:t>
      </w:r>
      <w:r w:rsidR="00310FAD">
        <w:t xml:space="preserve"> sold following allegations of </w:t>
      </w:r>
      <w:r w:rsidR="00500E38">
        <w:t>a</w:t>
      </w:r>
      <w:r w:rsidR="00310FAD">
        <w:t xml:space="preserve">buse of </w:t>
      </w:r>
      <w:r w:rsidR="00500E38">
        <w:t>d</w:t>
      </w:r>
      <w:r w:rsidR="00310FAD">
        <w:t xml:space="preserve">ominance </w:t>
      </w:r>
    </w:p>
    <w:p w14:paraId="2E7582DF" w14:textId="77777777" w:rsidR="002F0C6C" w:rsidRDefault="002F0C6C" w:rsidP="002256A0">
      <w:pPr>
        <w:pStyle w:val="BW-section-head"/>
        <w:rPr>
          <w:color w:val="808080"/>
        </w:rPr>
      </w:pPr>
      <w:r w:rsidRPr="004D4544">
        <w:t xml:space="preserve">OPENING TEXT </w:t>
      </w:r>
      <w:r>
        <w:rPr>
          <w:color w:val="808080"/>
        </w:rPr>
        <w:t>(30 words max)</w:t>
      </w:r>
    </w:p>
    <w:p w14:paraId="6D2A80CC" w14:textId="77777777" w:rsidR="002F0C6C" w:rsidRDefault="005B2F2F" w:rsidP="002256A0">
      <w:pPr>
        <w:pStyle w:val="Text"/>
      </w:pPr>
      <w:r>
        <w:t xml:space="preserve">Here are some examples of </w:t>
      </w:r>
      <w:r w:rsidR="00310FAD">
        <w:t>when it may go wrong</w:t>
      </w:r>
    </w:p>
    <w:p w14:paraId="129BFF82" w14:textId="77777777" w:rsidR="002F0C6C" w:rsidRPr="0087307E" w:rsidRDefault="002F0C6C" w:rsidP="002256A0">
      <w:pPr>
        <w:pStyle w:val="BW-section-head"/>
      </w:pPr>
      <w:r w:rsidRPr="0087307E">
        <w:t>PROMPT</w:t>
      </w:r>
    </w:p>
    <w:p w14:paraId="05A5D933" w14:textId="77777777" w:rsidR="002F0C6C" w:rsidRDefault="002F0C6C" w:rsidP="002256A0">
      <w:pPr>
        <w:pStyle w:val="Text"/>
      </w:pPr>
      <w:r>
        <w:t xml:space="preserve">Select each </w:t>
      </w:r>
      <w:r w:rsidR="001504CE">
        <w:t>headline</w:t>
      </w:r>
      <w:r>
        <w:t xml:space="preserve"> to learn about the consequences.</w:t>
      </w:r>
    </w:p>
    <w:p w14:paraId="468A2B21" w14:textId="77777777" w:rsidR="002F0C6C" w:rsidRPr="004D4544" w:rsidRDefault="002F0C6C" w:rsidP="002256A0">
      <w:pPr>
        <w:pStyle w:val="BW-section-head"/>
      </w:pPr>
      <w:r w:rsidRPr="004D4544">
        <w:t xml:space="preserve">TEXT FOR </w:t>
      </w:r>
      <w:r w:rsidR="00BB35FD">
        <w:t xml:space="preserve">REVEAL </w:t>
      </w:r>
      <w:r w:rsidRPr="004D4544">
        <w:t xml:space="preserve">1 </w:t>
      </w:r>
      <w:r w:rsidRPr="004D4544">
        <w:rPr>
          <w:color w:val="808080"/>
        </w:rPr>
        <w:t>(50 words max)</w:t>
      </w:r>
    </w:p>
    <w:p w14:paraId="3DA57445" w14:textId="77777777" w:rsidR="002F0C6C" w:rsidRPr="005B56D0" w:rsidRDefault="001504CE" w:rsidP="002256A0">
      <w:pPr>
        <w:pStyle w:val="Text"/>
      </w:pPr>
      <w:r w:rsidRPr="003441E1">
        <w:t xml:space="preserve">21 March 2016 </w:t>
      </w:r>
      <w:r w:rsidR="0000176C" w:rsidRPr="003441E1">
        <w:t xml:space="preserve">– </w:t>
      </w:r>
      <w:r w:rsidRPr="003441E1">
        <w:t>Water tank firms fined £2.6 million for market sharing and bid rigging</w:t>
      </w:r>
    </w:p>
    <w:p w14:paraId="0F6A4865" w14:textId="77777777" w:rsidR="001504CE" w:rsidRDefault="001504CE" w:rsidP="002256A0">
      <w:pPr>
        <w:pStyle w:val="Text"/>
      </w:pPr>
      <w:r w:rsidRPr="001504CE">
        <w:t xml:space="preserve">Four </w:t>
      </w:r>
      <w:r w:rsidR="00342171">
        <w:t>c</w:t>
      </w:r>
      <w:r w:rsidR="00342171" w:rsidRPr="001504CE">
        <w:t xml:space="preserve">ompanies </w:t>
      </w:r>
      <w:r w:rsidRPr="001504CE">
        <w:t xml:space="preserve">providing galvanised steel tanks used for water storage admitted to sharing the market, fixing prices and rigging bids between 2005 </w:t>
      </w:r>
      <w:r w:rsidR="00C75F87">
        <w:t xml:space="preserve">and </w:t>
      </w:r>
      <w:r w:rsidRPr="001504CE">
        <w:t>2012.</w:t>
      </w:r>
    </w:p>
    <w:p w14:paraId="7B680F8C" w14:textId="77777777" w:rsidR="002F0C6C" w:rsidRPr="004D4544" w:rsidRDefault="002F0C6C" w:rsidP="002256A0">
      <w:pPr>
        <w:pStyle w:val="BW-section-head"/>
      </w:pPr>
      <w:r w:rsidRPr="004D4544">
        <w:t xml:space="preserve">TEXT FOR </w:t>
      </w:r>
      <w:r w:rsidR="00BB35FD">
        <w:t xml:space="preserve">REVEAL </w:t>
      </w:r>
      <w:r>
        <w:t>2</w:t>
      </w:r>
      <w:r w:rsidRPr="004D4544">
        <w:t xml:space="preserve"> </w:t>
      </w:r>
      <w:r w:rsidRPr="004D4544">
        <w:rPr>
          <w:color w:val="808080"/>
        </w:rPr>
        <w:t>(50 words max)</w:t>
      </w:r>
    </w:p>
    <w:p w14:paraId="62296B4A" w14:textId="77777777" w:rsidR="001504CE" w:rsidRPr="00BC2582" w:rsidRDefault="001504CE" w:rsidP="002256A0">
      <w:pPr>
        <w:pStyle w:val="Text"/>
      </w:pPr>
      <w:r w:rsidRPr="003441E1">
        <w:t xml:space="preserve">2012 </w:t>
      </w:r>
      <w:r w:rsidR="0000176C" w:rsidRPr="003441E1">
        <w:t xml:space="preserve">– </w:t>
      </w:r>
      <w:r w:rsidRPr="0039653B">
        <w:t xml:space="preserve">Severn Trent Labs </w:t>
      </w:r>
      <w:r w:rsidR="00310FAD" w:rsidRPr="00BC2582">
        <w:t xml:space="preserve">sold </w:t>
      </w:r>
      <w:r w:rsidRPr="00BC2582">
        <w:t xml:space="preserve">in response to complaint of abuse of dominant position </w:t>
      </w:r>
    </w:p>
    <w:p w14:paraId="6A05D26B" w14:textId="77777777" w:rsidR="001504CE" w:rsidRDefault="00C1383C" w:rsidP="002256A0">
      <w:pPr>
        <w:pStyle w:val="Text"/>
      </w:pPr>
      <w:r w:rsidRPr="001504CE">
        <w:t xml:space="preserve">A complaint </w:t>
      </w:r>
      <w:r>
        <w:t xml:space="preserve">lodged with </w:t>
      </w:r>
      <w:r w:rsidR="00A453AF">
        <w:t>OFWAT</w:t>
      </w:r>
      <w:r>
        <w:t xml:space="preserve"> alleged</w:t>
      </w:r>
      <w:r w:rsidRPr="001504CE">
        <w:t xml:space="preserve"> </w:t>
      </w:r>
      <w:r w:rsidR="001504CE" w:rsidRPr="001504CE">
        <w:t xml:space="preserve">that </w:t>
      </w:r>
      <w:r w:rsidR="001504CE">
        <w:t>ST</w:t>
      </w:r>
      <w:r w:rsidR="001504CE" w:rsidRPr="001504CE">
        <w:t xml:space="preserve"> Labs </w:t>
      </w:r>
      <w:r>
        <w:t xml:space="preserve">was </w:t>
      </w:r>
      <w:r w:rsidR="001504CE" w:rsidRPr="001504CE">
        <w:t>win</w:t>
      </w:r>
      <w:r>
        <w:t>ning</w:t>
      </w:r>
      <w:r w:rsidR="001504CE" w:rsidRPr="001504CE">
        <w:t xml:space="preserve"> contracts by pricing below cost and that it </w:t>
      </w:r>
      <w:r>
        <w:t>did this</w:t>
      </w:r>
      <w:r w:rsidR="001504CE" w:rsidRPr="001504CE">
        <w:t xml:space="preserve"> by getting a cross</w:t>
      </w:r>
      <w:r w:rsidR="00342171">
        <w:t>-</w:t>
      </w:r>
      <w:r w:rsidR="001504CE" w:rsidRPr="001504CE">
        <w:t xml:space="preserve">subsidy from </w:t>
      </w:r>
      <w:r w:rsidR="00753844" w:rsidRPr="00753844">
        <w:t>Severn Trent Water</w:t>
      </w:r>
      <w:r w:rsidR="001504CE" w:rsidRPr="001504CE">
        <w:t xml:space="preserve">. </w:t>
      </w:r>
    </w:p>
    <w:p w14:paraId="7C663938" w14:textId="77777777" w:rsidR="002F0C6C" w:rsidRPr="001504CE" w:rsidRDefault="00C1383C" w:rsidP="002256A0">
      <w:pPr>
        <w:pStyle w:val="Text"/>
      </w:pPr>
      <w:r>
        <w:t>Before</w:t>
      </w:r>
      <w:r w:rsidR="001504CE" w:rsidRPr="001504CE">
        <w:t xml:space="preserve"> the investigation</w:t>
      </w:r>
      <w:r w:rsidR="00FB0BFF">
        <w:t xml:space="preserve"> concluded</w:t>
      </w:r>
      <w:r w:rsidR="00C75F87">
        <w:t>,</w:t>
      </w:r>
      <w:r w:rsidR="001504CE" w:rsidRPr="001504CE">
        <w:t xml:space="preserve"> </w:t>
      </w:r>
      <w:r w:rsidR="00753844">
        <w:t>Severn Trent PLC</w:t>
      </w:r>
      <w:r w:rsidR="00753844" w:rsidRPr="001504CE">
        <w:t xml:space="preserve"> </w:t>
      </w:r>
      <w:r>
        <w:t>made a</w:t>
      </w:r>
      <w:r w:rsidR="001504CE" w:rsidRPr="001504CE">
        <w:t xml:space="preserve"> commitment to </w:t>
      </w:r>
      <w:r w:rsidR="00A453AF">
        <w:t>OFWAT</w:t>
      </w:r>
      <w:r w:rsidR="001504CE" w:rsidRPr="001504CE">
        <w:t xml:space="preserve"> </w:t>
      </w:r>
      <w:r>
        <w:t xml:space="preserve">to </w:t>
      </w:r>
      <w:r w:rsidR="001504CE" w:rsidRPr="001504CE">
        <w:t xml:space="preserve">sell ST Labs </w:t>
      </w:r>
      <w:r w:rsidR="00FB0BFF">
        <w:t xml:space="preserve">and </w:t>
      </w:r>
      <w:r w:rsidR="001504CE" w:rsidRPr="001504CE">
        <w:t>eliminate the risk of anti-competitive behaviour.</w:t>
      </w:r>
    </w:p>
    <w:p w14:paraId="78AE1E30" w14:textId="77777777" w:rsidR="00D34CEC" w:rsidRPr="004D4544" w:rsidRDefault="00D34CEC" w:rsidP="002256A0">
      <w:pPr>
        <w:pStyle w:val="Heading2"/>
      </w:pPr>
      <w:bookmarkStart w:id="24" w:name="_Toc473043494"/>
      <w:r w:rsidRPr="004D4544">
        <w:lastRenderedPageBreak/>
        <w:t xml:space="preserve">SCREEN </w:t>
      </w:r>
      <w:r w:rsidR="00DC57FE">
        <w:rPr>
          <w:color w:val="FFFFFF"/>
        </w:rPr>
        <w:t>02_1</w:t>
      </w:r>
      <w:r w:rsidR="005B2F2F">
        <w:rPr>
          <w:color w:val="FFFFFF"/>
        </w:rPr>
        <w:t>5</w:t>
      </w:r>
      <w:r w:rsidR="00DC57FE">
        <w:rPr>
          <w:color w:val="FFFFFF"/>
        </w:rPr>
        <w:t>0</w:t>
      </w:r>
      <w:bookmarkEnd w:id="24"/>
    </w:p>
    <w:p w14:paraId="4AC91996" w14:textId="77777777" w:rsidR="00D34CEC" w:rsidRPr="004D4544" w:rsidRDefault="00D34CEC" w:rsidP="002256A0">
      <w:pPr>
        <w:pStyle w:val="BW-screentype"/>
      </w:pPr>
      <w:r w:rsidRPr="004D4544">
        <w:t>SCREEN TYPE: Text and graphic</w:t>
      </w:r>
    </w:p>
    <w:p w14:paraId="1FE77CF7" w14:textId="77777777" w:rsidR="00D34CEC" w:rsidRPr="003C4780" w:rsidRDefault="00D34CEC" w:rsidP="002256A0">
      <w:pPr>
        <w:pStyle w:val="BW-section-head"/>
      </w:pPr>
      <w:r w:rsidRPr="003C4780">
        <w:t>DESCRIPTION</w:t>
      </w:r>
    </w:p>
    <w:p w14:paraId="0EB1D1AC" w14:textId="77777777" w:rsidR="00D34CEC" w:rsidRPr="004D4544" w:rsidRDefault="00D34CEC" w:rsidP="00BC2582">
      <w:r w:rsidRPr="003C4780">
        <w:t>This screen presents information, usually with an illustrative graphic/image. The layout of text and image can vary.</w:t>
      </w:r>
    </w:p>
    <w:p w14:paraId="56C560F7" w14:textId="77777777" w:rsidR="00D34CEC" w:rsidRDefault="00D34CEC" w:rsidP="002256A0">
      <w:pPr>
        <w:pStyle w:val="BW-section-head"/>
      </w:pPr>
      <w:r w:rsidRPr="004D4544">
        <w:t>IMAGE</w:t>
      </w:r>
    </w:p>
    <w:p w14:paraId="6D25C762" w14:textId="77777777" w:rsidR="00367800" w:rsidRDefault="00367800" w:rsidP="00BC2582">
      <w:r w:rsidRPr="004738B6">
        <w:t>L:\Key_Accounts\Severn Trent Water\</w:t>
      </w:r>
      <w:r w:rsidR="005B2F2F">
        <w:t>TIER 2\</w:t>
      </w:r>
      <w:r w:rsidRPr="004738B6">
        <w:t>images</w:t>
      </w:r>
    </w:p>
    <w:p w14:paraId="5D5EEAC5" w14:textId="77777777" w:rsidR="005B2F2F" w:rsidRDefault="005B2F2F" w:rsidP="00BC2582">
      <w:r w:rsidRPr="005B2F2F">
        <w:t>STW Colleagues 5</w:t>
      </w:r>
    </w:p>
    <w:p w14:paraId="1D615E43" w14:textId="77777777" w:rsidR="00D34CEC" w:rsidRPr="00367800" w:rsidRDefault="00B941ED" w:rsidP="00BC2582">
      <w:pPr>
        <w:rPr>
          <w:b/>
          <w:color w:val="FF0000"/>
          <w:u w:val="single"/>
        </w:rPr>
      </w:pPr>
      <w:r>
        <w:rPr>
          <w:noProof/>
          <w:color w:val="FF0000"/>
          <w:lang w:eastAsia="en-GB"/>
        </w:rPr>
        <w:pict w14:anchorId="5EF26FF7">
          <v:shape id="_x0000_i1036" type="#_x0000_t75" style="width:223.75pt;height:149pt">
            <v:imagedata r:id="rId25" o:title="STW Colleagues 5"/>
          </v:shape>
        </w:pict>
      </w:r>
    </w:p>
    <w:p w14:paraId="3B69E9E3" w14:textId="77777777" w:rsidR="003C4780" w:rsidRDefault="003C4780" w:rsidP="002256A0">
      <w:pPr>
        <w:pStyle w:val="BW-section-head"/>
      </w:pPr>
      <w:r>
        <w:t>SCREEN TITLE</w:t>
      </w:r>
    </w:p>
    <w:p w14:paraId="693E701F" w14:textId="77777777" w:rsidR="003C4780" w:rsidRDefault="005B2F2F" w:rsidP="002256A0">
      <w:pPr>
        <w:pStyle w:val="Text"/>
      </w:pPr>
      <w:r>
        <w:t>Common forms of anti-competitive behaviour</w:t>
      </w:r>
    </w:p>
    <w:p w14:paraId="1B603A1E" w14:textId="77777777" w:rsidR="00D34CEC" w:rsidRPr="00CB564E" w:rsidRDefault="00AD41B6" w:rsidP="002256A0">
      <w:pPr>
        <w:pStyle w:val="BW-section-head"/>
      </w:pPr>
      <w:r>
        <w:t xml:space="preserve">BODY </w:t>
      </w:r>
      <w:r w:rsidR="00D34CEC" w:rsidRPr="00CB564E">
        <w:t>TEXT</w:t>
      </w:r>
    </w:p>
    <w:p w14:paraId="55A2571B" w14:textId="77777777" w:rsidR="005B2F2F" w:rsidRDefault="005B2F2F" w:rsidP="002256A0">
      <w:pPr>
        <w:pStyle w:val="Text"/>
      </w:pPr>
      <w:r>
        <w:t xml:space="preserve">There are various forms of anti-competitive behaviour. Some </w:t>
      </w:r>
      <w:r w:rsidR="00FB0BFF">
        <w:t xml:space="preserve">common forms </w:t>
      </w:r>
      <w:r>
        <w:t>include abus</w:t>
      </w:r>
      <w:r w:rsidR="00762F90">
        <w:t>ing</w:t>
      </w:r>
      <w:r>
        <w:t xml:space="preserve"> </w:t>
      </w:r>
      <w:r w:rsidR="00762F90">
        <w:t>a</w:t>
      </w:r>
      <w:r>
        <w:t xml:space="preserve"> dominan</w:t>
      </w:r>
      <w:r w:rsidR="00762F90">
        <w:t>t market position</w:t>
      </w:r>
      <w:r>
        <w:t>, leveraging</w:t>
      </w:r>
      <w:r w:rsidR="00762F90">
        <w:t xml:space="preserve"> dominance into related markets</w:t>
      </w:r>
      <w:r>
        <w:t xml:space="preserve"> and</w:t>
      </w:r>
      <w:r w:rsidR="00762F90">
        <w:t xml:space="preserve"> entering into</w:t>
      </w:r>
      <w:r>
        <w:t xml:space="preserve"> anti-competitive agreements.</w:t>
      </w:r>
    </w:p>
    <w:p w14:paraId="4FF48837" w14:textId="77777777" w:rsidR="003054A5" w:rsidRDefault="005B2F2F" w:rsidP="002256A0">
      <w:pPr>
        <w:pStyle w:val="Text"/>
      </w:pPr>
      <w:r>
        <w:t>In the topics</w:t>
      </w:r>
      <w:r w:rsidR="00C75F87">
        <w:t xml:space="preserve"> that</w:t>
      </w:r>
      <w:r w:rsidR="00C75F87" w:rsidRPr="00C75F87">
        <w:t xml:space="preserve"> </w:t>
      </w:r>
      <w:r w:rsidR="00C75F87">
        <w:t>follow</w:t>
      </w:r>
      <w:r>
        <w:t>, we will look at</w:t>
      </w:r>
      <w:r w:rsidR="00762F90">
        <w:t xml:space="preserve"> these behaviours and </w:t>
      </w:r>
      <w:r>
        <w:t>some examples of each</w:t>
      </w:r>
      <w:r w:rsidR="00762F90">
        <w:t>.</w:t>
      </w:r>
    </w:p>
    <w:p w14:paraId="731A84E9" w14:textId="77777777" w:rsidR="00EF0EAA" w:rsidRDefault="00F16FAA" w:rsidP="00D56F8F">
      <w:pPr>
        <w:pStyle w:val="BW-section-head"/>
      </w:pPr>
      <w:r>
        <w:t>END OF TOPIC PROMPT</w:t>
      </w:r>
    </w:p>
    <w:p w14:paraId="5B69E42A" w14:textId="77777777" w:rsidR="00F16FAA" w:rsidRDefault="00F16FAA" w:rsidP="002256A0">
      <w:pPr>
        <w:pStyle w:val="Text"/>
      </w:pPr>
      <w:r>
        <w:t>You</w:t>
      </w:r>
      <w:r w:rsidR="00844F97">
        <w:t xml:space="preserve"> ha</w:t>
      </w:r>
      <w:r>
        <w:t>ve now completed this topic. Go to the menu and select another topic.</w:t>
      </w:r>
    </w:p>
    <w:p w14:paraId="0863137A" w14:textId="77777777" w:rsidR="00D34CEC" w:rsidRDefault="00D34CEC" w:rsidP="00D34CEC">
      <w:pPr>
        <w:pStyle w:val="Heading1"/>
      </w:pPr>
      <w:bookmarkStart w:id="25" w:name="_Toc473043495"/>
      <w:r>
        <w:lastRenderedPageBreak/>
        <w:t xml:space="preserve">Topic 3: </w:t>
      </w:r>
      <w:r w:rsidR="005B2F2F" w:rsidRPr="00B87C0B">
        <w:t xml:space="preserve">Abuse of </w:t>
      </w:r>
      <w:r w:rsidR="005B2F2F">
        <w:t>d</w:t>
      </w:r>
      <w:r w:rsidR="005B2F2F" w:rsidRPr="00B87C0B">
        <w:t>ominance</w:t>
      </w:r>
      <w:bookmarkEnd w:id="25"/>
    </w:p>
    <w:p w14:paraId="5BEED83B" w14:textId="77777777" w:rsidR="005B2F2F" w:rsidRPr="004D4544" w:rsidRDefault="005B2F2F" w:rsidP="00D56F8F">
      <w:pPr>
        <w:pStyle w:val="Heading2"/>
        <w:pageBreakBefore w:val="0"/>
      </w:pPr>
      <w:bookmarkStart w:id="26" w:name="_Toc473043496"/>
      <w:r w:rsidRPr="004D4544">
        <w:t xml:space="preserve">SCREEN </w:t>
      </w:r>
      <w:r>
        <w:rPr>
          <w:color w:val="FFFFFF"/>
        </w:rPr>
        <w:t>03_100</w:t>
      </w:r>
      <w:bookmarkEnd w:id="26"/>
    </w:p>
    <w:p w14:paraId="74EA3003" w14:textId="77777777" w:rsidR="005B2F2F" w:rsidRPr="004D4544" w:rsidRDefault="005B2F2F" w:rsidP="002256A0">
      <w:pPr>
        <w:pStyle w:val="BW-screentype"/>
      </w:pPr>
      <w:r w:rsidRPr="004D4544">
        <w:t>SCREEN TYPE: Text and graphic</w:t>
      </w:r>
    </w:p>
    <w:p w14:paraId="5740E876" w14:textId="77777777" w:rsidR="005B2F2F" w:rsidRPr="003C4780" w:rsidRDefault="005B2F2F" w:rsidP="002256A0">
      <w:pPr>
        <w:pStyle w:val="BW-section-head"/>
      </w:pPr>
      <w:r w:rsidRPr="003C4780">
        <w:t>DESCRIPTION</w:t>
      </w:r>
    </w:p>
    <w:p w14:paraId="7022DCFE" w14:textId="77777777" w:rsidR="005B2F2F" w:rsidRPr="004D4544" w:rsidRDefault="005B2F2F" w:rsidP="00BC2582">
      <w:r w:rsidRPr="003C4780">
        <w:t>This screen presents information, usually with an illustrative graphic/image. The layout of text and image can vary.</w:t>
      </w:r>
    </w:p>
    <w:p w14:paraId="0484EC38" w14:textId="77777777" w:rsidR="005B2F2F" w:rsidRDefault="005B2F2F" w:rsidP="002256A0">
      <w:pPr>
        <w:pStyle w:val="BW-section-head"/>
      </w:pPr>
      <w:r w:rsidRPr="004D4544">
        <w:t>IMAGE</w:t>
      </w:r>
    </w:p>
    <w:p w14:paraId="7A66E234" w14:textId="77777777" w:rsidR="005B2F2F" w:rsidRDefault="005B2F2F" w:rsidP="00BC2582">
      <w:r>
        <w:t>Use image similar to the following:</w:t>
      </w:r>
    </w:p>
    <w:p w14:paraId="5800D821" w14:textId="77777777" w:rsidR="005B2F2F" w:rsidRPr="00367800" w:rsidRDefault="005B2F2F" w:rsidP="00BC2582">
      <w:pPr>
        <w:rPr>
          <w:b/>
          <w:color w:val="FF0000"/>
          <w:u w:val="single"/>
        </w:rPr>
      </w:pPr>
      <w:r>
        <w:fldChar w:fldCharType="begin"/>
      </w:r>
      <w:r>
        <w:instrText xml:space="preserve"> INCLUDEPICTURE "http://media.worldbulletin.net/250x190/2013/08/15/court-of-human-rights.jpg" \* MERGEFORMATINET </w:instrText>
      </w:r>
      <w:r>
        <w:fldChar w:fldCharType="separate"/>
      </w:r>
      <w:r w:rsidR="00CE5FBE">
        <w:fldChar w:fldCharType="begin"/>
      </w:r>
      <w:r w:rsidR="00CE5FBE">
        <w:instrText xml:space="preserve"> INCLUDEPICTURE  "http://media.worldbulletin.net/250x190/2013/08/15/court-of-human-rights.jpg" \* MERGEFORMATINET </w:instrText>
      </w:r>
      <w:r w:rsidR="00CE5FBE">
        <w:fldChar w:fldCharType="separate"/>
      </w:r>
      <w:r w:rsidR="00DC5B59">
        <w:fldChar w:fldCharType="begin"/>
      </w:r>
      <w:r w:rsidR="00DC5B59">
        <w:instrText xml:space="preserve"> </w:instrText>
      </w:r>
      <w:r w:rsidR="00DC5B59">
        <w:instrText>INCLUDEPICTURE  "http://medi</w:instrText>
      </w:r>
      <w:r w:rsidR="00DC5B59">
        <w:instrText>a.worldbulletin.net/250x190/2013/08/15/court-of-human-rights.jpg" \* MERGEFORMATINET</w:instrText>
      </w:r>
      <w:r w:rsidR="00DC5B59">
        <w:instrText xml:space="preserve"> </w:instrText>
      </w:r>
      <w:r w:rsidR="00DC5B59">
        <w:fldChar w:fldCharType="separate"/>
      </w:r>
      <w:r w:rsidR="00B941ED">
        <w:pict w14:anchorId="15BE3A8A">
          <v:shape id="_x0000_i1037" type="#_x0000_t75" alt="Image result for european court" style="width:226.95pt;height:149.45pt">
            <v:imagedata r:id="rId26" r:href="rId27"/>
          </v:shape>
        </w:pict>
      </w:r>
      <w:r w:rsidR="00DC5B59">
        <w:fldChar w:fldCharType="end"/>
      </w:r>
      <w:r w:rsidR="00CE5FBE">
        <w:fldChar w:fldCharType="end"/>
      </w:r>
      <w:r>
        <w:fldChar w:fldCharType="end"/>
      </w:r>
    </w:p>
    <w:p w14:paraId="337051EA" w14:textId="77777777" w:rsidR="005B2F2F" w:rsidRDefault="005B2F2F" w:rsidP="002256A0">
      <w:pPr>
        <w:pStyle w:val="BW-section-head"/>
      </w:pPr>
      <w:r>
        <w:t>SCREEN TITLE</w:t>
      </w:r>
    </w:p>
    <w:p w14:paraId="7703555F" w14:textId="77777777" w:rsidR="005B2F2F" w:rsidRDefault="005B2F2F" w:rsidP="002256A0">
      <w:pPr>
        <w:pStyle w:val="Text"/>
      </w:pPr>
      <w:r>
        <w:t>What is a dominant position?</w:t>
      </w:r>
    </w:p>
    <w:p w14:paraId="55EF15C5" w14:textId="77777777" w:rsidR="007D37F2" w:rsidRDefault="00AD41B6" w:rsidP="002256A0">
      <w:pPr>
        <w:pStyle w:val="BW-section-head"/>
      </w:pPr>
      <w:r>
        <w:t xml:space="preserve">BODY </w:t>
      </w:r>
      <w:r w:rsidR="007D37F2">
        <w:t>TEXT</w:t>
      </w:r>
    </w:p>
    <w:p w14:paraId="502314EF" w14:textId="77777777" w:rsidR="005B2F2F" w:rsidRPr="00F60077" w:rsidRDefault="007D37F2" w:rsidP="002256A0">
      <w:pPr>
        <w:pStyle w:val="Text"/>
      </w:pPr>
      <w:r w:rsidRPr="00D56F8F">
        <w:t>Let's begin by looking at the d</w:t>
      </w:r>
      <w:r w:rsidR="005B2F2F" w:rsidRPr="00D56F8F">
        <w:t xml:space="preserve">efinition </w:t>
      </w:r>
      <w:r w:rsidRPr="00D56F8F">
        <w:t xml:space="preserve">of dominant position </w:t>
      </w:r>
      <w:r w:rsidR="005B2F2F" w:rsidRPr="00F60077">
        <w:t>adopted in numerous cases by European Court: </w:t>
      </w:r>
    </w:p>
    <w:p w14:paraId="6CE70404" w14:textId="77777777" w:rsidR="005B2F2F" w:rsidRPr="005B56D0" w:rsidRDefault="005B2F2F" w:rsidP="002256A0">
      <w:pPr>
        <w:pStyle w:val="Text"/>
      </w:pPr>
      <w:r w:rsidRPr="00A60733">
        <w:t xml:space="preserve">"A position of economic strength enjoyed by an undertaking which enables it to prevent effective competition being maintained on the relevant market by </w:t>
      </w:r>
      <w:r w:rsidR="00775386" w:rsidRPr="00A60733">
        <w:t>giv</w:t>
      </w:r>
      <w:r w:rsidRPr="00B206C1">
        <w:t xml:space="preserve">ing </w:t>
      </w:r>
      <w:r w:rsidRPr="00D5230A">
        <w:t>it the power to behave to an appreciable extent independently of its competitors</w:t>
      </w:r>
      <w:r w:rsidR="00CE5E72" w:rsidRPr="003441E1">
        <w:t>,</w:t>
      </w:r>
      <w:r w:rsidRPr="003441E1">
        <w:t xml:space="preserve"> customers and ultimately of </w:t>
      </w:r>
      <w:r w:rsidR="00775386" w:rsidRPr="003441E1">
        <w:t xml:space="preserve">its </w:t>
      </w:r>
      <w:r w:rsidRPr="005B56D0">
        <w:t>consumers."</w:t>
      </w:r>
    </w:p>
    <w:p w14:paraId="7591FC92" w14:textId="77777777" w:rsidR="005B2F2F" w:rsidRPr="00D56F8F" w:rsidRDefault="00762F90" w:rsidP="002256A0">
      <w:pPr>
        <w:pStyle w:val="Text"/>
      </w:pPr>
      <w:r w:rsidRPr="0039653B">
        <w:t>In simple terms</w:t>
      </w:r>
      <w:r w:rsidR="00CC369D" w:rsidRPr="0039653B">
        <w:t>,</w:t>
      </w:r>
      <w:r w:rsidRPr="0039653B">
        <w:t xml:space="preserve"> a</w:t>
      </w:r>
      <w:r w:rsidR="005B2F2F" w:rsidRPr="00BC2582">
        <w:t xml:space="preserve"> company</w:t>
      </w:r>
      <w:r w:rsidRPr="00BC2582">
        <w:t xml:space="preserve"> will</w:t>
      </w:r>
      <w:r w:rsidR="005B2F2F" w:rsidRPr="00BC2582">
        <w:t xml:space="preserve"> hold a dominant position if it can effectively do as it wishes without worrying too much about either its competitors</w:t>
      </w:r>
      <w:r w:rsidR="00B87AFB" w:rsidRPr="00BC2582">
        <w:t>'</w:t>
      </w:r>
      <w:r w:rsidR="005B2F2F" w:rsidRPr="00BC2582">
        <w:t xml:space="preserve"> or customers</w:t>
      </w:r>
      <w:r w:rsidR="00B87AFB" w:rsidRPr="00BC2582">
        <w:t>'</w:t>
      </w:r>
      <w:r w:rsidR="005B2F2F" w:rsidRPr="00BC2582">
        <w:t xml:space="preserve"> reactions.</w:t>
      </w:r>
    </w:p>
    <w:p w14:paraId="7C935543" w14:textId="77777777" w:rsidR="007D37F2" w:rsidRPr="004D4544" w:rsidRDefault="007D37F2" w:rsidP="002256A0">
      <w:pPr>
        <w:pStyle w:val="Heading2"/>
      </w:pPr>
      <w:bookmarkStart w:id="27" w:name="_Toc473043497"/>
      <w:r w:rsidRPr="004D4544">
        <w:lastRenderedPageBreak/>
        <w:t xml:space="preserve">SCREEN </w:t>
      </w:r>
      <w:r>
        <w:rPr>
          <w:color w:val="FFFFFF"/>
        </w:rPr>
        <w:t>03_110</w:t>
      </w:r>
      <w:bookmarkEnd w:id="27"/>
    </w:p>
    <w:p w14:paraId="3B3ADEA8" w14:textId="77777777" w:rsidR="007D37F2" w:rsidRPr="004D4544" w:rsidRDefault="007D37F2" w:rsidP="007D37F2">
      <w:pPr>
        <w:shd w:val="clear" w:color="auto" w:fill="D6E3BC"/>
        <w:spacing w:before="60" w:after="60"/>
        <w:rPr>
          <w:sz w:val="22"/>
        </w:rPr>
      </w:pPr>
      <w:r w:rsidRPr="004D4544">
        <w:rPr>
          <w:b/>
          <w:sz w:val="22"/>
        </w:rPr>
        <w:t>SCREEN TYPE</w:t>
      </w:r>
      <w:r w:rsidRPr="004D4544">
        <w:rPr>
          <w:sz w:val="22"/>
        </w:rPr>
        <w:t>: Photostory</w:t>
      </w:r>
    </w:p>
    <w:p w14:paraId="5C7C9B7C" w14:textId="77777777" w:rsidR="007D37F2" w:rsidRPr="004D4544" w:rsidRDefault="007D37F2" w:rsidP="002256A0">
      <w:pPr>
        <w:pStyle w:val="BW-section-head"/>
      </w:pPr>
      <w:r w:rsidRPr="004D4544">
        <w:t>DESCRIPTION</w:t>
      </w:r>
    </w:p>
    <w:p w14:paraId="3365D6B0" w14:textId="77777777" w:rsidR="007D37F2" w:rsidRPr="004D4544" w:rsidRDefault="007D37F2" w:rsidP="00BC2582">
      <w:pPr>
        <w:rPr>
          <w:highlight w:val="yellow"/>
        </w:rPr>
      </w:pPr>
      <w:r w:rsidRPr="00900A35">
        <w:t>A sequence of slides with related text. Each slide of the photostory is selected separately and reveals corresponding content of a variety of types. A photostory can contain pictures, animations, text and audi</w:t>
      </w:r>
      <w:r w:rsidRPr="00B15BA5">
        <w:t>o</w:t>
      </w:r>
      <w:r w:rsidRPr="00162412">
        <w:t>.</w:t>
      </w:r>
    </w:p>
    <w:p w14:paraId="64E9F454" w14:textId="77777777" w:rsidR="007D37F2" w:rsidRDefault="007D37F2" w:rsidP="002256A0">
      <w:pPr>
        <w:pStyle w:val="BW-section-head"/>
      </w:pPr>
      <w:r w:rsidRPr="003C4780">
        <w:t>SCREEN TITLE</w:t>
      </w:r>
    </w:p>
    <w:p w14:paraId="7E4F24E9" w14:textId="77777777" w:rsidR="007D37F2" w:rsidRDefault="007D37F2" w:rsidP="002256A0">
      <w:pPr>
        <w:pStyle w:val="Text"/>
      </w:pPr>
      <w:r>
        <w:t>Market dominance</w:t>
      </w:r>
    </w:p>
    <w:tbl>
      <w:tblPr>
        <w:tblW w:w="9356" w:type="dxa"/>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ayout w:type="fixed"/>
        <w:tblCellMar>
          <w:top w:w="57" w:type="dxa"/>
          <w:bottom w:w="57" w:type="dxa"/>
        </w:tblCellMar>
        <w:tblLook w:val="04A0" w:firstRow="1" w:lastRow="0" w:firstColumn="1" w:lastColumn="0" w:noHBand="0" w:noVBand="1"/>
      </w:tblPr>
      <w:tblGrid>
        <w:gridCol w:w="1468"/>
        <w:gridCol w:w="3210"/>
        <w:gridCol w:w="4678"/>
      </w:tblGrid>
      <w:tr w:rsidR="007D37F2" w:rsidRPr="004D4544" w14:paraId="7814E06D" w14:textId="77777777" w:rsidTr="002256A0">
        <w:trPr>
          <w:cantSplit/>
          <w:trHeight w:val="76"/>
        </w:trPr>
        <w:tc>
          <w:tcPr>
            <w:tcW w:w="1468" w:type="dxa"/>
            <w:shd w:val="clear" w:color="auto" w:fill="36424A"/>
          </w:tcPr>
          <w:p w14:paraId="3D47FC26" w14:textId="77777777" w:rsidR="007D37F2" w:rsidRPr="004D4544" w:rsidRDefault="007D37F2" w:rsidP="007D37F2">
            <w:pPr>
              <w:jc w:val="center"/>
              <w:rPr>
                <w:b/>
                <w:color w:val="FFFFFF"/>
                <w:sz w:val="24"/>
              </w:rPr>
            </w:pPr>
            <w:r w:rsidRPr="004D4544">
              <w:rPr>
                <w:b/>
                <w:color w:val="FFFFFF"/>
                <w:sz w:val="24"/>
              </w:rPr>
              <w:t>Frame</w:t>
            </w:r>
          </w:p>
        </w:tc>
        <w:tc>
          <w:tcPr>
            <w:tcW w:w="3210" w:type="dxa"/>
            <w:shd w:val="clear" w:color="auto" w:fill="36424A"/>
          </w:tcPr>
          <w:p w14:paraId="0DA1213D" w14:textId="77777777" w:rsidR="007D37F2" w:rsidRPr="004D4544" w:rsidRDefault="007D37F2" w:rsidP="007D37F2">
            <w:pPr>
              <w:jc w:val="center"/>
              <w:rPr>
                <w:b/>
                <w:color w:val="FFFFFF"/>
                <w:sz w:val="24"/>
              </w:rPr>
            </w:pPr>
            <w:r w:rsidRPr="004D4544">
              <w:rPr>
                <w:b/>
                <w:color w:val="FFFFFF"/>
                <w:sz w:val="24"/>
              </w:rPr>
              <w:t>Picture</w:t>
            </w:r>
          </w:p>
        </w:tc>
        <w:tc>
          <w:tcPr>
            <w:tcW w:w="4678" w:type="dxa"/>
            <w:shd w:val="clear" w:color="auto" w:fill="36424A"/>
          </w:tcPr>
          <w:p w14:paraId="7984D60E" w14:textId="77777777" w:rsidR="007D37F2" w:rsidRPr="004D4544" w:rsidRDefault="007D37F2" w:rsidP="007D37F2">
            <w:pPr>
              <w:jc w:val="center"/>
              <w:rPr>
                <w:b/>
                <w:color w:val="FFFFFF"/>
                <w:sz w:val="24"/>
              </w:rPr>
            </w:pPr>
            <w:r w:rsidRPr="004D4544">
              <w:rPr>
                <w:b/>
                <w:color w:val="FFFFFF"/>
                <w:sz w:val="24"/>
              </w:rPr>
              <w:t>Text</w:t>
            </w:r>
          </w:p>
        </w:tc>
      </w:tr>
      <w:tr w:rsidR="007D37F2" w:rsidRPr="004D4544" w14:paraId="4A3FD26C" w14:textId="77777777" w:rsidTr="002256A0">
        <w:trPr>
          <w:cantSplit/>
        </w:trPr>
        <w:tc>
          <w:tcPr>
            <w:tcW w:w="1468" w:type="dxa"/>
            <w:shd w:val="clear" w:color="auto" w:fill="36424A"/>
          </w:tcPr>
          <w:p w14:paraId="53F2B3DA" w14:textId="77777777" w:rsidR="007D37F2" w:rsidRPr="004D4544" w:rsidRDefault="007D37F2" w:rsidP="007D37F2">
            <w:pPr>
              <w:jc w:val="center"/>
              <w:rPr>
                <w:b/>
                <w:color w:val="FFFFFF"/>
              </w:rPr>
            </w:pPr>
            <w:r>
              <w:rPr>
                <w:b/>
                <w:color w:val="FFFFFF"/>
              </w:rPr>
              <w:t>1</w:t>
            </w:r>
          </w:p>
        </w:tc>
        <w:tc>
          <w:tcPr>
            <w:tcW w:w="3210" w:type="dxa"/>
          </w:tcPr>
          <w:p w14:paraId="20EA8E96" w14:textId="77777777" w:rsidR="007D37F2" w:rsidRDefault="007D37F2" w:rsidP="00F60077">
            <w:r>
              <w:t>Recreate the following image</w:t>
            </w:r>
            <w:r w:rsidR="00593D02">
              <w:t xml:space="preserve"> from slide 1</w:t>
            </w:r>
            <w:r w:rsidR="00FC0FD4">
              <w:t>2</w:t>
            </w:r>
            <w:r w:rsidR="00593D02">
              <w:t xml:space="preserve"> of </w:t>
            </w:r>
            <w:r>
              <w:t>:</w:t>
            </w:r>
            <w:r w:rsidR="00593D02">
              <w:t xml:space="preserve"> </w:t>
            </w:r>
            <w:r w:rsidR="00593D02" w:rsidRPr="00593D02">
              <w:t>L:\Projects\STW971_competition_law\from_client\content</w:t>
            </w:r>
            <w:r w:rsidR="00593D02">
              <w:t>\</w:t>
            </w:r>
            <w:r w:rsidR="00FC0FD4" w:rsidRPr="00FC0FD4">
              <w:t>ST_Competition_Law_E-learning_v7_17 01 17_KNreview</w:t>
            </w:r>
            <w:r w:rsidR="00593D02">
              <w:t>.PPT</w:t>
            </w:r>
          </w:p>
          <w:p w14:paraId="616CC28B" w14:textId="77777777" w:rsidR="007D37F2" w:rsidRPr="00AD4C8D" w:rsidRDefault="00B941ED" w:rsidP="00F60077">
            <w:r>
              <w:pict w14:anchorId="33877CF7">
                <v:shape id="_x0000_i1038" type="#_x0000_t75" style="width:108.45pt;height:94.35pt;mso-position-horizontal-relative:char;mso-position-vertical-relative:line">
                  <v:imagedata r:id="rId28" o:title=""/>
                </v:shape>
              </w:pict>
            </w:r>
          </w:p>
        </w:tc>
        <w:tc>
          <w:tcPr>
            <w:tcW w:w="4678" w:type="dxa"/>
            <w:shd w:val="clear" w:color="auto" w:fill="auto"/>
          </w:tcPr>
          <w:p w14:paraId="2470353A" w14:textId="77777777" w:rsidR="007D37F2" w:rsidRDefault="008336C1" w:rsidP="002256A0">
            <w:pPr>
              <w:pStyle w:val="BW-section-head"/>
            </w:pPr>
            <w:r>
              <w:t>TEXT</w:t>
            </w:r>
          </w:p>
          <w:p w14:paraId="7FB6A6AB" w14:textId="77777777" w:rsidR="007D37F2" w:rsidRDefault="0063144C" w:rsidP="002256A0">
            <w:pPr>
              <w:pStyle w:val="Text"/>
            </w:pPr>
            <w:r>
              <w:t>To e</w:t>
            </w:r>
            <w:r w:rsidR="007D37F2" w:rsidRPr="007D37F2">
              <w:t xml:space="preserve">stablish </w:t>
            </w:r>
            <w:r w:rsidR="00775386">
              <w:t>whether</w:t>
            </w:r>
            <w:r w:rsidR="00775386" w:rsidRPr="007D37F2">
              <w:t xml:space="preserve"> </w:t>
            </w:r>
            <w:r w:rsidR="007D37F2" w:rsidRPr="007D37F2">
              <w:t>a company is dominant</w:t>
            </w:r>
            <w:r>
              <w:t>, we need to assess</w:t>
            </w:r>
            <w:r w:rsidRPr="007D37F2">
              <w:t xml:space="preserve"> its market and </w:t>
            </w:r>
            <w:r>
              <w:t xml:space="preserve">its </w:t>
            </w:r>
            <w:r w:rsidRPr="007D37F2">
              <w:t>activities</w:t>
            </w:r>
            <w:r w:rsidR="007D37F2">
              <w:t xml:space="preserve">. </w:t>
            </w:r>
          </w:p>
          <w:p w14:paraId="1D24DB98" w14:textId="77777777" w:rsidR="007D37F2" w:rsidRDefault="0063144C" w:rsidP="002256A0">
            <w:pPr>
              <w:pStyle w:val="Text"/>
            </w:pPr>
            <w:r>
              <w:t>A</w:t>
            </w:r>
            <w:r w:rsidR="007D37F2" w:rsidRPr="007D37F2">
              <w:t xml:space="preserve"> business </w:t>
            </w:r>
            <w:r>
              <w:t>with</w:t>
            </w:r>
            <w:r w:rsidR="007D37F2" w:rsidRPr="007D37F2">
              <w:t xml:space="preserve"> </w:t>
            </w:r>
            <w:r>
              <w:t xml:space="preserve">a </w:t>
            </w:r>
            <w:r w:rsidR="007D37F2" w:rsidRPr="007D37F2">
              <w:t>50% market share</w:t>
            </w:r>
            <w:r>
              <w:t xml:space="preserve"> is </w:t>
            </w:r>
            <w:r w:rsidR="007D37F2" w:rsidRPr="007D37F2">
              <w:t>presum</w:t>
            </w:r>
            <w:r>
              <w:t>ed</w:t>
            </w:r>
            <w:r w:rsidR="007D37F2">
              <w:t xml:space="preserve"> dominant.</w:t>
            </w:r>
            <w:r>
              <w:t xml:space="preserve"> But </w:t>
            </w:r>
            <w:r w:rsidR="007D37F2" w:rsidRPr="007D37F2">
              <w:t xml:space="preserve">dominance may well exist with market shares of 40% </w:t>
            </w:r>
            <w:r>
              <w:t>or more</w:t>
            </w:r>
            <w:r w:rsidR="007D37F2" w:rsidRPr="007D37F2">
              <w:t>.</w:t>
            </w:r>
          </w:p>
          <w:p w14:paraId="2A09183B" w14:textId="77777777" w:rsidR="00D56F8F" w:rsidRDefault="007D37F2" w:rsidP="002256A0">
            <w:pPr>
              <w:pStyle w:val="BW-section-head"/>
            </w:pPr>
            <w:r w:rsidRPr="00277849">
              <w:t>P</w:t>
            </w:r>
            <w:r w:rsidR="00D56F8F">
              <w:t>ROMPT</w:t>
            </w:r>
          </w:p>
          <w:p w14:paraId="39F36A3F" w14:textId="77777777" w:rsidR="007D37F2" w:rsidRPr="004D4544" w:rsidRDefault="007D37F2" w:rsidP="002256A0">
            <w:pPr>
              <w:pStyle w:val="Text"/>
            </w:pPr>
            <w:r w:rsidRPr="00C65894">
              <w:t>Select the arrow to find out more.</w:t>
            </w:r>
          </w:p>
        </w:tc>
      </w:tr>
      <w:tr w:rsidR="007D37F2" w:rsidRPr="004D4544" w14:paraId="6325AE09" w14:textId="77777777" w:rsidTr="002256A0">
        <w:trPr>
          <w:cantSplit/>
        </w:trPr>
        <w:tc>
          <w:tcPr>
            <w:tcW w:w="1468" w:type="dxa"/>
            <w:shd w:val="clear" w:color="auto" w:fill="36424A"/>
          </w:tcPr>
          <w:p w14:paraId="0D78436B" w14:textId="77777777" w:rsidR="007D37F2" w:rsidRDefault="007D37F2" w:rsidP="007D37F2">
            <w:pPr>
              <w:jc w:val="center"/>
              <w:rPr>
                <w:b/>
                <w:color w:val="FFFFFF"/>
              </w:rPr>
            </w:pPr>
            <w:r>
              <w:rPr>
                <w:b/>
                <w:color w:val="FFFFFF"/>
              </w:rPr>
              <w:t>2</w:t>
            </w:r>
          </w:p>
        </w:tc>
        <w:tc>
          <w:tcPr>
            <w:tcW w:w="3210" w:type="dxa"/>
          </w:tcPr>
          <w:p w14:paraId="59BF0C9A" w14:textId="77777777" w:rsidR="00FC0FD4" w:rsidRDefault="00FC0FD4" w:rsidP="00F60077">
            <w:r>
              <w:t xml:space="preserve">Recreate the following image from slide 12 of : </w:t>
            </w:r>
            <w:r w:rsidRPr="00593D02">
              <w:t>L:\Projects\STW971_competition_law\from_client\content</w:t>
            </w:r>
            <w:r>
              <w:t>\</w:t>
            </w:r>
            <w:r w:rsidRPr="00FC0FD4">
              <w:t>ST_Competition_Law_E-learning_v7_17 01 17_KNreview</w:t>
            </w:r>
            <w:r>
              <w:t>.PPT</w:t>
            </w:r>
          </w:p>
          <w:p w14:paraId="11535AA5" w14:textId="77777777" w:rsidR="007D37F2" w:rsidRDefault="00DC5B59" w:rsidP="00A60733">
            <w:r>
              <w:pict w14:anchorId="62F497F8">
                <v:shape id="_x0000_i1039" type="#_x0000_t75" style="width:128.5pt;height:126.7pt;mso-position-horizontal-relative:char;mso-position-vertical-relative:line">
                  <v:imagedata r:id="rId29" o:title=""/>
                </v:shape>
              </w:pict>
            </w:r>
          </w:p>
          <w:p w14:paraId="45C93898" w14:textId="77777777" w:rsidR="007D37F2" w:rsidRDefault="007D37F2" w:rsidP="00A60733">
            <w:r>
              <w:t>Show some areas coloured in a specific colour.</w:t>
            </w:r>
          </w:p>
          <w:p w14:paraId="538CF217" w14:textId="77777777" w:rsidR="007D37F2" w:rsidRPr="00F6700F" w:rsidRDefault="007D37F2" w:rsidP="00A60733">
            <w:r>
              <w:t>Show some other regions coloured in another region. Make sure these are lesser than the first coloured regions</w:t>
            </w:r>
          </w:p>
        </w:tc>
        <w:tc>
          <w:tcPr>
            <w:tcW w:w="4678" w:type="dxa"/>
            <w:shd w:val="clear" w:color="auto" w:fill="auto"/>
          </w:tcPr>
          <w:p w14:paraId="61303226" w14:textId="77777777" w:rsidR="007D37F2" w:rsidRDefault="008336C1" w:rsidP="002256A0">
            <w:pPr>
              <w:pStyle w:val="BW-section-head"/>
            </w:pPr>
            <w:r>
              <w:t>TEXT</w:t>
            </w:r>
          </w:p>
          <w:p w14:paraId="1100B4D3" w14:textId="77777777" w:rsidR="00FC0FD4" w:rsidRPr="00247D57" w:rsidRDefault="0074077C" w:rsidP="002256A0">
            <w:pPr>
              <w:pStyle w:val="Text"/>
            </w:pPr>
            <w:r w:rsidRPr="00FB0BFF">
              <w:t>Some markets are naturally limited in terms of their geographic extent. They may be regional or local</w:t>
            </w:r>
            <w:r w:rsidR="00775386">
              <w:t>,</w:t>
            </w:r>
            <w:r w:rsidRPr="00FB0BFF">
              <w:t xml:space="preserve"> and so market share is not necessarily measured on a national, European or global basis. It will depend on the goods or services concerned and where, and how, customers purchase these.</w:t>
            </w:r>
          </w:p>
        </w:tc>
      </w:tr>
      <w:tr w:rsidR="007D37F2" w:rsidRPr="004D4544" w14:paraId="0BD13E1B" w14:textId="77777777" w:rsidTr="002256A0">
        <w:trPr>
          <w:cantSplit/>
        </w:trPr>
        <w:tc>
          <w:tcPr>
            <w:tcW w:w="1468" w:type="dxa"/>
            <w:shd w:val="clear" w:color="auto" w:fill="36424A"/>
          </w:tcPr>
          <w:p w14:paraId="37926FA1" w14:textId="77777777" w:rsidR="007D37F2" w:rsidRDefault="007D37F2" w:rsidP="007D37F2">
            <w:pPr>
              <w:jc w:val="center"/>
              <w:rPr>
                <w:b/>
                <w:color w:val="FFFFFF"/>
              </w:rPr>
            </w:pPr>
            <w:r>
              <w:rPr>
                <w:b/>
                <w:color w:val="FFFFFF"/>
              </w:rPr>
              <w:lastRenderedPageBreak/>
              <w:t>3</w:t>
            </w:r>
          </w:p>
        </w:tc>
        <w:tc>
          <w:tcPr>
            <w:tcW w:w="3210" w:type="dxa"/>
          </w:tcPr>
          <w:p w14:paraId="07D13D99" w14:textId="77777777" w:rsidR="007D37F2" w:rsidRPr="007D37F2" w:rsidRDefault="007D37F2" w:rsidP="00F60077">
            <w:pPr>
              <w:rPr>
                <w:noProof/>
                <w:lang w:eastAsia="en-GB"/>
              </w:rPr>
            </w:pPr>
            <w:r>
              <w:rPr>
                <w:noProof/>
                <w:lang w:eastAsia="en-GB"/>
              </w:rPr>
              <w:t>STW logo</w:t>
            </w:r>
          </w:p>
        </w:tc>
        <w:tc>
          <w:tcPr>
            <w:tcW w:w="4678" w:type="dxa"/>
            <w:shd w:val="clear" w:color="auto" w:fill="auto"/>
          </w:tcPr>
          <w:p w14:paraId="0134BC5A" w14:textId="77777777" w:rsidR="007D37F2" w:rsidRDefault="008336C1" w:rsidP="002256A0">
            <w:pPr>
              <w:pStyle w:val="BW-section-head"/>
            </w:pPr>
            <w:r>
              <w:t>TEXT</w:t>
            </w:r>
          </w:p>
          <w:p w14:paraId="5F2A6AC9" w14:textId="77777777" w:rsidR="007D37F2" w:rsidRDefault="00016EC6" w:rsidP="002256A0">
            <w:pPr>
              <w:pStyle w:val="Text"/>
            </w:pPr>
            <w:r>
              <w:t xml:space="preserve">Within its area of appointment </w:t>
            </w:r>
            <w:r w:rsidR="007D37F2" w:rsidRPr="007D37F2">
              <w:t>S</w:t>
            </w:r>
            <w:r w:rsidR="00753844">
              <w:t xml:space="preserve">evern </w:t>
            </w:r>
            <w:r w:rsidR="007D37F2" w:rsidRPr="007D37F2">
              <w:t>T</w:t>
            </w:r>
            <w:r w:rsidR="00753844">
              <w:t xml:space="preserve">rent </w:t>
            </w:r>
            <w:r w:rsidR="007D37F2" w:rsidRPr="007D37F2">
              <w:t>W</w:t>
            </w:r>
            <w:r w:rsidR="00753844">
              <w:t>ater</w:t>
            </w:r>
            <w:r w:rsidR="007D37F2" w:rsidRPr="007D37F2">
              <w:t xml:space="preserve"> has 100% market share for providing</w:t>
            </w:r>
            <w:r>
              <w:t xml:space="preserve"> wholesale water</w:t>
            </w:r>
            <w:r w:rsidR="007D37F2" w:rsidRPr="007D37F2">
              <w:t xml:space="preserve"> </w:t>
            </w:r>
            <w:r>
              <w:t xml:space="preserve">and </w:t>
            </w:r>
            <w:r w:rsidR="007D37F2" w:rsidRPr="007D37F2">
              <w:t>wastewater services.</w:t>
            </w:r>
          </w:p>
          <w:p w14:paraId="794F93A8" w14:textId="77777777" w:rsidR="00A90C91" w:rsidRPr="007D37F2" w:rsidRDefault="002C79C5" w:rsidP="002256A0">
            <w:pPr>
              <w:pStyle w:val="Text"/>
            </w:pPr>
            <w:r>
              <w:t>That means</w:t>
            </w:r>
            <w:r w:rsidR="00A90C91">
              <w:t xml:space="preserve"> </w:t>
            </w:r>
            <w:r w:rsidR="00753844" w:rsidRPr="007D37F2">
              <w:t>S</w:t>
            </w:r>
            <w:r w:rsidR="00753844">
              <w:t xml:space="preserve">evern </w:t>
            </w:r>
            <w:r w:rsidR="00753844" w:rsidRPr="007D37F2">
              <w:t>T</w:t>
            </w:r>
            <w:r w:rsidR="00753844">
              <w:t xml:space="preserve">rent </w:t>
            </w:r>
            <w:r w:rsidR="00753844" w:rsidRPr="007D37F2">
              <w:t>W</w:t>
            </w:r>
            <w:r w:rsidR="00753844">
              <w:t>ater</w:t>
            </w:r>
            <w:r w:rsidR="00753844" w:rsidRPr="007D37F2">
              <w:t xml:space="preserve"> </w:t>
            </w:r>
            <w:r w:rsidR="007D37F2" w:rsidRPr="007D37F2">
              <w:t>operates as a monopoly provider, and will be automatically regarded as holding a dominant position</w:t>
            </w:r>
            <w:r w:rsidR="00016EC6">
              <w:t xml:space="preserve"> in this market</w:t>
            </w:r>
            <w:r w:rsidR="007D37F2" w:rsidRPr="007D37F2">
              <w:t>.</w:t>
            </w:r>
          </w:p>
          <w:p w14:paraId="7CE09C3F" w14:textId="77777777" w:rsidR="00A90C91" w:rsidRDefault="007D37F2" w:rsidP="002256A0">
            <w:pPr>
              <w:pStyle w:val="Text"/>
            </w:pPr>
            <w:r w:rsidRPr="007D37F2">
              <w:t>Holding a position</w:t>
            </w:r>
            <w:r w:rsidR="002C79C5">
              <w:t xml:space="preserve"> like this</w:t>
            </w:r>
            <w:r w:rsidRPr="007D37F2">
              <w:t xml:space="preserve"> is not against the rules, but abusing that position is</w:t>
            </w:r>
            <w:r w:rsidR="00A90C91">
              <w:t>.</w:t>
            </w:r>
          </w:p>
          <w:p w14:paraId="4FD725C8" w14:textId="77777777" w:rsidR="007D37F2" w:rsidRPr="000555BE" w:rsidRDefault="00753844" w:rsidP="002256A0">
            <w:pPr>
              <w:pStyle w:val="Text"/>
            </w:pPr>
            <w:r w:rsidRPr="007D37F2">
              <w:t>S</w:t>
            </w:r>
            <w:r>
              <w:t xml:space="preserve">evern </w:t>
            </w:r>
            <w:r w:rsidRPr="007D37F2">
              <w:t>T</w:t>
            </w:r>
            <w:r>
              <w:t xml:space="preserve">rent </w:t>
            </w:r>
            <w:r w:rsidRPr="007D37F2">
              <w:t>W</w:t>
            </w:r>
            <w:r>
              <w:t>ater</w:t>
            </w:r>
            <w:r w:rsidR="00016EC6">
              <w:t xml:space="preserve"> therefore</w:t>
            </w:r>
            <w:r w:rsidR="002C79C5">
              <w:t xml:space="preserve"> </w:t>
            </w:r>
            <w:r w:rsidR="00A90C91">
              <w:t>has a</w:t>
            </w:r>
            <w:r w:rsidR="00016EC6">
              <w:t xml:space="preserve"> special</w:t>
            </w:r>
            <w:r w:rsidR="00A90C91">
              <w:t xml:space="preserve"> </w:t>
            </w:r>
            <w:r w:rsidR="002C79C5">
              <w:t>duty not to act</w:t>
            </w:r>
            <w:r w:rsidR="007D37F2" w:rsidRPr="007D37F2">
              <w:t xml:space="preserve"> in an anti-competitive manner.</w:t>
            </w:r>
          </w:p>
        </w:tc>
      </w:tr>
      <w:tr w:rsidR="007D37F2" w:rsidRPr="004D4544" w14:paraId="69F36CEE" w14:textId="77777777" w:rsidTr="002256A0">
        <w:trPr>
          <w:cantSplit/>
        </w:trPr>
        <w:tc>
          <w:tcPr>
            <w:tcW w:w="1468" w:type="dxa"/>
            <w:shd w:val="clear" w:color="auto" w:fill="36424A"/>
          </w:tcPr>
          <w:p w14:paraId="75483A1E" w14:textId="77777777" w:rsidR="007D37F2" w:rsidRDefault="00A90C91" w:rsidP="007D37F2">
            <w:pPr>
              <w:jc w:val="center"/>
              <w:rPr>
                <w:b/>
                <w:color w:val="FFFFFF"/>
              </w:rPr>
            </w:pPr>
            <w:r>
              <w:rPr>
                <w:b/>
                <w:color w:val="FFFFFF"/>
              </w:rPr>
              <w:t>4</w:t>
            </w:r>
          </w:p>
        </w:tc>
        <w:tc>
          <w:tcPr>
            <w:tcW w:w="3210" w:type="dxa"/>
          </w:tcPr>
          <w:p w14:paraId="6EEA8675" w14:textId="77777777" w:rsidR="007D37F2" w:rsidRDefault="00A90C91" w:rsidP="00F60077">
            <w:pPr>
              <w:rPr>
                <w:noProof/>
                <w:lang w:eastAsia="en-GB"/>
              </w:rPr>
            </w:pPr>
            <w:r>
              <w:rPr>
                <w:noProof/>
                <w:lang w:eastAsia="en-GB"/>
              </w:rPr>
              <w:t>Severn Trent Services logo</w:t>
            </w:r>
          </w:p>
        </w:tc>
        <w:tc>
          <w:tcPr>
            <w:tcW w:w="4678" w:type="dxa"/>
            <w:shd w:val="clear" w:color="auto" w:fill="auto"/>
          </w:tcPr>
          <w:p w14:paraId="3635368F" w14:textId="77777777" w:rsidR="00A90C91" w:rsidRDefault="008336C1" w:rsidP="002256A0">
            <w:pPr>
              <w:pStyle w:val="BW-section-head"/>
            </w:pPr>
            <w:r>
              <w:t>TEXT</w:t>
            </w:r>
          </w:p>
          <w:p w14:paraId="327ACFC3" w14:textId="77777777" w:rsidR="00A90C91" w:rsidRDefault="00A90C91" w:rsidP="002256A0">
            <w:pPr>
              <w:pStyle w:val="Text"/>
            </w:pPr>
            <w:r w:rsidRPr="00A90C91">
              <w:t xml:space="preserve">Associate companies within the Severn Trent PLC group such as Severn Trent Services </w:t>
            </w:r>
            <w:r w:rsidR="00E10859">
              <w:t xml:space="preserve">might </w:t>
            </w:r>
            <w:r w:rsidRPr="00A90C91">
              <w:t>not hold such a dominant position in relation to their respective commercial activities</w:t>
            </w:r>
            <w:r w:rsidR="002C79C5">
              <w:t>. This means</w:t>
            </w:r>
            <w:r>
              <w:t xml:space="preserve"> it is</w:t>
            </w:r>
            <w:r w:rsidRPr="00A90C91">
              <w:t xml:space="preserve"> necessary to consider their market position separately</w:t>
            </w:r>
            <w:r>
              <w:t>.</w:t>
            </w:r>
          </w:p>
          <w:p w14:paraId="2C812E14" w14:textId="77777777" w:rsidR="00D56F8F" w:rsidRDefault="00F60077" w:rsidP="002256A0">
            <w:pPr>
              <w:pStyle w:val="BW-section-head"/>
            </w:pPr>
            <w:r>
              <w:t>PROMPT</w:t>
            </w:r>
          </w:p>
          <w:p w14:paraId="72D17E9E" w14:textId="77777777" w:rsidR="007D37F2" w:rsidRPr="004D4544" w:rsidRDefault="00A90C91" w:rsidP="002256A0">
            <w:pPr>
              <w:pStyle w:val="Text"/>
              <w:rPr>
                <w:b/>
              </w:rPr>
            </w:pPr>
            <w:r w:rsidRPr="00C65894">
              <w:t xml:space="preserve">Select the </w:t>
            </w:r>
            <w:r>
              <w:t xml:space="preserve">Next </w:t>
            </w:r>
            <w:r w:rsidRPr="00C65894">
              <w:t xml:space="preserve">arrow to </w:t>
            </w:r>
            <w:r>
              <w:t>continue</w:t>
            </w:r>
            <w:r w:rsidRPr="00C65894">
              <w:t>.</w:t>
            </w:r>
          </w:p>
        </w:tc>
      </w:tr>
    </w:tbl>
    <w:p w14:paraId="3AA6D847" w14:textId="77777777" w:rsidR="00FC0FD4" w:rsidRDefault="00FC0FD4" w:rsidP="00D34CEC"/>
    <w:p w14:paraId="2DC3F243" w14:textId="77777777" w:rsidR="00FC0FD4" w:rsidRPr="004D4544" w:rsidRDefault="00FC0FD4" w:rsidP="002256A0">
      <w:pPr>
        <w:pStyle w:val="Heading2"/>
      </w:pPr>
      <w:bookmarkStart w:id="28" w:name="_Toc473043498"/>
      <w:r w:rsidRPr="004D4544">
        <w:lastRenderedPageBreak/>
        <w:t xml:space="preserve">SCREEN </w:t>
      </w:r>
      <w:r w:rsidRPr="00177D6B">
        <w:rPr>
          <w:color w:val="FFFFFF"/>
        </w:rPr>
        <w:t>0</w:t>
      </w:r>
      <w:r>
        <w:rPr>
          <w:color w:val="FFFFFF"/>
        </w:rPr>
        <w:t>3</w:t>
      </w:r>
      <w:r w:rsidRPr="00177D6B">
        <w:rPr>
          <w:color w:val="FFFFFF"/>
        </w:rPr>
        <w:t>_1</w:t>
      </w:r>
      <w:r>
        <w:rPr>
          <w:color w:val="FFFFFF"/>
        </w:rPr>
        <w:t>2</w:t>
      </w:r>
      <w:r w:rsidRPr="00177D6B">
        <w:rPr>
          <w:color w:val="FFFFFF"/>
        </w:rPr>
        <w:t>0</w:t>
      </w:r>
      <w:bookmarkEnd w:id="28"/>
    </w:p>
    <w:p w14:paraId="5131BF58" w14:textId="77777777" w:rsidR="00FC0FD4" w:rsidRPr="004D4544" w:rsidRDefault="00FC0FD4" w:rsidP="002256A0">
      <w:pPr>
        <w:pStyle w:val="BW-screentype"/>
      </w:pPr>
      <w:r w:rsidRPr="004D4544">
        <w:t>SCREEN TYPE: Graphic reveal</w:t>
      </w:r>
    </w:p>
    <w:p w14:paraId="7C8665FC" w14:textId="77777777" w:rsidR="00FC0FD4" w:rsidRPr="004D4544" w:rsidRDefault="00FC0FD4" w:rsidP="002256A0">
      <w:pPr>
        <w:pStyle w:val="BW-section-head"/>
      </w:pPr>
      <w:r w:rsidRPr="004D4544">
        <w:t>DESCRIPTION</w:t>
      </w:r>
    </w:p>
    <w:p w14:paraId="4B037EA4" w14:textId="77777777" w:rsidR="00FC0FD4" w:rsidRPr="00177D6B" w:rsidRDefault="00FC0FD4" w:rsidP="00BC2582">
      <w:r w:rsidRPr="00177D6B">
        <w:t>Photos, illustrations or diagrams can be selected to reveal further information, usually in text form</w:t>
      </w:r>
      <w:r w:rsidRPr="00177D6B">
        <w:rPr>
          <w:lang w:val="en"/>
        </w:rPr>
        <w:t>.</w:t>
      </w:r>
    </w:p>
    <w:p w14:paraId="601E2A6D" w14:textId="77777777" w:rsidR="00FC0FD4" w:rsidRPr="00177D6B" w:rsidRDefault="00FC0FD4" w:rsidP="00BC2582">
      <w:r>
        <w:t>Example mock-up</w:t>
      </w:r>
    </w:p>
    <w:p w14:paraId="004E7111" w14:textId="77777777" w:rsidR="00FC0FD4" w:rsidRDefault="00DC5B59" w:rsidP="00BC2582">
      <w:pPr>
        <w:rPr>
          <w:noProof/>
        </w:rPr>
      </w:pPr>
      <w:r>
        <w:rPr>
          <w:noProof/>
        </w:rPr>
        <w:pict w14:anchorId="5C76E6B9">
          <v:shape id="_x0000_i1040" type="#_x0000_t75" style="width:235.15pt;height:148.55pt">
            <v:imagedata r:id="rId22" o:title="stw971_grt_01_a"/>
          </v:shape>
        </w:pict>
      </w:r>
    </w:p>
    <w:p w14:paraId="5C544801" w14:textId="77777777" w:rsidR="00FC0FD4" w:rsidRDefault="00FC0FD4" w:rsidP="00BC2582">
      <w:r>
        <w:t>Use STW and STS logo.</w:t>
      </w:r>
    </w:p>
    <w:p w14:paraId="285B3C5C" w14:textId="77777777" w:rsidR="00FC0FD4" w:rsidRDefault="00FC0FD4" w:rsidP="002256A0">
      <w:pPr>
        <w:pStyle w:val="BW-section-head"/>
      </w:pPr>
      <w:r>
        <w:t>SCREEN TITLE</w:t>
      </w:r>
    </w:p>
    <w:p w14:paraId="4F277029" w14:textId="77777777" w:rsidR="00FC0FD4" w:rsidRDefault="00FC0FD4" w:rsidP="002256A0">
      <w:pPr>
        <w:pStyle w:val="Text"/>
      </w:pPr>
      <w:r>
        <w:t xml:space="preserve">Abuse of dominance </w:t>
      </w:r>
      <w:r w:rsidR="0000176C">
        <w:t xml:space="preserve">– </w:t>
      </w:r>
      <w:r>
        <w:t>pricing</w:t>
      </w:r>
    </w:p>
    <w:p w14:paraId="3706AD76" w14:textId="77777777" w:rsidR="00FC0FD4" w:rsidRDefault="00FC0FD4" w:rsidP="002256A0">
      <w:pPr>
        <w:pStyle w:val="BW-section-head"/>
      </w:pPr>
      <w:r>
        <w:t>GRAPHIC 1</w:t>
      </w:r>
    </w:p>
    <w:p w14:paraId="1639562C" w14:textId="77777777" w:rsidR="00FC0FD4" w:rsidRDefault="00454825" w:rsidP="00BC2582">
      <w:r>
        <w:t>STW logo</w:t>
      </w:r>
    </w:p>
    <w:p w14:paraId="30AB8258" w14:textId="77777777" w:rsidR="00FC0FD4" w:rsidRDefault="00FC0FD4" w:rsidP="002256A0">
      <w:pPr>
        <w:pStyle w:val="BW-section-head"/>
      </w:pPr>
      <w:r>
        <w:t>GRAPHIC 2</w:t>
      </w:r>
    </w:p>
    <w:p w14:paraId="3EB431D3" w14:textId="77777777" w:rsidR="00FC0FD4" w:rsidRDefault="00454825" w:rsidP="002256A0">
      <w:r>
        <w:t>STS</w:t>
      </w:r>
      <w:r w:rsidR="00FC0FD4" w:rsidRPr="009641C9">
        <w:t xml:space="preserve"> </w:t>
      </w:r>
      <w:r>
        <w:t>logo</w:t>
      </w:r>
    </w:p>
    <w:p w14:paraId="21E84CE9" w14:textId="77777777" w:rsidR="00FC0FD4" w:rsidRDefault="00FC0FD4" w:rsidP="002256A0">
      <w:pPr>
        <w:pStyle w:val="BW-section-head"/>
        <w:rPr>
          <w:color w:val="808080"/>
        </w:rPr>
      </w:pPr>
      <w:r w:rsidRPr="004D4544">
        <w:t xml:space="preserve">OPENING TEXT </w:t>
      </w:r>
      <w:r>
        <w:rPr>
          <w:color w:val="808080"/>
        </w:rPr>
        <w:t>(30 words max)</w:t>
      </w:r>
    </w:p>
    <w:p w14:paraId="67DB57A4" w14:textId="77777777" w:rsidR="00FC0FD4" w:rsidRDefault="00CF3BB6" w:rsidP="002256A0">
      <w:pPr>
        <w:pStyle w:val="Text"/>
      </w:pPr>
      <w:r w:rsidRPr="00CF3BB6">
        <w:t>Where pricing behaviour has the effect of placing other companies in the market at a competitive disadvantage this will be considered an abuse of dominance</w:t>
      </w:r>
      <w:r>
        <w:t>.</w:t>
      </w:r>
    </w:p>
    <w:p w14:paraId="64BE15FA" w14:textId="77777777" w:rsidR="00FC0FD4" w:rsidRPr="0087307E" w:rsidRDefault="00FC0FD4" w:rsidP="002256A0">
      <w:pPr>
        <w:pStyle w:val="BW-section-head"/>
      </w:pPr>
      <w:r w:rsidRPr="0087307E">
        <w:t>PROMPT</w:t>
      </w:r>
    </w:p>
    <w:p w14:paraId="6B5E0B22" w14:textId="77777777" w:rsidR="00FC0FD4" w:rsidRPr="004D4544" w:rsidRDefault="00FC0FD4" w:rsidP="002256A0">
      <w:pPr>
        <w:pStyle w:val="Text"/>
      </w:pPr>
      <w:r w:rsidRPr="0087307E">
        <w:t xml:space="preserve">Select </w:t>
      </w:r>
      <w:r>
        <w:t xml:space="preserve">each </w:t>
      </w:r>
      <w:r w:rsidR="00CF3BB6">
        <w:t>image</w:t>
      </w:r>
      <w:r w:rsidRPr="0087307E">
        <w:t xml:space="preserve"> to find out </w:t>
      </w:r>
      <w:r>
        <w:t>more.</w:t>
      </w:r>
    </w:p>
    <w:p w14:paraId="11DE0619" w14:textId="77777777" w:rsidR="00FC0FD4" w:rsidRPr="004D4544" w:rsidRDefault="00FC0FD4" w:rsidP="002256A0">
      <w:pPr>
        <w:pStyle w:val="BW-section-head"/>
      </w:pPr>
      <w:r w:rsidRPr="004D4544">
        <w:t xml:space="preserve">TEXT FOR </w:t>
      </w:r>
      <w:r w:rsidR="007325CE">
        <w:t xml:space="preserve">REVEAL </w:t>
      </w:r>
      <w:r w:rsidRPr="004D4544">
        <w:t xml:space="preserve">1 </w:t>
      </w:r>
      <w:r w:rsidRPr="004D4544">
        <w:rPr>
          <w:color w:val="808080"/>
        </w:rPr>
        <w:t>(50 words max)</w:t>
      </w:r>
    </w:p>
    <w:p w14:paraId="0D9CB28B" w14:textId="77777777" w:rsidR="00FC0FD4" w:rsidRDefault="00CF3BB6" w:rsidP="002256A0">
      <w:pPr>
        <w:pStyle w:val="Text"/>
      </w:pPr>
      <w:r w:rsidRPr="00CF3BB6">
        <w:t xml:space="preserve">Severn Trent </w:t>
      </w:r>
      <w:r w:rsidR="00A06940" w:rsidRPr="00CF3BB6">
        <w:t>Water</w:t>
      </w:r>
      <w:r w:rsidR="00A06940">
        <w:t xml:space="preserve">'s </w:t>
      </w:r>
      <w:r>
        <w:t xml:space="preserve">pricing is regulated by </w:t>
      </w:r>
      <w:r w:rsidR="00A453AF">
        <w:t>OFWAT</w:t>
      </w:r>
      <w:r>
        <w:t>. However, we still need</w:t>
      </w:r>
      <w:r w:rsidRPr="00CF3BB6">
        <w:t xml:space="preserve"> to be mindful of </w:t>
      </w:r>
      <w:r>
        <w:t xml:space="preserve">the </w:t>
      </w:r>
      <w:r w:rsidRPr="00CF3BB6">
        <w:t xml:space="preserve">prices </w:t>
      </w:r>
      <w:r>
        <w:t>we charge</w:t>
      </w:r>
      <w:r w:rsidR="00322749">
        <w:t xml:space="preserve"> for services which are not regulated by OFWAT (e.g. bulk supplies to</w:t>
      </w:r>
      <w:r>
        <w:t xml:space="preserve"> </w:t>
      </w:r>
      <w:r w:rsidR="001A1AFF">
        <w:t>New Appointments and Variations (NAVs)</w:t>
      </w:r>
      <w:r w:rsidR="00322749">
        <w:t>)</w:t>
      </w:r>
      <w:r w:rsidRPr="00CF3BB6">
        <w:t>.</w:t>
      </w:r>
    </w:p>
    <w:p w14:paraId="4F7A4095" w14:textId="77777777" w:rsidR="00FC0FD4" w:rsidRPr="004D4544" w:rsidRDefault="00FC0FD4" w:rsidP="002256A0">
      <w:pPr>
        <w:pStyle w:val="BW-section-head"/>
      </w:pPr>
      <w:r w:rsidRPr="004D4544">
        <w:t xml:space="preserve">TEXT FOR </w:t>
      </w:r>
      <w:r w:rsidR="007325CE">
        <w:t xml:space="preserve">REVEAL </w:t>
      </w:r>
      <w:r>
        <w:t>2</w:t>
      </w:r>
      <w:r w:rsidRPr="004D4544">
        <w:t xml:space="preserve"> </w:t>
      </w:r>
      <w:r w:rsidRPr="004D4544">
        <w:rPr>
          <w:color w:val="808080"/>
        </w:rPr>
        <w:t>(50 words max)</w:t>
      </w:r>
    </w:p>
    <w:p w14:paraId="200C75EA" w14:textId="77777777" w:rsidR="00FC0FD4" w:rsidRDefault="00CF3BB6" w:rsidP="002256A0">
      <w:pPr>
        <w:pStyle w:val="Text"/>
      </w:pPr>
      <w:r w:rsidRPr="00CF3BB6">
        <w:t>Any Severn Trent Services companies that may be dominant must always be aware of abusive pricing.</w:t>
      </w:r>
    </w:p>
    <w:p w14:paraId="1914470F" w14:textId="77777777" w:rsidR="00A90C91" w:rsidRPr="004D4544" w:rsidRDefault="00A90C91" w:rsidP="002256A0">
      <w:pPr>
        <w:pStyle w:val="Heading2"/>
      </w:pPr>
      <w:bookmarkStart w:id="29" w:name="_Toc473043499"/>
      <w:r w:rsidRPr="004D4544">
        <w:lastRenderedPageBreak/>
        <w:t xml:space="preserve">SCREEN </w:t>
      </w:r>
      <w:r w:rsidRPr="00177D6B">
        <w:rPr>
          <w:color w:val="FFFFFF"/>
        </w:rPr>
        <w:t>0</w:t>
      </w:r>
      <w:r>
        <w:rPr>
          <w:color w:val="FFFFFF"/>
        </w:rPr>
        <w:t>3</w:t>
      </w:r>
      <w:r w:rsidRPr="00177D6B">
        <w:rPr>
          <w:color w:val="FFFFFF"/>
        </w:rPr>
        <w:t>_</w:t>
      </w:r>
      <w:r w:rsidR="00CF3BB6" w:rsidRPr="00177D6B">
        <w:rPr>
          <w:color w:val="FFFFFF"/>
        </w:rPr>
        <w:t>1</w:t>
      </w:r>
      <w:r w:rsidR="00CF3BB6">
        <w:rPr>
          <w:color w:val="FFFFFF"/>
        </w:rPr>
        <w:t>3</w:t>
      </w:r>
      <w:r w:rsidR="00CF3BB6" w:rsidRPr="00177D6B">
        <w:rPr>
          <w:color w:val="FFFFFF"/>
        </w:rPr>
        <w:t>0</w:t>
      </w:r>
      <w:bookmarkEnd w:id="29"/>
    </w:p>
    <w:p w14:paraId="39F6D501" w14:textId="77777777" w:rsidR="00A90C91" w:rsidRPr="004D4544" w:rsidRDefault="00A90C91" w:rsidP="002256A0">
      <w:pPr>
        <w:pStyle w:val="BW-screentype"/>
      </w:pPr>
      <w:r w:rsidRPr="004D4544">
        <w:t xml:space="preserve">SCREEN TYPE: </w:t>
      </w:r>
      <w:r w:rsidR="007325CE">
        <w:rPr>
          <w:lang w:val="en-GB"/>
        </w:rPr>
        <w:t>Text</w:t>
      </w:r>
      <w:r w:rsidR="007325CE" w:rsidRPr="004D4544">
        <w:t xml:space="preserve"> </w:t>
      </w:r>
      <w:r w:rsidRPr="004D4544">
        <w:t>reveal</w:t>
      </w:r>
    </w:p>
    <w:p w14:paraId="4D5656F0" w14:textId="77777777" w:rsidR="00A90C91" w:rsidRPr="004D4544" w:rsidRDefault="00A90C91" w:rsidP="002256A0">
      <w:pPr>
        <w:pStyle w:val="BW-section-head"/>
      </w:pPr>
      <w:r w:rsidRPr="004D4544">
        <w:t>DESCRIPTION</w:t>
      </w:r>
    </w:p>
    <w:p w14:paraId="04520B49" w14:textId="77777777" w:rsidR="00A90C91" w:rsidRPr="00177D6B" w:rsidRDefault="00A90C91" w:rsidP="00BC2582">
      <w:r w:rsidRPr="00177D6B">
        <w:t>Photos, illustrations or diagrams can be selected to reveal further information, usually in text form</w:t>
      </w:r>
      <w:r w:rsidRPr="00177D6B">
        <w:rPr>
          <w:lang w:val="en"/>
        </w:rPr>
        <w:t>.</w:t>
      </w:r>
    </w:p>
    <w:p w14:paraId="5A8797AE" w14:textId="77777777" w:rsidR="00A90C91" w:rsidRPr="00177D6B" w:rsidRDefault="00A90C91" w:rsidP="00BC2582">
      <w:r>
        <w:t>Example mock-up</w:t>
      </w:r>
    </w:p>
    <w:p w14:paraId="1ED2D5D7" w14:textId="77777777" w:rsidR="00A90C91" w:rsidRDefault="00B941ED" w:rsidP="00BC2582">
      <w:pPr>
        <w:rPr>
          <w:noProof/>
        </w:rPr>
      </w:pPr>
      <w:r>
        <w:rPr>
          <w:noProof/>
        </w:rPr>
        <w:pict w14:anchorId="587E3B0C">
          <v:shape id="_x0000_i1041" type="#_x0000_t75" style="width:235.15pt;height:148.55pt">
            <v:imagedata r:id="rId22" o:title="stw971_grt_01_a"/>
          </v:shape>
        </w:pict>
      </w:r>
    </w:p>
    <w:p w14:paraId="1962549A" w14:textId="77777777" w:rsidR="00A90C91" w:rsidRDefault="00A90C91" w:rsidP="00BC2582">
      <w:r>
        <w:t>Use text labels instead of icons. Present the labels in a stylised manner to be consistent with the current STW courses.</w:t>
      </w:r>
    </w:p>
    <w:p w14:paraId="6C5453F6" w14:textId="77777777" w:rsidR="00A90C91" w:rsidRDefault="00A90C91" w:rsidP="002256A0">
      <w:pPr>
        <w:pStyle w:val="BW-section-head"/>
      </w:pPr>
      <w:r>
        <w:t>SCREEN TITLE</w:t>
      </w:r>
    </w:p>
    <w:p w14:paraId="7A25F129" w14:textId="77777777" w:rsidR="00A90C91" w:rsidRDefault="009641C9" w:rsidP="002256A0">
      <w:pPr>
        <w:pStyle w:val="Text"/>
      </w:pPr>
      <w:r>
        <w:t xml:space="preserve">Abuse of dominance </w:t>
      </w:r>
      <w:r w:rsidR="0000176C">
        <w:t xml:space="preserve">– </w:t>
      </w:r>
      <w:r>
        <w:t>pricing</w:t>
      </w:r>
    </w:p>
    <w:p w14:paraId="1CA1A835" w14:textId="474F6D2D" w:rsidR="00A90C91" w:rsidRDefault="007325CE" w:rsidP="002256A0">
      <w:pPr>
        <w:pStyle w:val="BW-section-head"/>
      </w:pPr>
      <w:del w:id="30" w:author="Adam Boothroyd" w:date="2017-01-27T17:10:00Z">
        <w:r w:rsidDel="00B941ED">
          <w:delText>REVEAL</w:delText>
        </w:r>
      </w:del>
      <w:ins w:id="31" w:author="Adam Boothroyd" w:date="2017-01-27T17:10:00Z">
        <w:r w:rsidR="00B941ED">
          <w:t>REVEAL HEADING</w:t>
        </w:r>
      </w:ins>
      <w:r>
        <w:t xml:space="preserve"> </w:t>
      </w:r>
      <w:r w:rsidR="00A90C91">
        <w:t>1</w:t>
      </w:r>
    </w:p>
    <w:p w14:paraId="00BECBE7" w14:textId="77777777" w:rsidR="00A90C91" w:rsidRDefault="009641C9" w:rsidP="002256A0">
      <w:pPr>
        <w:pStyle w:val="Text"/>
      </w:pPr>
      <w:r w:rsidRPr="00CB7BFC">
        <w:t>Excessive pricing</w:t>
      </w:r>
    </w:p>
    <w:p w14:paraId="32A11DCF" w14:textId="770E5359" w:rsidR="00A90C91" w:rsidRDefault="007325CE" w:rsidP="002256A0">
      <w:pPr>
        <w:pStyle w:val="BW-section-head"/>
      </w:pPr>
      <w:del w:id="32" w:author="Adam Boothroyd" w:date="2017-01-27T17:10:00Z">
        <w:r w:rsidDel="00B941ED">
          <w:delText>REVEAL</w:delText>
        </w:r>
      </w:del>
      <w:ins w:id="33" w:author="Adam Boothroyd" w:date="2017-01-27T17:10:00Z">
        <w:r w:rsidR="00B941ED">
          <w:t>REVEAL HEADING</w:t>
        </w:r>
      </w:ins>
      <w:r>
        <w:t xml:space="preserve"> </w:t>
      </w:r>
      <w:r w:rsidR="00A90C91">
        <w:t>2</w:t>
      </w:r>
    </w:p>
    <w:p w14:paraId="6A014D36" w14:textId="77777777" w:rsidR="00A90C91" w:rsidRDefault="009641C9" w:rsidP="002256A0">
      <w:pPr>
        <w:pStyle w:val="Text"/>
      </w:pPr>
      <w:r w:rsidRPr="009641C9">
        <w:t>Predatory pricing</w:t>
      </w:r>
    </w:p>
    <w:p w14:paraId="4EFC131B" w14:textId="0A49EC20" w:rsidR="009641C9" w:rsidRDefault="007325CE" w:rsidP="002256A0">
      <w:pPr>
        <w:pStyle w:val="BW-section-head"/>
      </w:pPr>
      <w:del w:id="34" w:author="Adam Boothroyd" w:date="2017-01-27T17:10:00Z">
        <w:r w:rsidDel="00B941ED">
          <w:delText>REVEAL</w:delText>
        </w:r>
      </w:del>
      <w:ins w:id="35" w:author="Adam Boothroyd" w:date="2017-01-27T17:10:00Z">
        <w:r w:rsidR="00B941ED">
          <w:t>REVEAL HEADING</w:t>
        </w:r>
      </w:ins>
      <w:r>
        <w:t xml:space="preserve"> </w:t>
      </w:r>
      <w:r w:rsidR="009641C9">
        <w:t>3</w:t>
      </w:r>
    </w:p>
    <w:p w14:paraId="3775C5FB" w14:textId="77777777" w:rsidR="009641C9" w:rsidRDefault="009641C9" w:rsidP="002256A0">
      <w:pPr>
        <w:pStyle w:val="Text"/>
      </w:pPr>
      <w:r w:rsidRPr="00CB7BFC">
        <w:t>Discriminatory pricing</w:t>
      </w:r>
    </w:p>
    <w:p w14:paraId="3C38F97D" w14:textId="3E23CA65" w:rsidR="009641C9" w:rsidRDefault="007325CE" w:rsidP="002256A0">
      <w:pPr>
        <w:pStyle w:val="BW-section-head"/>
      </w:pPr>
      <w:del w:id="36" w:author="Adam Boothroyd" w:date="2017-01-27T17:10:00Z">
        <w:r w:rsidDel="00B941ED">
          <w:delText>REVEAL</w:delText>
        </w:r>
      </w:del>
      <w:ins w:id="37" w:author="Adam Boothroyd" w:date="2017-01-27T17:10:00Z">
        <w:r w:rsidR="00B941ED">
          <w:t>REVEAL HEADING</w:t>
        </w:r>
      </w:ins>
      <w:r w:rsidR="009641C9">
        <w:t xml:space="preserve"> 4</w:t>
      </w:r>
    </w:p>
    <w:p w14:paraId="70C7F8F0" w14:textId="77777777" w:rsidR="009641C9" w:rsidRDefault="009641C9" w:rsidP="002256A0">
      <w:pPr>
        <w:pStyle w:val="Text"/>
      </w:pPr>
      <w:r w:rsidRPr="009641C9">
        <w:t>Margin squeeze</w:t>
      </w:r>
    </w:p>
    <w:p w14:paraId="42A608CC" w14:textId="77777777" w:rsidR="00A90C91" w:rsidRDefault="00A90C91" w:rsidP="002256A0">
      <w:pPr>
        <w:pStyle w:val="BW-section-head"/>
        <w:rPr>
          <w:color w:val="808080"/>
        </w:rPr>
      </w:pPr>
      <w:r w:rsidRPr="004D4544">
        <w:t xml:space="preserve">OPENING TEXT </w:t>
      </w:r>
      <w:r>
        <w:rPr>
          <w:color w:val="808080"/>
        </w:rPr>
        <w:t>(30 words max)</w:t>
      </w:r>
    </w:p>
    <w:p w14:paraId="76AC4C74" w14:textId="77777777" w:rsidR="009641C9" w:rsidRDefault="009641C9" w:rsidP="002256A0">
      <w:pPr>
        <w:pStyle w:val="Text"/>
      </w:pPr>
      <w:r>
        <w:t xml:space="preserve">There are several ways a company </w:t>
      </w:r>
      <w:r w:rsidR="00322749">
        <w:t>may</w:t>
      </w:r>
      <w:r>
        <w:t xml:space="preserve"> use pricing to abuse its dominant position</w:t>
      </w:r>
      <w:r w:rsidR="00A90C91">
        <w:t>.</w:t>
      </w:r>
      <w:r>
        <w:t xml:space="preserve"> </w:t>
      </w:r>
    </w:p>
    <w:p w14:paraId="4AFDEFE2" w14:textId="77777777" w:rsidR="00A90C91" w:rsidRPr="0087307E" w:rsidRDefault="00A90C91" w:rsidP="002256A0">
      <w:pPr>
        <w:pStyle w:val="BW-section-head"/>
      </w:pPr>
      <w:r w:rsidRPr="0087307E">
        <w:t>PROMPT</w:t>
      </w:r>
    </w:p>
    <w:p w14:paraId="0AE880C1" w14:textId="77777777" w:rsidR="00A90C91" w:rsidRPr="004D4544" w:rsidRDefault="00A90C91" w:rsidP="002256A0">
      <w:pPr>
        <w:pStyle w:val="Text"/>
      </w:pPr>
      <w:r w:rsidRPr="0087307E">
        <w:t xml:space="preserve">Select </w:t>
      </w:r>
      <w:r>
        <w:t>each heading</w:t>
      </w:r>
      <w:r w:rsidRPr="0087307E">
        <w:t xml:space="preserve"> to find out </w:t>
      </w:r>
      <w:r>
        <w:t>more.</w:t>
      </w:r>
    </w:p>
    <w:p w14:paraId="14A022D0" w14:textId="77777777" w:rsidR="00A90C91" w:rsidRPr="004D4544" w:rsidRDefault="00A90C91" w:rsidP="002256A0">
      <w:pPr>
        <w:pStyle w:val="BW-section-head"/>
      </w:pPr>
      <w:r w:rsidRPr="004D4544">
        <w:t xml:space="preserve">TEXT FOR </w:t>
      </w:r>
      <w:r w:rsidR="007325CE">
        <w:t>REVEAL</w:t>
      </w:r>
      <w:r w:rsidRPr="004D4544">
        <w:t xml:space="preserve"> 1 </w:t>
      </w:r>
      <w:r w:rsidRPr="004D4544">
        <w:rPr>
          <w:color w:val="808080"/>
        </w:rPr>
        <w:t>(50 words max)</w:t>
      </w:r>
    </w:p>
    <w:p w14:paraId="5E644FF7" w14:textId="77777777" w:rsidR="00A90C91" w:rsidRPr="009641C9" w:rsidRDefault="009641C9" w:rsidP="002256A0">
      <w:pPr>
        <w:pStyle w:val="Text"/>
      </w:pPr>
      <w:r w:rsidRPr="009641C9">
        <w:t xml:space="preserve">Excessive pricing </w:t>
      </w:r>
      <w:r w:rsidR="002C79C5">
        <w:t>can</w:t>
      </w:r>
      <w:r w:rsidR="002C79C5" w:rsidRPr="009641C9">
        <w:t xml:space="preserve"> </w:t>
      </w:r>
      <w:r w:rsidRPr="009641C9">
        <w:t>occur when a dominant company abuses its position by charging unfairly high prices for its products and services.</w:t>
      </w:r>
    </w:p>
    <w:p w14:paraId="495C9EBB" w14:textId="77777777" w:rsidR="00A90C91" w:rsidRPr="004D4544" w:rsidRDefault="00A90C91" w:rsidP="002256A0">
      <w:pPr>
        <w:pStyle w:val="BW-section-head"/>
      </w:pPr>
      <w:r w:rsidRPr="004D4544">
        <w:t xml:space="preserve">TEXT FOR </w:t>
      </w:r>
      <w:r w:rsidR="007325CE">
        <w:t>REVEAL</w:t>
      </w:r>
      <w:r w:rsidRPr="004D4544">
        <w:t xml:space="preserve"> </w:t>
      </w:r>
      <w:r>
        <w:t>2</w:t>
      </w:r>
      <w:r w:rsidRPr="004D4544">
        <w:t xml:space="preserve"> </w:t>
      </w:r>
      <w:r w:rsidRPr="004D4544">
        <w:rPr>
          <w:color w:val="808080"/>
        </w:rPr>
        <w:t>(50 words max)</w:t>
      </w:r>
    </w:p>
    <w:p w14:paraId="01424A46" w14:textId="77777777" w:rsidR="00A90C91" w:rsidRDefault="00AD5F18" w:rsidP="002256A0">
      <w:pPr>
        <w:pStyle w:val="Text"/>
      </w:pPr>
      <w:r>
        <w:t>Predatory pricing</w:t>
      </w:r>
      <w:r w:rsidRPr="009641C9">
        <w:t xml:space="preserve"> </w:t>
      </w:r>
      <w:r w:rsidR="002C79C5">
        <w:t>is</w:t>
      </w:r>
      <w:r w:rsidR="002C79C5" w:rsidRPr="009641C9">
        <w:t xml:space="preserve"> </w:t>
      </w:r>
      <w:r w:rsidR="009641C9" w:rsidRPr="009641C9">
        <w:t xml:space="preserve">when a dominant company is prepared to suffer losses by charging very low prices in order to eliminate or substantially weaken a </w:t>
      </w:r>
      <w:r w:rsidR="00A06940" w:rsidRPr="009641C9">
        <w:t>competitor</w:t>
      </w:r>
      <w:r w:rsidR="00A06940">
        <w:t>'</w:t>
      </w:r>
      <w:r w:rsidR="00A06940" w:rsidRPr="009641C9">
        <w:t xml:space="preserve">s </w:t>
      </w:r>
      <w:r w:rsidR="009641C9" w:rsidRPr="009641C9">
        <w:t>market position</w:t>
      </w:r>
      <w:r w:rsidR="00A90C91" w:rsidRPr="00BA2A4A">
        <w:t>.</w:t>
      </w:r>
    </w:p>
    <w:p w14:paraId="672806D7" w14:textId="77777777" w:rsidR="009641C9" w:rsidRPr="004D4544" w:rsidRDefault="009641C9" w:rsidP="002256A0">
      <w:pPr>
        <w:pStyle w:val="BW-section-head"/>
      </w:pPr>
      <w:r w:rsidRPr="004D4544">
        <w:t xml:space="preserve">TEXT FOR </w:t>
      </w:r>
      <w:r w:rsidR="007325CE">
        <w:t>REVEAL</w:t>
      </w:r>
      <w:r w:rsidRPr="004D4544">
        <w:t xml:space="preserve"> </w:t>
      </w:r>
      <w:r>
        <w:t>3</w:t>
      </w:r>
      <w:r w:rsidRPr="004D4544">
        <w:t xml:space="preserve"> </w:t>
      </w:r>
      <w:r w:rsidRPr="004D4544">
        <w:rPr>
          <w:color w:val="808080"/>
        </w:rPr>
        <w:t>(50 words max)</w:t>
      </w:r>
    </w:p>
    <w:p w14:paraId="059B54C8" w14:textId="77777777" w:rsidR="009641C9" w:rsidRPr="009641C9" w:rsidRDefault="00AD5F18" w:rsidP="002256A0">
      <w:pPr>
        <w:pStyle w:val="Text"/>
      </w:pPr>
      <w:r>
        <w:t>Discriminatory pricing</w:t>
      </w:r>
      <w:r w:rsidR="009641C9" w:rsidRPr="009641C9">
        <w:t xml:space="preserve"> occurs when a dominant company charges different customers or different classes of customer different prices for goods or services which cost the same </w:t>
      </w:r>
      <w:r w:rsidR="0000176C">
        <w:t>–</w:t>
      </w:r>
      <w:r w:rsidR="0000176C" w:rsidRPr="009641C9">
        <w:t xml:space="preserve"> </w:t>
      </w:r>
      <w:r w:rsidR="009641C9" w:rsidRPr="009641C9">
        <w:t>without any v</w:t>
      </w:r>
      <w:r w:rsidR="009641C9">
        <w:t>alid justification for doing so</w:t>
      </w:r>
      <w:r w:rsidR="009641C9" w:rsidRPr="009641C9">
        <w:t>.</w:t>
      </w:r>
    </w:p>
    <w:p w14:paraId="33102019" w14:textId="77777777" w:rsidR="009641C9" w:rsidRPr="004D4544" w:rsidRDefault="009641C9" w:rsidP="002256A0">
      <w:pPr>
        <w:pStyle w:val="BW-section-head"/>
      </w:pPr>
      <w:r w:rsidRPr="004D4544">
        <w:t xml:space="preserve">TEXT FOR </w:t>
      </w:r>
      <w:r w:rsidR="007325CE">
        <w:t>REVEAL</w:t>
      </w:r>
      <w:r w:rsidRPr="004D4544">
        <w:t xml:space="preserve"> </w:t>
      </w:r>
      <w:r>
        <w:t>4</w:t>
      </w:r>
      <w:r w:rsidRPr="004D4544">
        <w:t xml:space="preserve"> </w:t>
      </w:r>
      <w:r w:rsidRPr="004D4544">
        <w:rPr>
          <w:color w:val="808080"/>
        </w:rPr>
        <w:t>(50 words max)</w:t>
      </w:r>
    </w:p>
    <w:p w14:paraId="0CAC35B4" w14:textId="77777777" w:rsidR="009641C9" w:rsidRDefault="009641C9" w:rsidP="002256A0">
      <w:pPr>
        <w:pStyle w:val="Text"/>
      </w:pPr>
      <w:r w:rsidRPr="009641C9">
        <w:t xml:space="preserve">A margin squeeze </w:t>
      </w:r>
      <w:r w:rsidR="002C79C5">
        <w:t>happens</w:t>
      </w:r>
      <w:r w:rsidR="002C79C5" w:rsidRPr="009641C9">
        <w:t xml:space="preserve"> </w:t>
      </w:r>
      <w:r w:rsidRPr="009641C9">
        <w:t xml:space="preserve">when a dominant company for a particular product or service at a wholesale level of the supply chain (i.e. the upstream market) also trades at the retail level of the supply chain (i.e. the downstream market), </w:t>
      </w:r>
      <w:r w:rsidR="00AD5F18">
        <w:t>but</w:t>
      </w:r>
      <w:r w:rsidR="00AD5F18" w:rsidRPr="009641C9">
        <w:t xml:space="preserve"> </w:t>
      </w:r>
      <w:r w:rsidR="00AD5F18">
        <w:t>charges higher prices to third</w:t>
      </w:r>
      <w:r w:rsidR="0026367B">
        <w:t>-</w:t>
      </w:r>
      <w:r w:rsidR="00AD5F18">
        <w:t xml:space="preserve">party retailers than it does to </w:t>
      </w:r>
      <w:r w:rsidRPr="009641C9">
        <w:t>its own integrated or associated retailer.</w:t>
      </w:r>
    </w:p>
    <w:p w14:paraId="4594ECF8" w14:textId="77777777" w:rsidR="009641C9" w:rsidRDefault="009641C9" w:rsidP="002256A0">
      <w:pPr>
        <w:pStyle w:val="Text"/>
      </w:pPr>
      <w:r w:rsidRPr="009641C9">
        <w:lastRenderedPageBreak/>
        <w:t xml:space="preserve">These higher costs create a reduction or </w:t>
      </w:r>
      <w:r w:rsidR="00A06940">
        <w:t>'</w:t>
      </w:r>
      <w:r w:rsidRPr="009641C9">
        <w:t>squeeze</w:t>
      </w:r>
      <w:r w:rsidR="00A06940">
        <w:t>'</w:t>
      </w:r>
      <w:r w:rsidRPr="009641C9">
        <w:t xml:space="preserve"> on the margin of the third</w:t>
      </w:r>
      <w:r w:rsidR="0026367B">
        <w:t>-</w:t>
      </w:r>
      <w:r w:rsidRPr="009641C9">
        <w:t xml:space="preserve">party retailer </w:t>
      </w:r>
      <w:r w:rsidR="0000176C">
        <w:t>–</w:t>
      </w:r>
      <w:r w:rsidR="0000176C" w:rsidRPr="009641C9">
        <w:t xml:space="preserve"> </w:t>
      </w:r>
      <w:r w:rsidRPr="009641C9">
        <w:t xml:space="preserve">even though they </w:t>
      </w:r>
      <w:r w:rsidR="00D70131">
        <w:t xml:space="preserve">may be just as </w:t>
      </w:r>
      <w:r w:rsidRPr="009641C9">
        <w:t xml:space="preserve">efficient in the downstream market as the </w:t>
      </w:r>
      <w:r w:rsidR="00D70131">
        <w:t>wholesale supplier's</w:t>
      </w:r>
      <w:r w:rsidRPr="009641C9">
        <w:t xml:space="preserve"> integrated or associate retailer</w:t>
      </w:r>
      <w:r w:rsidRPr="00BA2A4A">
        <w:t>.</w:t>
      </w:r>
    </w:p>
    <w:p w14:paraId="7D53B0DE" w14:textId="77777777" w:rsidR="009641C9" w:rsidRPr="004D4544" w:rsidRDefault="009641C9" w:rsidP="002256A0">
      <w:pPr>
        <w:pStyle w:val="Heading2"/>
      </w:pPr>
      <w:bookmarkStart w:id="38" w:name="_Toc473043500"/>
      <w:r w:rsidRPr="004D4544">
        <w:lastRenderedPageBreak/>
        <w:t xml:space="preserve">SCREEN </w:t>
      </w:r>
      <w:r>
        <w:rPr>
          <w:color w:val="FFFFFF"/>
        </w:rPr>
        <w:t>03_</w:t>
      </w:r>
      <w:r w:rsidR="00696ED0">
        <w:rPr>
          <w:color w:val="FFFFFF"/>
        </w:rPr>
        <w:t>140</w:t>
      </w:r>
      <w:bookmarkEnd w:id="38"/>
    </w:p>
    <w:p w14:paraId="0EB53F7E" w14:textId="77777777" w:rsidR="009641C9" w:rsidRPr="004D4544" w:rsidRDefault="009641C9" w:rsidP="002256A0">
      <w:pPr>
        <w:pStyle w:val="BW-screentype"/>
      </w:pPr>
      <w:r w:rsidRPr="004D4544">
        <w:t>SCREEN TYPE: Photostory</w:t>
      </w:r>
    </w:p>
    <w:p w14:paraId="5A518E94" w14:textId="77777777" w:rsidR="009641C9" w:rsidRPr="004D4544" w:rsidRDefault="009641C9" w:rsidP="002256A0">
      <w:pPr>
        <w:pStyle w:val="BW-section-head"/>
      </w:pPr>
      <w:r w:rsidRPr="004D4544">
        <w:t>DESCRIPTION</w:t>
      </w:r>
    </w:p>
    <w:p w14:paraId="05D79A63" w14:textId="77777777" w:rsidR="009641C9" w:rsidRPr="004D4544" w:rsidRDefault="009641C9" w:rsidP="00BC2582">
      <w:pPr>
        <w:rPr>
          <w:highlight w:val="yellow"/>
        </w:rPr>
      </w:pPr>
      <w:r w:rsidRPr="00900A35">
        <w:t>A sequence of slides with related text. Each slide of the photostory is selected separately and reveals corresponding content of a variety of types. A photostory can contain pictures, animations, text and audi</w:t>
      </w:r>
      <w:r w:rsidRPr="00B15BA5">
        <w:t>o</w:t>
      </w:r>
      <w:r w:rsidRPr="00162412">
        <w:t xml:space="preserve">. </w:t>
      </w:r>
    </w:p>
    <w:p w14:paraId="3B4A7A8B" w14:textId="77777777" w:rsidR="009641C9" w:rsidRDefault="009641C9" w:rsidP="002256A0">
      <w:pPr>
        <w:pStyle w:val="BW-section-head"/>
      </w:pPr>
      <w:r w:rsidRPr="003C4780">
        <w:t>SCREEN TITLE</w:t>
      </w:r>
    </w:p>
    <w:p w14:paraId="334BF147" w14:textId="77777777" w:rsidR="009641C9" w:rsidRDefault="009641C9" w:rsidP="00BC2582">
      <w:r>
        <w:t xml:space="preserve">Examples of abuse of dominance </w:t>
      </w:r>
      <w:r w:rsidR="0000176C">
        <w:t xml:space="preserve">– </w:t>
      </w:r>
      <w:r>
        <w:t>pricing</w:t>
      </w:r>
    </w:p>
    <w:tbl>
      <w:tblPr>
        <w:tblW w:w="9378" w:type="dxa"/>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ayout w:type="fixed"/>
        <w:tblCellMar>
          <w:top w:w="57" w:type="dxa"/>
          <w:bottom w:w="57" w:type="dxa"/>
        </w:tblCellMar>
        <w:tblLook w:val="04A0" w:firstRow="1" w:lastRow="0" w:firstColumn="1" w:lastColumn="0" w:noHBand="0" w:noVBand="1"/>
      </w:tblPr>
      <w:tblGrid>
        <w:gridCol w:w="1468"/>
        <w:gridCol w:w="3210"/>
        <w:gridCol w:w="4700"/>
      </w:tblGrid>
      <w:tr w:rsidR="009641C9" w:rsidRPr="004D4544" w14:paraId="26FA15BE" w14:textId="77777777" w:rsidTr="002256A0">
        <w:trPr>
          <w:cantSplit/>
        </w:trPr>
        <w:tc>
          <w:tcPr>
            <w:tcW w:w="1468" w:type="dxa"/>
            <w:shd w:val="clear" w:color="auto" w:fill="36424A"/>
          </w:tcPr>
          <w:p w14:paraId="0373EEEA" w14:textId="77777777" w:rsidR="009641C9" w:rsidRPr="004D4544" w:rsidRDefault="009641C9" w:rsidP="007542A8">
            <w:pPr>
              <w:jc w:val="center"/>
              <w:rPr>
                <w:b/>
                <w:color w:val="FFFFFF"/>
                <w:sz w:val="24"/>
              </w:rPr>
            </w:pPr>
            <w:r w:rsidRPr="004D4544">
              <w:rPr>
                <w:b/>
                <w:color w:val="FFFFFF"/>
                <w:sz w:val="24"/>
              </w:rPr>
              <w:t>Frame</w:t>
            </w:r>
          </w:p>
        </w:tc>
        <w:tc>
          <w:tcPr>
            <w:tcW w:w="3210" w:type="dxa"/>
            <w:shd w:val="clear" w:color="auto" w:fill="36424A"/>
          </w:tcPr>
          <w:p w14:paraId="11A12A61" w14:textId="77777777" w:rsidR="009641C9" w:rsidRPr="004D4544" w:rsidRDefault="009641C9" w:rsidP="007542A8">
            <w:pPr>
              <w:jc w:val="center"/>
              <w:rPr>
                <w:b/>
                <w:color w:val="FFFFFF"/>
                <w:sz w:val="24"/>
              </w:rPr>
            </w:pPr>
            <w:r w:rsidRPr="004D4544">
              <w:rPr>
                <w:b/>
                <w:color w:val="FFFFFF"/>
                <w:sz w:val="24"/>
              </w:rPr>
              <w:t>Picture</w:t>
            </w:r>
          </w:p>
        </w:tc>
        <w:tc>
          <w:tcPr>
            <w:tcW w:w="4700" w:type="dxa"/>
            <w:shd w:val="clear" w:color="auto" w:fill="36424A"/>
          </w:tcPr>
          <w:p w14:paraId="6EE37485" w14:textId="77777777" w:rsidR="009641C9" w:rsidRPr="004D4544" w:rsidRDefault="009641C9" w:rsidP="007542A8">
            <w:pPr>
              <w:jc w:val="center"/>
              <w:rPr>
                <w:b/>
                <w:color w:val="FFFFFF"/>
                <w:sz w:val="24"/>
              </w:rPr>
            </w:pPr>
            <w:r w:rsidRPr="004D4544">
              <w:rPr>
                <w:b/>
                <w:color w:val="FFFFFF"/>
                <w:sz w:val="24"/>
              </w:rPr>
              <w:t>Text</w:t>
            </w:r>
          </w:p>
        </w:tc>
      </w:tr>
      <w:tr w:rsidR="009641C9" w:rsidRPr="004D4544" w14:paraId="04D276F9" w14:textId="77777777" w:rsidTr="002256A0">
        <w:trPr>
          <w:cantSplit/>
        </w:trPr>
        <w:tc>
          <w:tcPr>
            <w:tcW w:w="1468" w:type="dxa"/>
            <w:shd w:val="clear" w:color="auto" w:fill="36424A"/>
          </w:tcPr>
          <w:p w14:paraId="6320E493" w14:textId="77777777" w:rsidR="009641C9" w:rsidRPr="004D4544" w:rsidRDefault="009641C9" w:rsidP="007542A8">
            <w:pPr>
              <w:jc w:val="center"/>
              <w:rPr>
                <w:b/>
                <w:color w:val="FFFFFF"/>
              </w:rPr>
            </w:pPr>
            <w:r>
              <w:rPr>
                <w:b/>
                <w:color w:val="FFFFFF"/>
              </w:rPr>
              <w:t>1</w:t>
            </w:r>
          </w:p>
        </w:tc>
        <w:tc>
          <w:tcPr>
            <w:tcW w:w="3210" w:type="dxa"/>
          </w:tcPr>
          <w:p w14:paraId="7FEDD156" w14:textId="77777777" w:rsidR="00593D02" w:rsidRDefault="00593D02" w:rsidP="00593D02">
            <w:r>
              <w:t>Recreate the following image from slide 1</w:t>
            </w:r>
            <w:r w:rsidR="00696ED0">
              <w:t>5</w:t>
            </w:r>
            <w:r>
              <w:t xml:space="preserve"> of : </w:t>
            </w:r>
            <w:r w:rsidRPr="00593D02">
              <w:t>L:\Projects\STW971_competition_law\from_client\content</w:t>
            </w:r>
            <w:r>
              <w:t>\</w:t>
            </w:r>
            <w:r w:rsidR="00696ED0">
              <w:t xml:space="preserve"> </w:t>
            </w:r>
            <w:r w:rsidR="00696ED0" w:rsidRPr="00696ED0">
              <w:t>ST_Competition_Law_E-learning_v7_17 01 17_KNreview</w:t>
            </w:r>
            <w:r>
              <w:t>.PPT</w:t>
            </w:r>
          </w:p>
          <w:p w14:paraId="6184CCB2" w14:textId="77777777" w:rsidR="009641C9" w:rsidRDefault="00593D02" w:rsidP="007542A8">
            <w:r>
              <w:t>Bring it in-line with the with STW branding. Update the graphic with the following changes:</w:t>
            </w:r>
          </w:p>
          <w:p w14:paraId="3EADBDA1" w14:textId="77777777" w:rsidR="00D10EEF" w:rsidRDefault="00D724ED" w:rsidP="00161BE9">
            <w:pPr>
              <w:numPr>
                <w:ilvl w:val="0"/>
                <w:numId w:val="9"/>
              </w:numPr>
            </w:pPr>
            <w:r>
              <w:t xml:space="preserve">Change </w:t>
            </w:r>
            <w:r w:rsidR="00D10EEF">
              <w:t>NEWCO / New Co to NEWBIE (in 2 instances)</w:t>
            </w:r>
          </w:p>
          <w:p w14:paraId="2A5091B9" w14:textId="77777777" w:rsidR="00D10EEF" w:rsidRPr="00BF468F" w:rsidRDefault="00D10EEF" w:rsidP="00161BE9">
            <w:pPr>
              <w:numPr>
                <w:ilvl w:val="0"/>
                <w:numId w:val="9"/>
              </w:numPr>
            </w:pPr>
            <w:r>
              <w:t xml:space="preserve">Change Services </w:t>
            </w:r>
            <w:r w:rsidR="00D347F8">
              <w:t>Ltd.</w:t>
            </w:r>
            <w:r>
              <w:t xml:space="preserve"> to WASC </w:t>
            </w:r>
            <w:r w:rsidR="00D347F8">
              <w:t>Ltd.</w:t>
            </w:r>
          </w:p>
          <w:p w14:paraId="6FF31D94" w14:textId="77777777" w:rsidR="009641C9" w:rsidRPr="00AD4C8D" w:rsidRDefault="00B941ED" w:rsidP="007542A8">
            <w:r>
              <w:pict w14:anchorId="4CA7E35B">
                <v:shape id="_x0000_i1042" type="#_x0000_t75" style="width:140.35pt;height:56.95pt;mso-position-horizontal-relative:char;mso-position-vertical-relative:line">
                  <v:imagedata r:id="rId30" o:title=""/>
                </v:shape>
              </w:pict>
            </w:r>
          </w:p>
        </w:tc>
        <w:tc>
          <w:tcPr>
            <w:tcW w:w="4700" w:type="dxa"/>
            <w:shd w:val="clear" w:color="auto" w:fill="auto"/>
          </w:tcPr>
          <w:p w14:paraId="5CC29985" w14:textId="77777777" w:rsidR="009641C9" w:rsidRDefault="008336C1" w:rsidP="002256A0">
            <w:pPr>
              <w:pStyle w:val="BW-section-head"/>
            </w:pPr>
            <w:r>
              <w:t>TEXT</w:t>
            </w:r>
            <w:r w:rsidR="009641C9" w:rsidRPr="004D4544">
              <w:t xml:space="preserve"> </w:t>
            </w:r>
          </w:p>
          <w:p w14:paraId="30886CBE" w14:textId="77777777" w:rsidR="009641C9" w:rsidRDefault="009641C9" w:rsidP="002256A0">
            <w:pPr>
              <w:pStyle w:val="Text"/>
            </w:pPr>
            <w:r>
              <w:t>Let's explore some of the examples of abuse of dominance based on pricing</w:t>
            </w:r>
            <w:r w:rsidR="00D70131">
              <w:t>.</w:t>
            </w:r>
          </w:p>
          <w:p w14:paraId="7CC07E4D" w14:textId="77777777" w:rsidR="008336C1" w:rsidRDefault="008336C1" w:rsidP="002256A0">
            <w:pPr>
              <w:pStyle w:val="BW-section-head"/>
            </w:pPr>
            <w:r w:rsidRPr="008336C1">
              <w:t>TITLE</w:t>
            </w:r>
          </w:p>
          <w:p w14:paraId="7FBA4289" w14:textId="77777777" w:rsidR="00D10EEF" w:rsidRPr="00D10EEF" w:rsidRDefault="00D10EEF" w:rsidP="002256A0">
            <w:pPr>
              <w:pStyle w:val="Text"/>
            </w:pPr>
            <w:r w:rsidRPr="00D10EEF">
              <w:t>Predatory pricing</w:t>
            </w:r>
          </w:p>
          <w:p w14:paraId="279777A2" w14:textId="77777777" w:rsidR="008336C1" w:rsidRDefault="008336C1" w:rsidP="002256A0">
            <w:pPr>
              <w:pStyle w:val="BW-section-head"/>
            </w:pPr>
            <w:r>
              <w:t>TEXT</w:t>
            </w:r>
          </w:p>
          <w:p w14:paraId="78D5510C" w14:textId="77777777" w:rsidR="00D10EEF" w:rsidRDefault="00D10EEF" w:rsidP="002256A0">
            <w:pPr>
              <w:pStyle w:val="Text"/>
            </w:pPr>
            <w:r w:rsidRPr="00BF468F">
              <w:t xml:space="preserve">In </w:t>
            </w:r>
            <w:r>
              <w:t>this</w:t>
            </w:r>
            <w:r w:rsidRPr="00BF468F">
              <w:t xml:space="preserve"> example </w:t>
            </w:r>
            <w:r>
              <w:t>WASC</w:t>
            </w:r>
            <w:r w:rsidRPr="00BF468F">
              <w:t xml:space="preserve"> </w:t>
            </w:r>
            <w:r w:rsidR="00D347F8">
              <w:t>Ltd.</w:t>
            </w:r>
            <w:r w:rsidRPr="00BF468F">
              <w:t xml:space="preserve"> is dominant in the market for the supply of filters. </w:t>
            </w:r>
          </w:p>
          <w:p w14:paraId="2A933957" w14:textId="77777777" w:rsidR="00D724ED" w:rsidRDefault="00322749" w:rsidP="002256A0">
            <w:pPr>
              <w:pStyle w:val="Text"/>
            </w:pPr>
            <w:r>
              <w:t>You can see that by</w:t>
            </w:r>
            <w:r w:rsidR="00D724ED">
              <w:t xml:space="preserve"> significantly decreasing the price for filters, WASC </w:t>
            </w:r>
            <w:r w:rsidR="00D347F8">
              <w:t>Ltd.</w:t>
            </w:r>
            <w:r w:rsidR="00D724ED">
              <w:t xml:space="preserve"> has driven NEWBIE out of the market</w:t>
            </w:r>
            <w:r>
              <w:t>, who could not compete at this level</w:t>
            </w:r>
            <w:r w:rsidR="00D724ED">
              <w:t xml:space="preserve">. </w:t>
            </w:r>
          </w:p>
          <w:p w14:paraId="6D0B7B5F" w14:textId="77777777" w:rsidR="00D724ED" w:rsidRDefault="00D724ED" w:rsidP="002256A0">
            <w:pPr>
              <w:pStyle w:val="Text"/>
            </w:pPr>
            <w:r>
              <w:t xml:space="preserve">WASC </w:t>
            </w:r>
            <w:r w:rsidR="00D347F8">
              <w:t>Ltd.</w:t>
            </w:r>
            <w:r>
              <w:t xml:space="preserve"> recovered </w:t>
            </w:r>
            <w:r w:rsidR="00322749">
              <w:t>its</w:t>
            </w:r>
            <w:r>
              <w:t xml:space="preserve"> losses later on by increasing the prices for filters.</w:t>
            </w:r>
          </w:p>
          <w:p w14:paraId="6C88D143" w14:textId="77777777" w:rsidR="00A60733" w:rsidRDefault="00A60733" w:rsidP="002256A0">
            <w:pPr>
              <w:pStyle w:val="BW-section-head"/>
            </w:pPr>
            <w:r>
              <w:t>PROMPT</w:t>
            </w:r>
          </w:p>
          <w:p w14:paraId="57D0EAF4" w14:textId="77777777" w:rsidR="009641C9" w:rsidRPr="004D4544" w:rsidRDefault="009641C9" w:rsidP="002256A0">
            <w:pPr>
              <w:pStyle w:val="Text"/>
            </w:pPr>
            <w:r w:rsidRPr="00C65894">
              <w:t>Select the arrow to find out more.</w:t>
            </w:r>
          </w:p>
        </w:tc>
      </w:tr>
      <w:tr w:rsidR="009641C9" w:rsidRPr="004D4544" w14:paraId="1622FDC4" w14:textId="77777777" w:rsidTr="002256A0">
        <w:trPr>
          <w:cantSplit/>
        </w:trPr>
        <w:tc>
          <w:tcPr>
            <w:tcW w:w="1468" w:type="dxa"/>
            <w:shd w:val="clear" w:color="auto" w:fill="36424A"/>
          </w:tcPr>
          <w:p w14:paraId="192AEA41" w14:textId="77777777" w:rsidR="009641C9" w:rsidRDefault="009641C9" w:rsidP="007542A8">
            <w:pPr>
              <w:jc w:val="center"/>
              <w:rPr>
                <w:b/>
                <w:color w:val="FFFFFF"/>
              </w:rPr>
            </w:pPr>
            <w:r>
              <w:rPr>
                <w:b/>
                <w:color w:val="FFFFFF"/>
              </w:rPr>
              <w:t>2</w:t>
            </w:r>
          </w:p>
        </w:tc>
        <w:tc>
          <w:tcPr>
            <w:tcW w:w="3210" w:type="dxa"/>
          </w:tcPr>
          <w:p w14:paraId="1E697125" w14:textId="77777777" w:rsidR="009641C9" w:rsidRDefault="00593D02" w:rsidP="007542A8">
            <w:pPr>
              <w:rPr>
                <w:rFonts w:cs="Arial"/>
                <w:noProof/>
                <w:lang w:eastAsia="en-GB"/>
              </w:rPr>
            </w:pPr>
            <w:r>
              <w:rPr>
                <w:rFonts w:cs="Arial"/>
                <w:noProof/>
                <w:lang w:eastAsia="en-GB"/>
              </w:rPr>
              <w:t>Same as the following mock-up for the photostory:</w:t>
            </w:r>
          </w:p>
          <w:p w14:paraId="4E264E64" w14:textId="77777777" w:rsidR="00593D02" w:rsidRDefault="00753844" w:rsidP="007542A8">
            <w:pPr>
              <w:rPr>
                <w:rFonts w:cs="Arial"/>
                <w:noProof/>
                <w:lang w:eastAsia="en-GB"/>
              </w:rPr>
            </w:pPr>
            <w:r>
              <w:rPr>
                <w:rFonts w:cs="Arial"/>
                <w:noProof/>
                <w:lang w:eastAsia="en-GB"/>
              </w:rPr>
              <w:t>Change the company names: Change Sludge to Flow and C.O.D. to Flood</w:t>
            </w:r>
          </w:p>
          <w:p w14:paraId="2E9A23C7" w14:textId="77777777" w:rsidR="00593D02" w:rsidRDefault="00B941ED" w:rsidP="007542A8">
            <w:pPr>
              <w:rPr>
                <w:rFonts w:cs="Arial"/>
                <w:noProof/>
                <w:lang w:eastAsia="en-GB"/>
              </w:rPr>
            </w:pPr>
            <w:r>
              <w:rPr>
                <w:bdr w:val="single" w:sz="8" w:space="0" w:color="7F7F7F"/>
                <w:lang w:eastAsia="x-none"/>
              </w:rPr>
              <w:pict w14:anchorId="5FC9F731">
                <v:shape id="_x0000_i1043" type="#_x0000_t75" style="width:138.55pt;height:88.4pt">
                  <v:imagedata r:id="rId31" o:title="stw971_photostory_01"/>
                </v:shape>
              </w:pict>
            </w:r>
          </w:p>
          <w:p w14:paraId="6A5B4DC6" w14:textId="77777777" w:rsidR="009641C9" w:rsidRPr="00F6700F" w:rsidRDefault="009641C9" w:rsidP="007542A8"/>
        </w:tc>
        <w:tc>
          <w:tcPr>
            <w:tcW w:w="4700" w:type="dxa"/>
            <w:shd w:val="clear" w:color="auto" w:fill="auto"/>
          </w:tcPr>
          <w:p w14:paraId="4BC3A5E2" w14:textId="77777777" w:rsidR="009641C9" w:rsidRDefault="008336C1" w:rsidP="007542A8">
            <w:r>
              <w:rPr>
                <w:b/>
              </w:rPr>
              <w:t>TITLE</w:t>
            </w:r>
          </w:p>
          <w:p w14:paraId="2BBF99BB" w14:textId="77777777" w:rsidR="00593D02" w:rsidRDefault="00593D02" w:rsidP="002256A0">
            <w:pPr>
              <w:pStyle w:val="Text"/>
            </w:pPr>
            <w:r w:rsidRPr="00D5230A">
              <w:t>Discriminatory pricing</w:t>
            </w:r>
          </w:p>
          <w:p w14:paraId="70797179" w14:textId="77777777" w:rsidR="008336C1" w:rsidRDefault="008336C1" w:rsidP="002256A0">
            <w:pPr>
              <w:pStyle w:val="BW-section-head"/>
            </w:pPr>
            <w:r>
              <w:t>TEXT</w:t>
            </w:r>
          </w:p>
          <w:p w14:paraId="7E03274A" w14:textId="77777777" w:rsidR="00593D02" w:rsidRDefault="00593D02" w:rsidP="002256A0">
            <w:pPr>
              <w:pStyle w:val="Text"/>
            </w:pPr>
            <w:r>
              <w:t xml:space="preserve">Pumps </w:t>
            </w:r>
            <w:r w:rsidR="00D347F8">
              <w:t>Ltd.</w:t>
            </w:r>
            <w:r>
              <w:t xml:space="preserve"> </w:t>
            </w:r>
            <w:r w:rsidR="00696ED0">
              <w:t>i</w:t>
            </w:r>
            <w:r w:rsidRPr="00BF468F">
              <w:t>s</w:t>
            </w:r>
            <w:r w:rsidR="008E689C">
              <w:t xml:space="preserve"> a</w:t>
            </w:r>
            <w:r w:rsidRPr="00BF468F">
              <w:t xml:space="preserve"> dominant </w:t>
            </w:r>
            <w:r w:rsidR="008E689C">
              <w:t>supplier of</w:t>
            </w:r>
            <w:r w:rsidR="00322749">
              <w:t xml:space="preserve"> chemical dosing pumps</w:t>
            </w:r>
            <w:r w:rsidR="008E689C">
              <w:t xml:space="preserve"> </w:t>
            </w:r>
            <w:r w:rsidR="00322749">
              <w:t>for</w:t>
            </w:r>
            <w:r w:rsidRPr="00BF468F">
              <w:t xml:space="preserve"> </w:t>
            </w:r>
            <w:r w:rsidR="008E689C" w:rsidRPr="00BF468F">
              <w:t>water treatment</w:t>
            </w:r>
            <w:r w:rsidR="00322749">
              <w:t>.</w:t>
            </w:r>
          </w:p>
          <w:p w14:paraId="5A07374B" w14:textId="77777777" w:rsidR="00F0628F" w:rsidRDefault="00593D02" w:rsidP="002256A0">
            <w:pPr>
              <w:pStyle w:val="Text"/>
            </w:pPr>
            <w:r>
              <w:t xml:space="preserve">They provide </w:t>
            </w:r>
            <w:r w:rsidR="00753844">
              <w:t>Flow</w:t>
            </w:r>
            <w:r>
              <w:t xml:space="preserve"> </w:t>
            </w:r>
            <w:r w:rsidR="00D70131">
              <w:t>C</w:t>
            </w:r>
            <w:r>
              <w:t xml:space="preserve">o. with dosing pumps for £250 per unit. However, they provide </w:t>
            </w:r>
            <w:r w:rsidR="00753844">
              <w:t>Flood</w:t>
            </w:r>
            <w:r>
              <w:t xml:space="preserve"> </w:t>
            </w:r>
            <w:r w:rsidR="00D347F8">
              <w:t>Ltd.</w:t>
            </w:r>
            <w:r>
              <w:t xml:space="preserve"> with the same pumps for the same process for £450 per unit. </w:t>
            </w:r>
          </w:p>
          <w:p w14:paraId="61E12A5C" w14:textId="77777777" w:rsidR="009641C9" w:rsidRPr="00247D57" w:rsidRDefault="00593D02" w:rsidP="002256A0">
            <w:pPr>
              <w:pStyle w:val="Text"/>
            </w:pPr>
            <w:r>
              <w:t>This is an example of discriminatory pricing</w:t>
            </w:r>
            <w:r w:rsidR="00F0628F">
              <w:t xml:space="preserve"> as Pumps Ltd. are giving different prices to each company without a valid reason </w:t>
            </w:r>
            <w:r w:rsidR="00F0628F" w:rsidRPr="00F0628F">
              <w:t>(e.g. based on cost t</w:t>
            </w:r>
            <w:r w:rsidR="00F0628F">
              <w:t>o serve / volumes purchased).</w:t>
            </w:r>
          </w:p>
        </w:tc>
      </w:tr>
      <w:tr w:rsidR="009641C9" w:rsidRPr="004D4544" w14:paraId="54D05DC8" w14:textId="77777777" w:rsidTr="002256A0">
        <w:trPr>
          <w:cantSplit/>
        </w:trPr>
        <w:tc>
          <w:tcPr>
            <w:tcW w:w="1468" w:type="dxa"/>
            <w:shd w:val="clear" w:color="auto" w:fill="36424A"/>
          </w:tcPr>
          <w:p w14:paraId="576E02B9" w14:textId="77777777" w:rsidR="009641C9" w:rsidRDefault="009641C9" w:rsidP="007542A8">
            <w:pPr>
              <w:jc w:val="center"/>
              <w:rPr>
                <w:b/>
                <w:color w:val="FFFFFF"/>
              </w:rPr>
            </w:pPr>
            <w:r>
              <w:rPr>
                <w:b/>
                <w:color w:val="FFFFFF"/>
              </w:rPr>
              <w:lastRenderedPageBreak/>
              <w:t>3</w:t>
            </w:r>
          </w:p>
        </w:tc>
        <w:tc>
          <w:tcPr>
            <w:tcW w:w="3210" w:type="dxa"/>
          </w:tcPr>
          <w:p w14:paraId="326B47BA" w14:textId="77777777" w:rsidR="001A1AFF" w:rsidRDefault="001A1AFF" w:rsidP="001A1AFF">
            <w:pPr>
              <w:rPr>
                <w:noProof/>
                <w:lang w:eastAsia="en-GB"/>
              </w:rPr>
            </w:pPr>
            <w:r>
              <w:rPr>
                <w:noProof/>
                <w:lang w:eastAsia="en-GB"/>
              </w:rPr>
              <w:t>Show image similar to this:</w:t>
            </w:r>
          </w:p>
          <w:p w14:paraId="58AB8036" w14:textId="77777777" w:rsidR="001A1AFF" w:rsidRDefault="001A1AFF" w:rsidP="001A1AFF">
            <w:pPr>
              <w:rPr>
                <w:noProof/>
                <w:lang w:eastAsia="en-GB"/>
              </w:rPr>
            </w:pPr>
            <w:r w:rsidRPr="00E31909">
              <w:rPr>
                <w:noProof/>
                <w:lang w:eastAsia="en-GB"/>
              </w:rPr>
              <w:fldChar w:fldCharType="begin"/>
            </w:r>
            <w:r w:rsidRPr="00E31909">
              <w:rPr>
                <w:noProof/>
                <w:lang w:eastAsia="en-GB"/>
              </w:rPr>
              <w:instrText xml:space="preserve"> INCLUDEPICTURE "https://image.shutterstock.com/display_pic_with_logo/94021/201370895/stock-photo-crisis-concept-of-reducing-costs-vise-and-dollars-d-201370895.jpg" \* MERGEFORMATINET </w:instrText>
            </w:r>
            <w:r w:rsidRPr="00E31909">
              <w:rPr>
                <w:noProof/>
                <w:lang w:eastAsia="en-GB"/>
              </w:rPr>
              <w:fldChar w:fldCharType="separate"/>
            </w:r>
            <w:r w:rsidR="00CE5FBE">
              <w:rPr>
                <w:noProof/>
                <w:lang w:eastAsia="en-GB"/>
              </w:rPr>
              <w:fldChar w:fldCharType="begin"/>
            </w:r>
            <w:r w:rsidR="00CE5FBE">
              <w:rPr>
                <w:noProof/>
                <w:lang w:eastAsia="en-GB"/>
              </w:rPr>
              <w:instrText xml:space="preserve"> INCLUDEPICTURE  "https://image.shutterstock.com/display_pic_with_logo/94021/201370895/stock-photo-crisis-concept-of-reducing-costs-vise-and-dollars-d-201370895.jpg" \* MERGEFORMATINET </w:instrText>
            </w:r>
            <w:r w:rsidR="00CE5FBE">
              <w:rPr>
                <w:noProof/>
                <w:lang w:eastAsia="en-GB"/>
              </w:rPr>
              <w:fldChar w:fldCharType="separate"/>
            </w:r>
            <w:r w:rsidR="00DC5B59">
              <w:rPr>
                <w:noProof/>
                <w:lang w:eastAsia="en-GB"/>
              </w:rPr>
              <w:fldChar w:fldCharType="begin"/>
            </w:r>
            <w:r w:rsidR="00DC5B59">
              <w:rPr>
                <w:noProof/>
                <w:lang w:eastAsia="en-GB"/>
              </w:rPr>
              <w:instrText xml:space="preserve"> </w:instrText>
            </w:r>
            <w:r w:rsidR="00DC5B59">
              <w:rPr>
                <w:noProof/>
                <w:lang w:eastAsia="en-GB"/>
              </w:rPr>
              <w:instrText>INCLUDEPICTURE  "https://image.shutterstock.com/display_pic_with_logo/94021/201370895/stock-photo-crisis-concept-of-reducing-</w:instrText>
            </w:r>
            <w:r w:rsidR="00DC5B59">
              <w:rPr>
                <w:noProof/>
                <w:lang w:eastAsia="en-GB"/>
              </w:rPr>
              <w:instrText>costs-vise-and-dollars-d-201370895.jpg" \* MERGEFORMATINET</w:instrText>
            </w:r>
            <w:r w:rsidR="00DC5B59">
              <w:rPr>
                <w:noProof/>
                <w:lang w:eastAsia="en-GB"/>
              </w:rPr>
              <w:instrText xml:space="preserve"> </w:instrText>
            </w:r>
            <w:r w:rsidR="00DC5B59">
              <w:rPr>
                <w:noProof/>
                <w:lang w:eastAsia="en-GB"/>
              </w:rPr>
              <w:fldChar w:fldCharType="separate"/>
            </w:r>
            <w:r w:rsidR="00B941ED">
              <w:rPr>
                <w:noProof/>
                <w:lang w:eastAsia="en-GB"/>
              </w:rPr>
              <w:pict w14:anchorId="621D0A89">
                <v:shape id="_x0000_i1044" type="#_x0000_t75" alt="Crisis. concept of reducing costs. Vise and dollars. 3d" style="width:154.5pt;height:123.05pt">
                  <v:imagedata r:id="rId32" r:href="rId33"/>
                </v:shape>
              </w:pict>
            </w:r>
            <w:r w:rsidR="00DC5B59">
              <w:rPr>
                <w:noProof/>
                <w:lang w:eastAsia="en-GB"/>
              </w:rPr>
              <w:fldChar w:fldCharType="end"/>
            </w:r>
            <w:r w:rsidR="00CE5FBE">
              <w:rPr>
                <w:noProof/>
                <w:lang w:eastAsia="en-GB"/>
              </w:rPr>
              <w:fldChar w:fldCharType="end"/>
            </w:r>
            <w:r w:rsidRPr="00E31909">
              <w:rPr>
                <w:noProof/>
                <w:lang w:eastAsia="en-GB"/>
              </w:rPr>
              <w:fldChar w:fldCharType="end"/>
            </w:r>
          </w:p>
          <w:p w14:paraId="4662890F" w14:textId="77777777" w:rsidR="001A1AFF" w:rsidRPr="007D37F2" w:rsidRDefault="001A1AFF" w:rsidP="00753844">
            <w:pPr>
              <w:rPr>
                <w:noProof/>
                <w:lang w:eastAsia="en-GB"/>
              </w:rPr>
            </w:pPr>
            <w:r w:rsidRPr="00E31909">
              <w:rPr>
                <w:lang w:eastAsia="en-GB"/>
              </w:rPr>
              <w:t>Image ID:201370895</w:t>
            </w:r>
          </w:p>
        </w:tc>
        <w:tc>
          <w:tcPr>
            <w:tcW w:w="4700" w:type="dxa"/>
            <w:shd w:val="clear" w:color="auto" w:fill="auto"/>
          </w:tcPr>
          <w:p w14:paraId="4D30DE70" w14:textId="77777777" w:rsidR="009641C9" w:rsidRDefault="008336C1" w:rsidP="002256A0">
            <w:pPr>
              <w:pStyle w:val="BW-section-head"/>
            </w:pPr>
            <w:r>
              <w:t>TITLE</w:t>
            </w:r>
          </w:p>
          <w:p w14:paraId="66D24E4B" w14:textId="77777777" w:rsidR="009641C9" w:rsidRPr="00593D02" w:rsidRDefault="00593D02" w:rsidP="002256A0">
            <w:pPr>
              <w:pStyle w:val="Text"/>
            </w:pPr>
            <w:r w:rsidRPr="00593D02">
              <w:t>Margin Squeeze</w:t>
            </w:r>
          </w:p>
          <w:p w14:paraId="2D128AC2" w14:textId="77777777" w:rsidR="008336C1" w:rsidRDefault="008336C1" w:rsidP="008336C1">
            <w:pPr>
              <w:pStyle w:val="BW-section-head"/>
            </w:pPr>
            <w:r>
              <w:t>TEXT</w:t>
            </w:r>
          </w:p>
          <w:p w14:paraId="3B620374" w14:textId="77777777" w:rsidR="00593D02" w:rsidRDefault="00753844" w:rsidP="002256A0">
            <w:pPr>
              <w:pStyle w:val="Text"/>
            </w:pPr>
            <w:r>
              <w:t>Star</w:t>
            </w:r>
            <w:r w:rsidR="00593D02" w:rsidRPr="00924734">
              <w:t xml:space="preserve"> Co</w:t>
            </w:r>
            <w:r w:rsidR="00593D02">
              <w:t>.</w:t>
            </w:r>
            <w:r w:rsidR="00593D02" w:rsidRPr="00924734">
              <w:t xml:space="preserve"> </w:t>
            </w:r>
            <w:r w:rsidR="00A06940" w:rsidRPr="00924734">
              <w:t>ha</w:t>
            </w:r>
            <w:r w:rsidR="00A06940">
              <w:t>s</w:t>
            </w:r>
            <w:r w:rsidR="00A06940" w:rsidRPr="00924734">
              <w:t xml:space="preserve"> </w:t>
            </w:r>
            <w:r w:rsidR="00593D02" w:rsidRPr="00924734">
              <w:t xml:space="preserve">successfully applied to serve a new development within </w:t>
            </w:r>
            <w:r w:rsidRPr="007D37F2">
              <w:t>W</w:t>
            </w:r>
            <w:r>
              <w:t>ater</w:t>
            </w:r>
            <w:r w:rsidR="00BC094A">
              <w:t xml:space="preserve"> Co</w:t>
            </w:r>
            <w:r w:rsidR="007F1EDC">
              <w:t>'</w:t>
            </w:r>
            <w:r w:rsidR="00BC094A">
              <w:t>s</w:t>
            </w:r>
            <w:r>
              <w:t xml:space="preserve"> </w:t>
            </w:r>
            <w:r w:rsidR="00593D02" w:rsidRPr="00924734">
              <w:t xml:space="preserve">area of appointment called </w:t>
            </w:r>
            <w:r w:rsidR="00A06940">
              <w:t>'</w:t>
            </w:r>
            <w:r w:rsidR="00593D02">
              <w:t>T</w:t>
            </w:r>
            <w:r w:rsidR="00593D02" w:rsidRPr="00924734">
              <w:t xml:space="preserve">he </w:t>
            </w:r>
            <w:r w:rsidR="00A06940" w:rsidRPr="00924734">
              <w:t>Oaks</w:t>
            </w:r>
            <w:r w:rsidR="00A06940">
              <w:t>'</w:t>
            </w:r>
            <w:r w:rsidR="00593D02" w:rsidRPr="00924734">
              <w:t xml:space="preserve">. </w:t>
            </w:r>
          </w:p>
          <w:p w14:paraId="3A2B3DDA" w14:textId="77777777" w:rsidR="00593D02" w:rsidRPr="00924734" w:rsidRDefault="008E689C" w:rsidP="002256A0">
            <w:pPr>
              <w:pStyle w:val="Text"/>
            </w:pPr>
            <w:r>
              <w:t>They</w:t>
            </w:r>
            <w:r w:rsidR="00593D02" w:rsidRPr="00924734">
              <w:t xml:space="preserve"> will have the same duties and responsibilities as any other appointed water company</w:t>
            </w:r>
            <w:r>
              <w:t xml:space="preserve">, but they will be getting their </w:t>
            </w:r>
            <w:r w:rsidR="00593D02" w:rsidRPr="00924734">
              <w:t xml:space="preserve">bulk supply of water from </w:t>
            </w:r>
            <w:r w:rsidR="00BC094A">
              <w:t>Water Co</w:t>
            </w:r>
            <w:r w:rsidR="00593D02" w:rsidRPr="00924734">
              <w:t>.</w:t>
            </w:r>
          </w:p>
          <w:p w14:paraId="27F09D54" w14:textId="77777777" w:rsidR="009641C9" w:rsidRPr="000555BE" w:rsidRDefault="008E689C" w:rsidP="002256A0">
            <w:pPr>
              <w:pStyle w:val="Text"/>
            </w:pPr>
            <w:r>
              <w:t xml:space="preserve">Under </w:t>
            </w:r>
            <w:r w:rsidR="00BB7B3B">
              <w:t>c</w:t>
            </w:r>
            <w:r>
              <w:t xml:space="preserve">ompetition law, </w:t>
            </w:r>
            <w:r w:rsidRPr="007D37F2">
              <w:t>W</w:t>
            </w:r>
            <w:r>
              <w:t>ater</w:t>
            </w:r>
            <w:r w:rsidR="00BC094A">
              <w:t xml:space="preserve"> Co</w:t>
            </w:r>
            <w:r w:rsidRPr="007D37F2">
              <w:t xml:space="preserve"> </w:t>
            </w:r>
            <w:r>
              <w:t xml:space="preserve">has to make sure </w:t>
            </w:r>
            <w:r w:rsidRPr="00924734">
              <w:t xml:space="preserve">that </w:t>
            </w:r>
            <w:r>
              <w:t>the</w:t>
            </w:r>
            <w:r w:rsidRPr="00924734">
              <w:t xml:space="preserve"> </w:t>
            </w:r>
            <w:r>
              <w:t xml:space="preserve">bulk supply </w:t>
            </w:r>
            <w:r w:rsidRPr="00924734">
              <w:t xml:space="preserve">price it offers </w:t>
            </w:r>
            <w:r>
              <w:t>Star</w:t>
            </w:r>
            <w:r w:rsidRPr="00924734">
              <w:t xml:space="preserve"> Co</w:t>
            </w:r>
            <w:r>
              <w:t>.</w:t>
            </w:r>
            <w:r w:rsidRPr="00924734">
              <w:t xml:space="preserve"> is </w:t>
            </w:r>
            <w:r>
              <w:t xml:space="preserve">fair and </w:t>
            </w:r>
            <w:r w:rsidRPr="00924734">
              <w:t>not abusive.</w:t>
            </w:r>
          </w:p>
        </w:tc>
      </w:tr>
      <w:tr w:rsidR="009641C9" w:rsidRPr="004D4544" w14:paraId="53EE3E71" w14:textId="77777777" w:rsidTr="002256A0">
        <w:trPr>
          <w:cantSplit/>
        </w:trPr>
        <w:tc>
          <w:tcPr>
            <w:tcW w:w="1468" w:type="dxa"/>
            <w:shd w:val="clear" w:color="auto" w:fill="36424A"/>
          </w:tcPr>
          <w:p w14:paraId="58AA9952" w14:textId="77777777" w:rsidR="009641C9" w:rsidRDefault="009641C9" w:rsidP="007542A8">
            <w:pPr>
              <w:jc w:val="center"/>
              <w:rPr>
                <w:b/>
                <w:color w:val="FFFFFF"/>
              </w:rPr>
            </w:pPr>
            <w:r>
              <w:rPr>
                <w:b/>
                <w:color w:val="FFFFFF"/>
              </w:rPr>
              <w:t>4</w:t>
            </w:r>
          </w:p>
        </w:tc>
        <w:tc>
          <w:tcPr>
            <w:tcW w:w="3210" w:type="dxa"/>
          </w:tcPr>
          <w:p w14:paraId="23C8CC90" w14:textId="77777777" w:rsidR="00CC369D" w:rsidRDefault="00CC369D" w:rsidP="002256A0">
            <w:pPr>
              <w:rPr>
                <w:noProof/>
                <w:lang w:eastAsia="en-GB"/>
              </w:rPr>
            </w:pPr>
            <w:r>
              <w:rPr>
                <w:noProof/>
                <w:lang w:eastAsia="en-GB"/>
              </w:rPr>
              <w:t>Recreate the diagram here:</w:t>
            </w:r>
          </w:p>
          <w:p w14:paraId="695C67C2" w14:textId="77777777" w:rsidR="00343E42" w:rsidRDefault="00CC369D" w:rsidP="002256A0">
            <w:pPr>
              <w:rPr>
                <w:noProof/>
                <w:lang w:eastAsia="en-GB"/>
              </w:rPr>
            </w:pPr>
            <w:r w:rsidRPr="00CC369D">
              <w:rPr>
                <w:noProof/>
                <w:lang w:eastAsia="en-GB"/>
              </w:rPr>
              <w:t>L:\Projects\STW971_competition_law\from_client\content</w:t>
            </w:r>
            <w:r>
              <w:rPr>
                <w:noProof/>
                <w:lang w:eastAsia="en-GB"/>
              </w:rPr>
              <w:t>\</w:t>
            </w:r>
            <w:r w:rsidRPr="00CC369D">
              <w:rPr>
                <w:noProof/>
                <w:lang w:eastAsia="en-GB"/>
              </w:rPr>
              <w:t>Severn_Trent_- Competition Law E-learning Content</w:t>
            </w:r>
            <w:r>
              <w:rPr>
                <w:noProof/>
                <w:lang w:eastAsia="en-GB"/>
              </w:rPr>
              <w:t>.pdf - p.62</w:t>
            </w:r>
          </w:p>
          <w:p w14:paraId="19056734" w14:textId="77777777" w:rsidR="00CC369D" w:rsidRDefault="00343E42" w:rsidP="00A60733">
            <w:pPr>
              <w:rPr>
                <w:noProof/>
                <w:lang w:eastAsia="en-GB"/>
              </w:rPr>
            </w:pPr>
            <w:r>
              <w:rPr>
                <w:noProof/>
                <w:lang w:eastAsia="en-GB"/>
              </w:rPr>
              <w:t>*</w:t>
            </w:r>
            <w:r w:rsidR="00CC369D">
              <w:rPr>
                <w:noProof/>
                <w:lang w:eastAsia="en-GB"/>
              </w:rPr>
              <w:t xml:space="preserve">But please </w:t>
            </w:r>
            <w:r>
              <w:rPr>
                <w:noProof/>
                <w:lang w:eastAsia="en-GB"/>
              </w:rPr>
              <w:t>change: Splash co retail -&gt; Star co</w:t>
            </w:r>
          </w:p>
          <w:p w14:paraId="7F54F4AD" w14:textId="77777777" w:rsidR="00E31909" w:rsidRDefault="00B941ED" w:rsidP="00A60733">
            <w:pPr>
              <w:rPr>
                <w:noProof/>
                <w:lang w:eastAsia="en-GB"/>
              </w:rPr>
            </w:pPr>
            <w:r>
              <w:rPr>
                <w:noProof/>
                <w:lang w:eastAsia="en-GB"/>
              </w:rPr>
              <w:pict w14:anchorId="5B5A7803">
                <v:shape id="_x0000_i1045" type="#_x0000_t75" style="width:129.85pt;height:74.3pt;mso-position-horizontal-relative:char;mso-position-vertical-relative:line">
                  <v:imagedata r:id="rId34" o:title=""/>
                </v:shape>
              </w:pict>
            </w:r>
          </w:p>
        </w:tc>
        <w:tc>
          <w:tcPr>
            <w:tcW w:w="4700" w:type="dxa"/>
            <w:shd w:val="clear" w:color="auto" w:fill="auto"/>
          </w:tcPr>
          <w:p w14:paraId="793B994A" w14:textId="77777777" w:rsidR="009641C9" w:rsidRDefault="008336C1" w:rsidP="002256A0">
            <w:pPr>
              <w:pStyle w:val="BW-section-head"/>
            </w:pPr>
            <w:r>
              <w:t>TITLE</w:t>
            </w:r>
          </w:p>
          <w:p w14:paraId="7E74A33D" w14:textId="77777777" w:rsidR="00696ED0" w:rsidRPr="00593D02" w:rsidRDefault="00696ED0" w:rsidP="002256A0">
            <w:pPr>
              <w:pStyle w:val="Text"/>
            </w:pPr>
            <w:r w:rsidRPr="00593D02">
              <w:t>Margin Squeeze</w:t>
            </w:r>
          </w:p>
          <w:p w14:paraId="5BA76900" w14:textId="77777777" w:rsidR="008336C1" w:rsidRDefault="008336C1" w:rsidP="008336C1">
            <w:pPr>
              <w:pStyle w:val="BW-section-head"/>
            </w:pPr>
            <w:r>
              <w:t>TEXT</w:t>
            </w:r>
          </w:p>
          <w:p w14:paraId="4073F8FF" w14:textId="77777777" w:rsidR="00593D02" w:rsidRDefault="00753844" w:rsidP="002256A0">
            <w:pPr>
              <w:pStyle w:val="Text"/>
            </w:pPr>
            <w:r w:rsidRPr="007D37F2">
              <w:t>W</w:t>
            </w:r>
            <w:r>
              <w:t>ater</w:t>
            </w:r>
            <w:r w:rsidR="00BC094A">
              <w:t xml:space="preserve"> Co</w:t>
            </w:r>
            <w:r w:rsidRPr="007D37F2">
              <w:t xml:space="preserve"> </w:t>
            </w:r>
            <w:r w:rsidR="00593D02" w:rsidRPr="00924734">
              <w:t>need</w:t>
            </w:r>
            <w:r w:rsidR="00593D02">
              <w:t>s</w:t>
            </w:r>
            <w:r w:rsidR="00593D02" w:rsidRPr="00924734">
              <w:t xml:space="preserve"> to ask itself</w:t>
            </w:r>
            <w:r w:rsidR="00593D02">
              <w:t>:</w:t>
            </w:r>
            <w:r w:rsidR="00593D02" w:rsidRPr="00924734">
              <w:t xml:space="preserve"> </w:t>
            </w:r>
            <w:r w:rsidR="00A06940">
              <w:t>"</w:t>
            </w:r>
            <w:r w:rsidR="00593D02" w:rsidRPr="00924734">
              <w:t xml:space="preserve">Would </w:t>
            </w:r>
            <w:r w:rsidR="00BC094A">
              <w:t>its</w:t>
            </w:r>
            <w:r w:rsidR="00593D02">
              <w:t xml:space="preserve"> own </w:t>
            </w:r>
            <w:r w:rsidR="00593D02" w:rsidRPr="00924734">
              <w:t>downstream retail business be able to operate profitably (taking into account all other applicable costs) if it had</w:t>
            </w:r>
            <w:r w:rsidR="00593D02">
              <w:t xml:space="preserve"> to pay</w:t>
            </w:r>
            <w:r w:rsidR="00593D02" w:rsidRPr="00924734">
              <w:t xml:space="preserve"> </w:t>
            </w:r>
            <w:r w:rsidR="0095388B">
              <w:t>what</w:t>
            </w:r>
            <w:r w:rsidR="00593D02" w:rsidRPr="00924734">
              <w:t xml:space="preserve"> </w:t>
            </w:r>
            <w:r w:rsidR="00BC094A">
              <w:t xml:space="preserve">they </w:t>
            </w:r>
            <w:r w:rsidR="008E689C">
              <w:t>are</w:t>
            </w:r>
            <w:r w:rsidR="00593D02" w:rsidRPr="00924734">
              <w:t xml:space="preserve"> proposing to charge </w:t>
            </w:r>
            <w:r>
              <w:t>Star</w:t>
            </w:r>
            <w:r w:rsidR="00593D02" w:rsidRPr="00924734">
              <w:t xml:space="preserve"> Co</w:t>
            </w:r>
            <w:r w:rsidR="00A06940">
              <w:t>?"</w:t>
            </w:r>
          </w:p>
          <w:p w14:paraId="3C2419DE" w14:textId="77777777" w:rsidR="00593D02" w:rsidRDefault="00593D02" w:rsidP="002256A0">
            <w:pPr>
              <w:pStyle w:val="Text"/>
            </w:pPr>
            <w:r w:rsidRPr="00924734">
              <w:t>If the answer is no</w:t>
            </w:r>
            <w:r>
              <w:t>,</w:t>
            </w:r>
            <w:r w:rsidRPr="00924734">
              <w:t xml:space="preserve"> then </w:t>
            </w:r>
            <w:r>
              <w:t>they could be accused of practising market squeeze</w:t>
            </w:r>
            <w:r w:rsidRPr="00924734">
              <w:t>.</w:t>
            </w:r>
          </w:p>
          <w:p w14:paraId="50011B36" w14:textId="77777777" w:rsidR="00A60733" w:rsidRDefault="00A60733" w:rsidP="002256A0">
            <w:pPr>
              <w:pStyle w:val="BW-section-head"/>
            </w:pPr>
            <w:r>
              <w:t>PROMPT</w:t>
            </w:r>
          </w:p>
          <w:p w14:paraId="557DBDFC" w14:textId="77777777" w:rsidR="009641C9" w:rsidRPr="004D4544" w:rsidRDefault="009641C9" w:rsidP="002256A0">
            <w:pPr>
              <w:pStyle w:val="Text"/>
            </w:pPr>
            <w:r w:rsidRPr="00C65894">
              <w:t xml:space="preserve">Select the </w:t>
            </w:r>
            <w:r>
              <w:t xml:space="preserve">Next </w:t>
            </w:r>
            <w:r w:rsidRPr="00C65894">
              <w:t xml:space="preserve">arrow to </w:t>
            </w:r>
            <w:r>
              <w:t>continue</w:t>
            </w:r>
            <w:r w:rsidRPr="00C65894">
              <w:t>.</w:t>
            </w:r>
          </w:p>
        </w:tc>
      </w:tr>
    </w:tbl>
    <w:p w14:paraId="75DE6358" w14:textId="77777777" w:rsidR="00E31909" w:rsidRPr="004D4544" w:rsidRDefault="00E31909" w:rsidP="002256A0">
      <w:pPr>
        <w:pStyle w:val="Heading2"/>
      </w:pPr>
      <w:bookmarkStart w:id="39" w:name="_Toc473043501"/>
      <w:r w:rsidRPr="004D4544">
        <w:lastRenderedPageBreak/>
        <w:t xml:space="preserve">SCREEN </w:t>
      </w:r>
      <w:r w:rsidRPr="00177D6B">
        <w:rPr>
          <w:color w:val="FFFFFF"/>
        </w:rPr>
        <w:t>0</w:t>
      </w:r>
      <w:r>
        <w:rPr>
          <w:color w:val="FFFFFF"/>
        </w:rPr>
        <w:t>3</w:t>
      </w:r>
      <w:r w:rsidRPr="00177D6B">
        <w:rPr>
          <w:color w:val="FFFFFF"/>
        </w:rPr>
        <w:t>_</w:t>
      </w:r>
      <w:r w:rsidR="00696ED0" w:rsidRPr="00177D6B">
        <w:rPr>
          <w:color w:val="FFFFFF"/>
        </w:rPr>
        <w:t>1</w:t>
      </w:r>
      <w:r w:rsidR="00696ED0">
        <w:rPr>
          <w:color w:val="FFFFFF"/>
        </w:rPr>
        <w:t>5</w:t>
      </w:r>
      <w:r w:rsidR="00696ED0" w:rsidRPr="00177D6B">
        <w:rPr>
          <w:color w:val="FFFFFF"/>
        </w:rPr>
        <w:t>0</w:t>
      </w:r>
      <w:bookmarkEnd w:id="39"/>
    </w:p>
    <w:p w14:paraId="6F960F31" w14:textId="77777777" w:rsidR="00E31909" w:rsidRPr="004D4544" w:rsidRDefault="00E31909" w:rsidP="002256A0">
      <w:pPr>
        <w:pStyle w:val="BW-screentype"/>
      </w:pPr>
      <w:r w:rsidRPr="004D4544">
        <w:t>SCREEN TYPE: Graphic reveal</w:t>
      </w:r>
    </w:p>
    <w:p w14:paraId="6AD1BE1D" w14:textId="77777777" w:rsidR="00E31909" w:rsidRPr="004D4544" w:rsidRDefault="00E31909" w:rsidP="002256A0">
      <w:pPr>
        <w:pStyle w:val="BW-section-head"/>
      </w:pPr>
      <w:r w:rsidRPr="004D4544">
        <w:t>DESCRIPTION</w:t>
      </w:r>
    </w:p>
    <w:p w14:paraId="0B774D5C" w14:textId="77777777" w:rsidR="00E31909" w:rsidRPr="00177D6B" w:rsidRDefault="00E31909" w:rsidP="00BC2582">
      <w:r w:rsidRPr="00177D6B">
        <w:t>Photos, illustrations or diagrams can be selected to reveal further information, usually in text form</w:t>
      </w:r>
      <w:r w:rsidRPr="00177D6B">
        <w:rPr>
          <w:lang w:val="en"/>
        </w:rPr>
        <w:t>.</w:t>
      </w:r>
    </w:p>
    <w:p w14:paraId="7ADF6868" w14:textId="77777777" w:rsidR="00E31909" w:rsidRPr="00177D6B" w:rsidRDefault="00E31909" w:rsidP="00BC2582">
      <w:r>
        <w:t>Example mock-up</w:t>
      </w:r>
    </w:p>
    <w:p w14:paraId="67B56181" w14:textId="77777777" w:rsidR="00E31909" w:rsidRDefault="00B941ED" w:rsidP="00BC2582">
      <w:pPr>
        <w:rPr>
          <w:noProof/>
        </w:rPr>
      </w:pPr>
      <w:r>
        <w:rPr>
          <w:noProof/>
        </w:rPr>
        <w:pict w14:anchorId="38BAFBB5">
          <v:shape id="_x0000_i1046" type="#_x0000_t75" style="width:235.15pt;height:148.55pt">
            <v:imagedata r:id="rId22" o:title="stw971_grt_01_a"/>
          </v:shape>
        </w:pict>
      </w:r>
    </w:p>
    <w:p w14:paraId="346A784B" w14:textId="77777777" w:rsidR="00E31909" w:rsidRDefault="00E31909" w:rsidP="00BC2582">
      <w:r>
        <w:t>Use icons to represent the other types.</w:t>
      </w:r>
    </w:p>
    <w:p w14:paraId="73959455" w14:textId="77777777" w:rsidR="00E31909" w:rsidRDefault="00E31909" w:rsidP="002256A0">
      <w:pPr>
        <w:pStyle w:val="BW-section-head"/>
      </w:pPr>
      <w:r>
        <w:t>SCREEN TITLE</w:t>
      </w:r>
    </w:p>
    <w:p w14:paraId="4C687ED5" w14:textId="77777777" w:rsidR="00E31909" w:rsidRDefault="00E31909" w:rsidP="002256A0">
      <w:pPr>
        <w:pStyle w:val="Text"/>
      </w:pPr>
      <w:r>
        <w:t>Other types of abuse of dominance</w:t>
      </w:r>
    </w:p>
    <w:p w14:paraId="5FD69841" w14:textId="77777777" w:rsidR="00D96172" w:rsidRPr="00D96172" w:rsidRDefault="00D96172" w:rsidP="002256A0">
      <w:pPr>
        <w:pStyle w:val="BW-section-head"/>
      </w:pPr>
      <w:r>
        <w:t>REVEAL 1</w:t>
      </w:r>
    </w:p>
    <w:p w14:paraId="469BDE83" w14:textId="77777777" w:rsidR="00D96172" w:rsidRPr="00D96172" w:rsidRDefault="00D96172" w:rsidP="002256A0">
      <w:pPr>
        <w:pStyle w:val="Text"/>
      </w:pPr>
      <w:r w:rsidRPr="002256A0">
        <w:t>Essential facilities</w:t>
      </w:r>
    </w:p>
    <w:p w14:paraId="64B42CD1" w14:textId="77777777" w:rsidR="00D96172" w:rsidRPr="00D96172" w:rsidRDefault="00D96172" w:rsidP="00D96172">
      <w:pPr>
        <w:pStyle w:val="BW-section-head"/>
      </w:pPr>
      <w:r>
        <w:t>REVEAL 2</w:t>
      </w:r>
    </w:p>
    <w:p w14:paraId="6F2836F9" w14:textId="77777777" w:rsidR="00D96172" w:rsidRPr="00D96172" w:rsidRDefault="00D96172" w:rsidP="005B5F38">
      <w:pPr>
        <w:pStyle w:val="Text"/>
      </w:pPr>
      <w:r w:rsidRPr="002256A0">
        <w:t>Tying</w:t>
      </w:r>
    </w:p>
    <w:p w14:paraId="74D1E19E" w14:textId="77777777" w:rsidR="00D96172" w:rsidRPr="00D96172" w:rsidRDefault="00D96172" w:rsidP="00D96172">
      <w:pPr>
        <w:pStyle w:val="BW-section-head"/>
      </w:pPr>
      <w:r>
        <w:t>REVEAL 3</w:t>
      </w:r>
    </w:p>
    <w:p w14:paraId="32C971A5" w14:textId="77777777" w:rsidR="00D96172" w:rsidRPr="00D96172" w:rsidRDefault="00D96172" w:rsidP="002256A0">
      <w:pPr>
        <w:pStyle w:val="Text"/>
      </w:pPr>
      <w:r w:rsidRPr="002256A0">
        <w:t>Loyalty, Volume discounting</w:t>
      </w:r>
    </w:p>
    <w:p w14:paraId="75199B88" w14:textId="77777777" w:rsidR="00E31909" w:rsidRDefault="00E31909" w:rsidP="002256A0">
      <w:pPr>
        <w:pStyle w:val="BW-section-head"/>
      </w:pPr>
      <w:r>
        <w:t>GRAPHIC 1</w:t>
      </w:r>
    </w:p>
    <w:p w14:paraId="7270B361" w14:textId="77777777" w:rsidR="00E31909" w:rsidRDefault="00E31909" w:rsidP="00BC2582">
      <w:r>
        <w:t>Show image of a tap with a water drop</w:t>
      </w:r>
    </w:p>
    <w:p w14:paraId="689E7D8E" w14:textId="77777777" w:rsidR="00E31909" w:rsidRDefault="00E31909" w:rsidP="002256A0">
      <w:pPr>
        <w:pStyle w:val="BW-section-head"/>
      </w:pPr>
      <w:r>
        <w:t>GRAPHIC 2</w:t>
      </w:r>
    </w:p>
    <w:p w14:paraId="2343B164" w14:textId="77777777" w:rsidR="00363856" w:rsidRDefault="00363856" w:rsidP="00BC2582">
      <w:r>
        <w:t>Show two or three icons of services with an addition sign in between each to show additional products</w:t>
      </w:r>
    </w:p>
    <w:p w14:paraId="76F90604" w14:textId="77777777" w:rsidR="00E31909" w:rsidRDefault="00E31909" w:rsidP="002256A0">
      <w:pPr>
        <w:pStyle w:val="BW-section-head"/>
      </w:pPr>
      <w:r>
        <w:t>GRAPHIC 3</w:t>
      </w:r>
    </w:p>
    <w:p w14:paraId="4A68CC9A" w14:textId="77777777" w:rsidR="00363856" w:rsidRDefault="00363856" w:rsidP="002256A0">
      <w:r>
        <w:t>Show image of a tag with % sign. Something similar to:</w:t>
      </w:r>
    </w:p>
    <w:p w14:paraId="317E013E" w14:textId="77777777" w:rsidR="00363856" w:rsidRDefault="00363856" w:rsidP="002256A0">
      <w:r w:rsidRPr="00E31909">
        <w:fldChar w:fldCharType="begin"/>
      </w:r>
      <w:r w:rsidRPr="00E31909">
        <w:instrText xml:space="preserve"> INCLUDEPICTURE "https://image.shutterstock.com/display_pic_with_logo/3406661/306828110/stock-vector-discount-percent-tag-icon-306828110.jpg" \* MERGEFORMATINET </w:instrText>
      </w:r>
      <w:r w:rsidRPr="00E31909">
        <w:fldChar w:fldCharType="separate"/>
      </w:r>
      <w:r w:rsidR="00CE5FBE">
        <w:fldChar w:fldCharType="begin"/>
      </w:r>
      <w:r w:rsidR="00CE5FBE">
        <w:instrText xml:space="preserve"> INCLUDEPICTURE  "https://image.shutterstock.com/display_pic_with_logo/3406661/306828110/stock-vector-discount-percent-tag-icon-306828110.jpg" \* MERGEFORMATINET </w:instrText>
      </w:r>
      <w:r w:rsidR="00CE5FBE">
        <w:fldChar w:fldCharType="separate"/>
      </w:r>
      <w:r w:rsidR="00DC5B59">
        <w:fldChar w:fldCharType="begin"/>
      </w:r>
      <w:r w:rsidR="00DC5B59">
        <w:instrText xml:space="preserve"> </w:instrText>
      </w:r>
      <w:r w:rsidR="00DC5B59">
        <w:instrText>INCLUDEPICTURE  "https://image.shutterstock.com/display_p</w:instrText>
      </w:r>
      <w:r w:rsidR="00DC5B59">
        <w:instrText>ic_with_logo/3406661/306828110/stock-vector-discount-percent-tag-icon-306828110.jpg" \* MERGEFORMATINET</w:instrText>
      </w:r>
      <w:r w:rsidR="00DC5B59">
        <w:instrText xml:space="preserve"> </w:instrText>
      </w:r>
      <w:r w:rsidR="00DC5B59">
        <w:fldChar w:fldCharType="separate"/>
      </w:r>
      <w:r w:rsidR="00B941ED">
        <w:pict w14:anchorId="785728D1">
          <v:shape id="_x0000_i1047" type="#_x0000_t75" alt="Discount percent tag icon" style="width:112.55pt;height:117.55pt">
            <v:imagedata r:id="rId35" r:href="rId36"/>
          </v:shape>
        </w:pict>
      </w:r>
      <w:r w:rsidR="00DC5B59">
        <w:fldChar w:fldCharType="end"/>
      </w:r>
      <w:r w:rsidR="00CE5FBE">
        <w:fldChar w:fldCharType="end"/>
      </w:r>
      <w:r w:rsidRPr="00E31909">
        <w:fldChar w:fldCharType="end"/>
      </w:r>
    </w:p>
    <w:p w14:paraId="4A02846F" w14:textId="77777777" w:rsidR="00363856" w:rsidRPr="00E31909" w:rsidRDefault="00363856" w:rsidP="002256A0">
      <w:r w:rsidRPr="00E31909">
        <w:t>Image ID:306828110</w:t>
      </w:r>
    </w:p>
    <w:p w14:paraId="5D9F7927" w14:textId="77777777" w:rsidR="00E31909" w:rsidRDefault="00E31909" w:rsidP="002256A0">
      <w:pPr>
        <w:pStyle w:val="BW-section-head"/>
        <w:rPr>
          <w:color w:val="808080"/>
        </w:rPr>
      </w:pPr>
      <w:r w:rsidRPr="004D4544">
        <w:t xml:space="preserve">OPENING TEXT </w:t>
      </w:r>
      <w:r>
        <w:rPr>
          <w:color w:val="808080"/>
        </w:rPr>
        <w:t>(30 words max)</w:t>
      </w:r>
    </w:p>
    <w:p w14:paraId="49F7BD69" w14:textId="77777777" w:rsidR="00696ED0" w:rsidRDefault="00696ED0" w:rsidP="002256A0">
      <w:pPr>
        <w:pStyle w:val="Text"/>
      </w:pPr>
      <w:r w:rsidRPr="00696ED0">
        <w:t>Not all abus</w:t>
      </w:r>
      <w:r>
        <w:t>es relate</w:t>
      </w:r>
      <w:r w:rsidR="0064654A">
        <w:t xml:space="preserve"> solely</w:t>
      </w:r>
      <w:r>
        <w:t xml:space="preserve"> to pricing. </w:t>
      </w:r>
      <w:r w:rsidRPr="00696ED0">
        <w:t>Dominant businesses may also engage in exclusionary practices which are not directly related to price.</w:t>
      </w:r>
    </w:p>
    <w:p w14:paraId="402A42BB" w14:textId="77777777" w:rsidR="00E31909" w:rsidRPr="0087307E" w:rsidRDefault="00E31909" w:rsidP="002256A0">
      <w:pPr>
        <w:pStyle w:val="BW-section-head"/>
      </w:pPr>
      <w:r w:rsidRPr="0087307E">
        <w:t>PROMPT</w:t>
      </w:r>
    </w:p>
    <w:p w14:paraId="304ED4C1" w14:textId="77777777" w:rsidR="00E31909" w:rsidRPr="004D4544" w:rsidRDefault="00E31909" w:rsidP="002256A0">
      <w:pPr>
        <w:pStyle w:val="Text"/>
      </w:pPr>
      <w:r w:rsidRPr="0087307E">
        <w:t xml:space="preserve">Select </w:t>
      </w:r>
      <w:r>
        <w:t>each heading</w:t>
      </w:r>
      <w:r w:rsidRPr="0087307E">
        <w:t xml:space="preserve"> to find out </w:t>
      </w:r>
      <w:r>
        <w:t>more.</w:t>
      </w:r>
    </w:p>
    <w:p w14:paraId="5B44BB44" w14:textId="77777777" w:rsidR="00E31909" w:rsidRDefault="001A1AFF" w:rsidP="002256A0">
      <w:pPr>
        <w:pStyle w:val="BW-section-head"/>
        <w:rPr>
          <w:color w:val="808080"/>
        </w:rPr>
      </w:pPr>
      <w:r>
        <w:lastRenderedPageBreak/>
        <w:t xml:space="preserve">TEXT </w:t>
      </w:r>
      <w:r w:rsidR="00E31909" w:rsidRPr="004D4544">
        <w:t xml:space="preserve">FOR </w:t>
      </w:r>
      <w:r w:rsidR="007325CE">
        <w:t>REVEAL</w:t>
      </w:r>
      <w:r w:rsidR="00E31909" w:rsidRPr="004D4544">
        <w:t xml:space="preserve"> 1 </w:t>
      </w:r>
      <w:r w:rsidR="00E31909" w:rsidRPr="004D4544">
        <w:rPr>
          <w:color w:val="808080"/>
        </w:rPr>
        <w:t>(50 words max)</w:t>
      </w:r>
    </w:p>
    <w:p w14:paraId="76D100A8" w14:textId="77777777" w:rsidR="007B2008" w:rsidRPr="007B2008" w:rsidRDefault="007B2008" w:rsidP="002256A0">
      <w:pPr>
        <w:pStyle w:val="Text"/>
      </w:pPr>
      <w:r w:rsidRPr="007B2008">
        <w:t xml:space="preserve">An abuse may take place </w:t>
      </w:r>
      <w:r w:rsidR="008E689C">
        <w:t xml:space="preserve">if </w:t>
      </w:r>
      <w:r w:rsidR="00046657">
        <w:t xml:space="preserve">the dominant company limits </w:t>
      </w:r>
      <w:r w:rsidRPr="007B2008">
        <w:t>access to</w:t>
      </w:r>
      <w:r>
        <w:t xml:space="preserve"> essential upstream facilities </w:t>
      </w:r>
      <w:r w:rsidR="00046657">
        <w:t>(</w:t>
      </w:r>
      <w:r w:rsidRPr="007B2008">
        <w:t>a monopoly water</w:t>
      </w:r>
      <w:r>
        <w:t xml:space="preserve"> </w:t>
      </w:r>
      <w:r w:rsidRPr="007B2008">
        <w:t>/</w:t>
      </w:r>
      <w:r>
        <w:t xml:space="preserve"> </w:t>
      </w:r>
      <w:r w:rsidRPr="007B2008">
        <w:t>waste network</w:t>
      </w:r>
      <w:r>
        <w:t>,</w:t>
      </w:r>
      <w:r w:rsidRPr="007B2008">
        <w:t xml:space="preserve"> </w:t>
      </w:r>
      <w:r w:rsidR="00046657">
        <w:t xml:space="preserve">for example) or makes it so costly that a downstream </w:t>
      </w:r>
      <w:r w:rsidR="0064654A">
        <w:t>business</w:t>
      </w:r>
      <w:r w:rsidR="00046657">
        <w:t xml:space="preserve"> </w:t>
      </w:r>
      <w:r w:rsidRPr="007B2008">
        <w:t xml:space="preserve">is </w:t>
      </w:r>
      <w:r w:rsidR="00046657">
        <w:t>unable to compete.</w:t>
      </w:r>
    </w:p>
    <w:p w14:paraId="4B132EE2" w14:textId="77777777" w:rsidR="00E31909" w:rsidRPr="002256A0" w:rsidRDefault="00E31909" w:rsidP="002256A0">
      <w:pPr>
        <w:pStyle w:val="BW-section-head"/>
      </w:pPr>
      <w:r w:rsidRPr="00A60733">
        <w:t xml:space="preserve">TEXT FOR </w:t>
      </w:r>
      <w:r w:rsidR="007325CE">
        <w:t>REVEAL</w:t>
      </w:r>
      <w:r w:rsidRPr="00A60733">
        <w:t xml:space="preserve"> 2 </w:t>
      </w:r>
      <w:r w:rsidRPr="002256A0">
        <w:t>(50 words max)</w:t>
      </w:r>
    </w:p>
    <w:p w14:paraId="39FA65B3" w14:textId="77777777" w:rsidR="00363856" w:rsidRDefault="00A06940" w:rsidP="002256A0">
      <w:pPr>
        <w:pStyle w:val="Text"/>
      </w:pPr>
      <w:r>
        <w:t>'</w:t>
      </w:r>
      <w:r w:rsidRPr="007B2008">
        <w:t>Tying</w:t>
      </w:r>
      <w:r>
        <w:t>'</w:t>
      </w:r>
      <w:r w:rsidRPr="007B2008">
        <w:t xml:space="preserve"> </w:t>
      </w:r>
      <w:r w:rsidR="00363856">
        <w:t>is an abusive practice in which</w:t>
      </w:r>
      <w:r w:rsidR="00363856" w:rsidRPr="007B2008">
        <w:t xml:space="preserve"> a dominant company agrees to supply a particular product or service only if a purchaser agrees to buy other unrelated products or services from that company. </w:t>
      </w:r>
    </w:p>
    <w:p w14:paraId="561C5673" w14:textId="77777777" w:rsidR="00363856" w:rsidRPr="009641C9" w:rsidRDefault="00363856" w:rsidP="002256A0">
      <w:pPr>
        <w:pStyle w:val="Text"/>
      </w:pPr>
      <w:r w:rsidRPr="007B2008">
        <w:t xml:space="preserve">These are often referred to as </w:t>
      </w:r>
      <w:r w:rsidR="00A06940">
        <w:t>'</w:t>
      </w:r>
      <w:r w:rsidRPr="007B2008">
        <w:t xml:space="preserve">tying </w:t>
      </w:r>
      <w:r w:rsidR="00A06940" w:rsidRPr="007B2008">
        <w:t>clauses</w:t>
      </w:r>
      <w:r w:rsidR="00A06940">
        <w:t>'</w:t>
      </w:r>
      <w:r w:rsidR="00A06940" w:rsidRPr="007B2008">
        <w:t xml:space="preserve"> </w:t>
      </w:r>
      <w:r w:rsidRPr="007B2008">
        <w:t>within contracts and are prohibited under competition law.</w:t>
      </w:r>
    </w:p>
    <w:p w14:paraId="182D4C20" w14:textId="77777777" w:rsidR="00E31909" w:rsidRPr="002256A0" w:rsidRDefault="00E31909" w:rsidP="002256A0">
      <w:pPr>
        <w:pStyle w:val="BW-section-head"/>
      </w:pPr>
      <w:r w:rsidRPr="00A60733">
        <w:t xml:space="preserve">TEXT FOR </w:t>
      </w:r>
      <w:r w:rsidR="007325CE">
        <w:t>REVEAL</w:t>
      </w:r>
      <w:r w:rsidRPr="00A60733">
        <w:t xml:space="preserve"> 3 </w:t>
      </w:r>
      <w:r w:rsidRPr="002256A0">
        <w:t>(50 words max)</w:t>
      </w:r>
    </w:p>
    <w:p w14:paraId="1CCE3301" w14:textId="77777777" w:rsidR="00363856" w:rsidRDefault="00363856" w:rsidP="002256A0">
      <w:pPr>
        <w:pStyle w:val="Text"/>
      </w:pPr>
      <w:r>
        <w:t>Another form of abuse is when a dominant company uses discounts and rebates to tie a customer to them as sole supplier for future business</w:t>
      </w:r>
      <w:r w:rsidR="002A3517">
        <w:t>,</w:t>
      </w:r>
      <w:r>
        <w:t xml:space="preserve"> or to prevent them from buying from a rival supplier. </w:t>
      </w:r>
    </w:p>
    <w:p w14:paraId="2D877CDD" w14:textId="77777777" w:rsidR="00363856" w:rsidRDefault="00363856" w:rsidP="002256A0">
      <w:pPr>
        <w:pStyle w:val="Text"/>
      </w:pPr>
      <w:r>
        <w:t xml:space="preserve">It is fine to offer customers </w:t>
      </w:r>
      <w:r w:rsidRPr="007B2008">
        <w:t xml:space="preserve">genuine volume rebates or discounts </w:t>
      </w:r>
      <w:r>
        <w:t>(f</w:t>
      </w:r>
      <w:r w:rsidRPr="007B2008">
        <w:t>or example</w:t>
      </w:r>
      <w:r>
        <w:t>,</w:t>
      </w:r>
      <w:r w:rsidRPr="007B2008">
        <w:t xml:space="preserve"> where real costs savings are achieved by providing in bulk</w:t>
      </w:r>
      <w:r>
        <w:t xml:space="preserve">), but these </w:t>
      </w:r>
      <w:r w:rsidRPr="007B2008">
        <w:t xml:space="preserve">must be justifiable based on actual economies of scale </w:t>
      </w:r>
      <w:r>
        <w:t xml:space="preserve">and </w:t>
      </w:r>
      <w:r w:rsidRPr="007B2008">
        <w:t>operated under a transparent system where</w:t>
      </w:r>
      <w:r>
        <w:t xml:space="preserve"> </w:t>
      </w:r>
      <w:r w:rsidRPr="007B2008">
        <w:t>the customer can clearly see how the discounts will apply</w:t>
      </w:r>
      <w:r>
        <w:t xml:space="preserve">. </w:t>
      </w:r>
    </w:p>
    <w:p w14:paraId="41CDF969" w14:textId="77777777" w:rsidR="00363856" w:rsidRPr="007B2008" w:rsidRDefault="00363856" w:rsidP="002256A0">
      <w:pPr>
        <w:pStyle w:val="Text"/>
      </w:pPr>
      <w:r w:rsidRPr="007B2008">
        <w:t xml:space="preserve">Any rebate which </w:t>
      </w:r>
      <w:r w:rsidR="00A06940">
        <w:t>'</w:t>
      </w:r>
      <w:r>
        <w:t xml:space="preserve">locks </w:t>
      </w:r>
      <w:r w:rsidR="00A06940" w:rsidRPr="007B2008">
        <w:t>in</w:t>
      </w:r>
      <w:r w:rsidR="00A06940">
        <w:t>'</w:t>
      </w:r>
      <w:r w:rsidR="00A06940" w:rsidRPr="007B2008">
        <w:t xml:space="preserve"> </w:t>
      </w:r>
      <w:r w:rsidRPr="007B2008">
        <w:t xml:space="preserve">all or an increased proportion of a </w:t>
      </w:r>
      <w:r w:rsidR="00A06940" w:rsidRPr="007B2008">
        <w:t>customer</w:t>
      </w:r>
      <w:r w:rsidR="00A06940">
        <w:t>'</w:t>
      </w:r>
      <w:r w:rsidR="00A06940" w:rsidRPr="007B2008">
        <w:t xml:space="preserve">s </w:t>
      </w:r>
      <w:r w:rsidRPr="007B2008">
        <w:t>business</w:t>
      </w:r>
      <w:r>
        <w:t>,</w:t>
      </w:r>
      <w:r w:rsidRPr="007B2008">
        <w:t xml:space="preserve"> and therefore prevents customers from buying products from competit</w:t>
      </w:r>
      <w:r>
        <w:t>ors,</w:t>
      </w:r>
      <w:r w:rsidRPr="007B2008">
        <w:t xml:space="preserve"> is anti-competitive and prohibited</w:t>
      </w:r>
      <w:r w:rsidR="00672505">
        <w:t xml:space="preserve"> when implemented by a dominant business.</w:t>
      </w:r>
    </w:p>
    <w:p w14:paraId="15E603CB" w14:textId="77777777" w:rsidR="00A60733" w:rsidRPr="00F16FAA" w:rsidRDefault="007B2008" w:rsidP="002256A0">
      <w:pPr>
        <w:pStyle w:val="BW-section-head"/>
        <w:rPr>
          <w:i/>
        </w:rPr>
      </w:pPr>
      <w:r w:rsidRPr="00A60733">
        <w:t>END OF TOPIC PROMPT</w:t>
      </w:r>
      <w:r w:rsidR="00A60733">
        <w:t xml:space="preserve"> (</w:t>
      </w:r>
      <w:r w:rsidR="00A60733" w:rsidRPr="00F16FAA">
        <w:rPr>
          <w:i/>
        </w:rPr>
        <w:t>*Dev note - this should only appear once each reveal has been selected.</w:t>
      </w:r>
      <w:r w:rsidR="00A60733">
        <w:rPr>
          <w:i/>
        </w:rPr>
        <w:t>)</w:t>
      </w:r>
    </w:p>
    <w:p w14:paraId="342C43A3" w14:textId="77777777" w:rsidR="007B2008" w:rsidRDefault="007B2008" w:rsidP="002256A0">
      <w:pPr>
        <w:pStyle w:val="Text"/>
      </w:pPr>
      <w:r>
        <w:t>You have now completed this topic. Go to the menu and select another topic.</w:t>
      </w:r>
    </w:p>
    <w:p w14:paraId="212B833B" w14:textId="77777777" w:rsidR="00413563" w:rsidRDefault="00D34CEC" w:rsidP="00D34CEC">
      <w:pPr>
        <w:pStyle w:val="Heading1"/>
      </w:pPr>
      <w:bookmarkStart w:id="40" w:name="_Toc473043502"/>
      <w:r>
        <w:lastRenderedPageBreak/>
        <w:t xml:space="preserve">Topic 4: </w:t>
      </w:r>
      <w:r w:rsidR="007B2008">
        <w:t>Leveraging</w:t>
      </w:r>
      <w:bookmarkEnd w:id="40"/>
    </w:p>
    <w:p w14:paraId="1D563F0F" w14:textId="77777777" w:rsidR="005A6FF8" w:rsidRPr="004D4544" w:rsidRDefault="005A6FF8" w:rsidP="00A60733">
      <w:pPr>
        <w:pStyle w:val="Heading2"/>
        <w:pageBreakBefore w:val="0"/>
      </w:pPr>
      <w:bookmarkStart w:id="41" w:name="_Toc473043503"/>
      <w:r w:rsidRPr="004D4544">
        <w:t xml:space="preserve">SCREEN </w:t>
      </w:r>
      <w:r>
        <w:rPr>
          <w:color w:val="FFFFFF"/>
        </w:rPr>
        <w:t>04_100</w:t>
      </w:r>
      <w:bookmarkEnd w:id="41"/>
    </w:p>
    <w:p w14:paraId="10BDE703" w14:textId="77777777" w:rsidR="005A6FF8" w:rsidRPr="004D4544" w:rsidRDefault="005A6FF8" w:rsidP="002256A0">
      <w:pPr>
        <w:pStyle w:val="BW-screentype"/>
      </w:pPr>
      <w:r w:rsidRPr="004D4544">
        <w:t>SCREEN TYPE: Text and graphic</w:t>
      </w:r>
    </w:p>
    <w:p w14:paraId="60541948" w14:textId="77777777" w:rsidR="005A6FF8" w:rsidRPr="003C4780" w:rsidRDefault="005A6FF8" w:rsidP="002256A0">
      <w:pPr>
        <w:pStyle w:val="BW-section-head"/>
      </w:pPr>
      <w:r w:rsidRPr="003C4780">
        <w:t>DESCRIPTION</w:t>
      </w:r>
    </w:p>
    <w:p w14:paraId="155ACC08" w14:textId="77777777" w:rsidR="005A6FF8" w:rsidRPr="004D4544" w:rsidRDefault="005A6FF8" w:rsidP="00BC2582">
      <w:r w:rsidRPr="003C4780">
        <w:t>This screen presents information, usually with an illustrative graphic/image. The layout of text and image can vary.</w:t>
      </w:r>
    </w:p>
    <w:p w14:paraId="5751FF75" w14:textId="77777777" w:rsidR="005A6FF8" w:rsidRDefault="005A6FF8" w:rsidP="002256A0">
      <w:pPr>
        <w:pStyle w:val="BW-section-head"/>
      </w:pPr>
      <w:r w:rsidRPr="004D4544">
        <w:t>IMAGE</w:t>
      </w:r>
    </w:p>
    <w:p w14:paraId="7FC22050" w14:textId="77777777" w:rsidR="005A6FF8" w:rsidRDefault="005A6FF8" w:rsidP="00BC2582">
      <w:r>
        <w:t xml:space="preserve">Use image </w:t>
      </w:r>
      <w:r w:rsidR="001C08FC">
        <w:t>the following image:</w:t>
      </w:r>
    </w:p>
    <w:p w14:paraId="555EA415" w14:textId="77777777" w:rsidR="001C08FC" w:rsidRDefault="001C08FC" w:rsidP="00BC2582">
      <w:r w:rsidRPr="001C08FC">
        <w:t>L:\Key_Accounts\TIER 2\Severn Trent Water\images</w:t>
      </w:r>
    </w:p>
    <w:p w14:paraId="2AC99FC2" w14:textId="77777777" w:rsidR="001C08FC" w:rsidRDefault="001C08FC" w:rsidP="00BC2582">
      <w:r w:rsidRPr="001C08FC">
        <w:t>23.03.12_SevernTrent_0243</w:t>
      </w:r>
    </w:p>
    <w:p w14:paraId="14029F0F" w14:textId="77777777" w:rsidR="005A6FF8" w:rsidRPr="001C08FC" w:rsidRDefault="00B941ED" w:rsidP="00BC2582">
      <w:pPr>
        <w:rPr>
          <w:b/>
          <w:color w:val="FF0000"/>
        </w:rPr>
      </w:pPr>
      <w:r>
        <w:rPr>
          <w:b/>
          <w:color w:val="FF0000"/>
        </w:rPr>
        <w:pict w14:anchorId="42C5C081">
          <v:shape id="_x0000_i1048" type="#_x0000_t75" style="width:224.2pt;height:149.45pt">
            <v:imagedata r:id="rId37" o:title="23"/>
          </v:shape>
        </w:pict>
      </w:r>
    </w:p>
    <w:p w14:paraId="439CC429" w14:textId="77777777" w:rsidR="005A6FF8" w:rsidRDefault="005A6FF8" w:rsidP="002256A0">
      <w:pPr>
        <w:pStyle w:val="BW-section-head"/>
      </w:pPr>
      <w:r>
        <w:t>SCREEN TITLE</w:t>
      </w:r>
    </w:p>
    <w:p w14:paraId="701E3E32" w14:textId="77777777" w:rsidR="005A6FF8" w:rsidRDefault="005A6FF8" w:rsidP="002256A0">
      <w:pPr>
        <w:pStyle w:val="Text"/>
      </w:pPr>
      <w:r>
        <w:t>Leveraging a dominant position</w:t>
      </w:r>
    </w:p>
    <w:p w14:paraId="5344F42E" w14:textId="77777777" w:rsidR="005A6FF8" w:rsidRDefault="00AD41B6" w:rsidP="002256A0">
      <w:pPr>
        <w:pStyle w:val="BW-section-head"/>
      </w:pPr>
      <w:r>
        <w:t xml:space="preserve">BODY </w:t>
      </w:r>
      <w:r w:rsidR="005A6FF8">
        <w:t>TEXT</w:t>
      </w:r>
    </w:p>
    <w:p w14:paraId="175877D5" w14:textId="77777777" w:rsidR="005A6FF8" w:rsidRPr="005A6FF8" w:rsidRDefault="002A40AC" w:rsidP="002256A0">
      <w:pPr>
        <w:pStyle w:val="Text"/>
      </w:pPr>
      <w:r>
        <w:t xml:space="preserve">Competition law also </w:t>
      </w:r>
      <w:r w:rsidR="002C79C5">
        <w:t>stops</w:t>
      </w:r>
      <w:r>
        <w:t xml:space="preserve"> dominant companies from</w:t>
      </w:r>
      <w:r w:rsidR="00CD4E14">
        <w:t xml:space="preserve"> 'leveraging' their dominance in one market into </w:t>
      </w:r>
      <w:r w:rsidR="005A6FF8" w:rsidRPr="005A6FF8">
        <w:t>different, but related</w:t>
      </w:r>
      <w:r w:rsidR="00CD4E14">
        <w:t>,</w:t>
      </w:r>
      <w:r w:rsidR="005A6FF8" w:rsidRPr="005A6FF8">
        <w:t xml:space="preserve"> markets.</w:t>
      </w:r>
    </w:p>
    <w:p w14:paraId="37F9E82B" w14:textId="77777777" w:rsidR="005A6FF8" w:rsidRPr="005A6FF8" w:rsidRDefault="005A6FF8" w:rsidP="002256A0">
      <w:pPr>
        <w:pStyle w:val="Text"/>
      </w:pPr>
      <w:r w:rsidRPr="005A6FF8">
        <w:t>A prime example of this would be where a dominant company subsidises a sister or group company in a different but related market</w:t>
      </w:r>
      <w:r w:rsidR="00CD4E14">
        <w:t xml:space="preserve">, thereby giving </w:t>
      </w:r>
      <w:r w:rsidRPr="005A6FF8">
        <w:t>that company an advantage over its competitors.</w:t>
      </w:r>
    </w:p>
    <w:p w14:paraId="094C7F88" w14:textId="77777777" w:rsidR="005A6FF8" w:rsidRPr="005A6FF8" w:rsidRDefault="0066149C" w:rsidP="002256A0">
      <w:pPr>
        <w:pStyle w:val="Text"/>
      </w:pPr>
      <w:r>
        <w:t>Severn Trent Water</w:t>
      </w:r>
      <w:r w:rsidR="005A6FF8" w:rsidRPr="005A6FF8">
        <w:t xml:space="preserve"> is obliged under its Instrument of Appointment to ensure dealings with associate companies are conducted at</w:t>
      </w:r>
      <w:r w:rsidR="005A6FF8">
        <w:t xml:space="preserve"> </w:t>
      </w:r>
      <w:r w:rsidR="00A06940">
        <w:t>'</w:t>
      </w:r>
      <w:r w:rsidR="00A06940" w:rsidRPr="005A6FF8">
        <w:t>a</w:t>
      </w:r>
      <w:r w:rsidR="00A06940">
        <w:t xml:space="preserve">rm's </w:t>
      </w:r>
      <w:r w:rsidR="005A6FF8">
        <w:t>length</w:t>
      </w:r>
      <w:r w:rsidR="00CD4E14">
        <w:t>'</w:t>
      </w:r>
      <w:r w:rsidR="005A6FF8">
        <w:t xml:space="preserve">. It also needs to </w:t>
      </w:r>
      <w:r w:rsidR="002C79C5">
        <w:t xml:space="preserve">make sure </w:t>
      </w:r>
      <w:r w:rsidR="005A6FF8">
        <w:t xml:space="preserve">that it neither </w:t>
      </w:r>
      <w:r w:rsidR="005A6FF8" w:rsidRPr="005A6FF8">
        <w:t xml:space="preserve">gives </w:t>
      </w:r>
      <w:r w:rsidR="005A6FF8">
        <w:t>n</w:t>
      </w:r>
      <w:r w:rsidR="005A6FF8" w:rsidRPr="005A6FF8">
        <w:t>or receives any cross</w:t>
      </w:r>
      <w:r w:rsidR="002A3517">
        <w:t>-</w:t>
      </w:r>
      <w:r w:rsidR="005A6FF8" w:rsidRPr="005A6FF8">
        <w:t xml:space="preserve">subsidy. </w:t>
      </w:r>
    </w:p>
    <w:p w14:paraId="56C549F0" w14:textId="77777777" w:rsidR="005A6FF8" w:rsidRDefault="005A6FF8" w:rsidP="002256A0">
      <w:pPr>
        <w:pStyle w:val="Text"/>
      </w:pPr>
      <w:r w:rsidRPr="005A6FF8">
        <w:t xml:space="preserve"> If </w:t>
      </w:r>
      <w:r w:rsidR="0066149C">
        <w:t>Severn Trent Water</w:t>
      </w:r>
      <w:r w:rsidR="0066149C" w:rsidRPr="005A6FF8">
        <w:t xml:space="preserve"> </w:t>
      </w:r>
      <w:r w:rsidR="00CD4E14">
        <w:t xml:space="preserve">adheres to </w:t>
      </w:r>
      <w:r>
        <w:t xml:space="preserve">these licence requirements, it </w:t>
      </w:r>
      <w:r w:rsidRPr="005A6FF8">
        <w:t>is less likely to abuse its position</w:t>
      </w:r>
      <w:r>
        <w:t xml:space="preserve">. However, just complying with the requirements </w:t>
      </w:r>
      <w:r w:rsidR="00CD4E14">
        <w:t xml:space="preserve">does not guarantee full </w:t>
      </w:r>
      <w:r w:rsidRPr="005A6FF8">
        <w:t xml:space="preserve">compliance with </w:t>
      </w:r>
      <w:r w:rsidR="000B3BF7">
        <w:t>c</w:t>
      </w:r>
      <w:r w:rsidRPr="005A6FF8">
        <w:t>ompetition law.</w:t>
      </w:r>
    </w:p>
    <w:p w14:paraId="69B26B9B" w14:textId="77777777" w:rsidR="005A6FF8" w:rsidRPr="004D4544" w:rsidRDefault="005A6FF8" w:rsidP="002256A0">
      <w:pPr>
        <w:pStyle w:val="Heading2"/>
      </w:pPr>
      <w:bookmarkStart w:id="42" w:name="_Toc473043504"/>
      <w:r w:rsidRPr="004D4544">
        <w:lastRenderedPageBreak/>
        <w:t xml:space="preserve">SCREEN </w:t>
      </w:r>
      <w:r>
        <w:rPr>
          <w:color w:val="FFFFFF"/>
        </w:rPr>
        <w:t>04_110</w:t>
      </w:r>
      <w:bookmarkEnd w:id="42"/>
    </w:p>
    <w:p w14:paraId="7CD6F6F7" w14:textId="77777777" w:rsidR="005A6FF8" w:rsidRPr="00A60733" w:rsidRDefault="005A6FF8" w:rsidP="002256A0">
      <w:pPr>
        <w:pStyle w:val="BW-screentype"/>
      </w:pPr>
      <w:r w:rsidRPr="002256A0">
        <w:t>SCREEN TYPE</w:t>
      </w:r>
      <w:r w:rsidRPr="00A60733">
        <w:t>: Photostory</w:t>
      </w:r>
    </w:p>
    <w:p w14:paraId="5DCD63E1" w14:textId="77777777" w:rsidR="005A6FF8" w:rsidRPr="004D4544" w:rsidRDefault="005A6FF8" w:rsidP="005A6FF8">
      <w:pPr>
        <w:rPr>
          <w:b/>
          <w:color w:val="595959"/>
          <w:u w:val="single"/>
        </w:rPr>
      </w:pPr>
      <w:r w:rsidRPr="004D4544">
        <w:rPr>
          <w:b/>
          <w:color w:val="595959"/>
          <w:u w:val="single"/>
        </w:rPr>
        <w:t>DESCRIPTION</w:t>
      </w:r>
    </w:p>
    <w:p w14:paraId="2B7D9C36" w14:textId="77777777" w:rsidR="005A6FF8" w:rsidRPr="004D4544" w:rsidRDefault="005A6FF8" w:rsidP="005A6FF8">
      <w:pPr>
        <w:rPr>
          <w:highlight w:val="yellow"/>
        </w:rPr>
      </w:pPr>
      <w:r w:rsidRPr="00900A35">
        <w:t>A sequence of slides with related text. Each slide of the photostory is selected separately and reveals corresponding content of a variety of types. A photostory can contain pictures, animations, text and audi</w:t>
      </w:r>
      <w:r w:rsidRPr="00B15BA5">
        <w:t>o</w:t>
      </w:r>
      <w:r w:rsidRPr="00162412">
        <w:t xml:space="preserve">. </w:t>
      </w:r>
    </w:p>
    <w:p w14:paraId="0CDE858F" w14:textId="77777777" w:rsidR="005A6FF8" w:rsidRDefault="005A6FF8" w:rsidP="005A6FF8">
      <w:pPr>
        <w:rPr>
          <w:b/>
          <w:color w:val="595959"/>
          <w:u w:val="single"/>
        </w:rPr>
      </w:pPr>
      <w:r w:rsidRPr="003C4780">
        <w:rPr>
          <w:b/>
          <w:color w:val="595959"/>
          <w:u w:val="single"/>
        </w:rPr>
        <w:t>SCREEN TITLE</w:t>
      </w:r>
    </w:p>
    <w:p w14:paraId="4FB66C6E" w14:textId="77777777" w:rsidR="001C08FC" w:rsidRDefault="001C08FC" w:rsidP="001C08FC">
      <w:pPr>
        <w:jc w:val="both"/>
        <w:rPr>
          <w:rFonts w:cs="Arial"/>
        </w:rPr>
      </w:pPr>
      <w:r w:rsidRPr="00D347F8">
        <w:rPr>
          <w:rFonts w:cs="Arial"/>
        </w:rPr>
        <w:t>Example of leveraging</w:t>
      </w:r>
    </w:p>
    <w:tbl>
      <w:tblPr>
        <w:tblW w:w="9378" w:type="dxa"/>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ayout w:type="fixed"/>
        <w:tblCellMar>
          <w:top w:w="57" w:type="dxa"/>
          <w:bottom w:w="57" w:type="dxa"/>
        </w:tblCellMar>
        <w:tblLook w:val="04A0" w:firstRow="1" w:lastRow="0" w:firstColumn="1" w:lastColumn="0" w:noHBand="0" w:noVBand="1"/>
      </w:tblPr>
      <w:tblGrid>
        <w:gridCol w:w="1468"/>
        <w:gridCol w:w="3210"/>
        <w:gridCol w:w="4700"/>
      </w:tblGrid>
      <w:tr w:rsidR="005A6FF8" w:rsidRPr="004D4544" w14:paraId="462E472B" w14:textId="77777777" w:rsidTr="002256A0">
        <w:trPr>
          <w:cantSplit/>
        </w:trPr>
        <w:tc>
          <w:tcPr>
            <w:tcW w:w="1468" w:type="dxa"/>
            <w:shd w:val="clear" w:color="auto" w:fill="36424A"/>
          </w:tcPr>
          <w:p w14:paraId="246A9B9E" w14:textId="77777777" w:rsidR="005A6FF8" w:rsidRPr="004D4544" w:rsidRDefault="005A6FF8" w:rsidP="007542A8">
            <w:pPr>
              <w:jc w:val="center"/>
              <w:rPr>
                <w:b/>
                <w:color w:val="FFFFFF"/>
                <w:sz w:val="24"/>
              </w:rPr>
            </w:pPr>
            <w:r w:rsidRPr="004D4544">
              <w:rPr>
                <w:b/>
                <w:color w:val="FFFFFF"/>
                <w:sz w:val="24"/>
              </w:rPr>
              <w:t>Frame</w:t>
            </w:r>
          </w:p>
        </w:tc>
        <w:tc>
          <w:tcPr>
            <w:tcW w:w="3210" w:type="dxa"/>
            <w:shd w:val="clear" w:color="auto" w:fill="36424A"/>
          </w:tcPr>
          <w:p w14:paraId="28E0C634" w14:textId="77777777" w:rsidR="005A6FF8" w:rsidRPr="004D4544" w:rsidRDefault="005A6FF8" w:rsidP="007542A8">
            <w:pPr>
              <w:jc w:val="center"/>
              <w:rPr>
                <w:b/>
                <w:color w:val="FFFFFF"/>
                <w:sz w:val="24"/>
              </w:rPr>
            </w:pPr>
            <w:r w:rsidRPr="004D4544">
              <w:rPr>
                <w:b/>
                <w:color w:val="FFFFFF"/>
                <w:sz w:val="24"/>
              </w:rPr>
              <w:t>Picture</w:t>
            </w:r>
          </w:p>
        </w:tc>
        <w:tc>
          <w:tcPr>
            <w:tcW w:w="4700" w:type="dxa"/>
            <w:shd w:val="clear" w:color="auto" w:fill="36424A"/>
          </w:tcPr>
          <w:p w14:paraId="52208F82" w14:textId="77777777" w:rsidR="005A6FF8" w:rsidRPr="004D4544" w:rsidRDefault="005A6FF8" w:rsidP="007542A8">
            <w:pPr>
              <w:jc w:val="center"/>
              <w:rPr>
                <w:b/>
                <w:color w:val="FFFFFF"/>
                <w:sz w:val="24"/>
              </w:rPr>
            </w:pPr>
            <w:r w:rsidRPr="004D4544">
              <w:rPr>
                <w:b/>
                <w:color w:val="FFFFFF"/>
                <w:sz w:val="24"/>
              </w:rPr>
              <w:t>Text</w:t>
            </w:r>
          </w:p>
        </w:tc>
      </w:tr>
      <w:tr w:rsidR="005A6FF8" w:rsidRPr="004D4544" w14:paraId="4ECF86CC" w14:textId="77777777" w:rsidTr="002256A0">
        <w:trPr>
          <w:cantSplit/>
        </w:trPr>
        <w:tc>
          <w:tcPr>
            <w:tcW w:w="1468" w:type="dxa"/>
            <w:shd w:val="clear" w:color="auto" w:fill="36424A"/>
          </w:tcPr>
          <w:p w14:paraId="786D0765" w14:textId="77777777" w:rsidR="005A6FF8" w:rsidRPr="004D4544" w:rsidRDefault="005A6FF8" w:rsidP="007542A8">
            <w:pPr>
              <w:jc w:val="center"/>
              <w:rPr>
                <w:b/>
                <w:color w:val="FFFFFF"/>
              </w:rPr>
            </w:pPr>
            <w:r>
              <w:rPr>
                <w:b/>
                <w:color w:val="FFFFFF"/>
              </w:rPr>
              <w:t>1</w:t>
            </w:r>
          </w:p>
        </w:tc>
        <w:tc>
          <w:tcPr>
            <w:tcW w:w="3210" w:type="dxa"/>
          </w:tcPr>
          <w:p w14:paraId="09C1B88A" w14:textId="77777777" w:rsidR="005A6FF8" w:rsidRPr="0098672F" w:rsidRDefault="0098672F" w:rsidP="00A60733">
            <w:r w:rsidRPr="0098672F">
              <w:t>Stock image of a person working in a lab. Similar to:</w:t>
            </w:r>
          </w:p>
          <w:p w14:paraId="67D12992" w14:textId="77777777" w:rsidR="0098672F" w:rsidRPr="0098672F" w:rsidRDefault="0098672F" w:rsidP="00B206C1">
            <w:r w:rsidRPr="0098672F">
              <w:fldChar w:fldCharType="begin"/>
            </w:r>
            <w:r w:rsidRPr="0098672F">
              <w:instrText xml:space="preserve"> INCLUDEPICTURE "https://image.shutterstock.com/display_pic_with_logo/1318342/368080166/stock-photo-scientist-with-equipment-and-science-experiments-laboratory-glassware-containing-chemical-liquid-368080166.jpg" \* MERGEFORMATINET </w:instrText>
            </w:r>
            <w:r w:rsidRPr="0098672F">
              <w:fldChar w:fldCharType="separate"/>
            </w:r>
            <w:r w:rsidR="00CE5FBE">
              <w:fldChar w:fldCharType="begin"/>
            </w:r>
            <w:r w:rsidR="00CE5FBE">
              <w:instrText xml:space="preserve"> INCLUDEPICTURE  "https://image.shutterstock.com/display_pic_with_logo/1318342/368080166/stock-photo-scientist-with-equipment-and-science-experiments-laboratory-glassware-containing-chemical-liquid-368080166.jpg" \* MERGEFORMATINET </w:instrText>
            </w:r>
            <w:r w:rsidR="00CE5FBE">
              <w:fldChar w:fldCharType="separate"/>
            </w:r>
            <w:r w:rsidR="00DC5B59">
              <w:fldChar w:fldCharType="begin"/>
            </w:r>
            <w:r w:rsidR="00DC5B59">
              <w:instrText xml:space="preserve"> </w:instrText>
            </w:r>
            <w:r w:rsidR="00DC5B59">
              <w:instrText>INCLUDEPICTURE  "https://image.shutterstock.com/</w:instrText>
            </w:r>
            <w:r w:rsidR="00DC5B59">
              <w:instrText>display_pic_with_logo/1318342/368080166/stock-photo-scientist-with-equipment-and-science-experiments-laboratory-glassware-containing-chemical-liquid-368080166.jpg" \* MERGEFORMATINET</w:instrText>
            </w:r>
            <w:r w:rsidR="00DC5B59">
              <w:instrText xml:space="preserve"> </w:instrText>
            </w:r>
            <w:r w:rsidR="00DC5B59">
              <w:fldChar w:fldCharType="separate"/>
            </w:r>
            <w:r w:rsidR="00B941ED">
              <w:pict w14:anchorId="3776E1F7">
                <v:shape id="_x0000_i1049" type="#_x0000_t75" alt="scientist with equipment and science experiments ,Laboratory glassware containing chemical liquid, science research background." style="width:124.85pt;height:87.05pt">
                  <v:imagedata r:id="rId38" r:href="rId39"/>
                </v:shape>
              </w:pict>
            </w:r>
            <w:r w:rsidR="00DC5B59">
              <w:fldChar w:fldCharType="end"/>
            </w:r>
            <w:r w:rsidR="00CE5FBE">
              <w:fldChar w:fldCharType="end"/>
            </w:r>
            <w:r w:rsidRPr="0098672F">
              <w:fldChar w:fldCharType="end"/>
            </w:r>
          </w:p>
          <w:p w14:paraId="5E34C305" w14:textId="77777777" w:rsidR="0098672F" w:rsidRPr="0098672F" w:rsidRDefault="0098672F" w:rsidP="00B206C1">
            <w:r w:rsidRPr="0098672F">
              <w:rPr>
                <w:color w:val="333333"/>
                <w:sz w:val="18"/>
                <w:szCs w:val="18"/>
                <w:lang w:eastAsia="en-GB"/>
              </w:rPr>
              <w:t>Image ID:368080166</w:t>
            </w:r>
          </w:p>
        </w:tc>
        <w:tc>
          <w:tcPr>
            <w:tcW w:w="4700" w:type="dxa"/>
            <w:shd w:val="clear" w:color="auto" w:fill="auto"/>
          </w:tcPr>
          <w:p w14:paraId="292A6FC2" w14:textId="77777777" w:rsidR="005A6FF8" w:rsidRDefault="008336C1" w:rsidP="002256A0">
            <w:pPr>
              <w:pStyle w:val="BW-section-head"/>
            </w:pPr>
            <w:r>
              <w:t>TEXT</w:t>
            </w:r>
          </w:p>
          <w:p w14:paraId="5C0E3041" w14:textId="77777777" w:rsidR="001C08FC" w:rsidRDefault="001C08FC" w:rsidP="002256A0">
            <w:pPr>
              <w:pStyle w:val="Text"/>
            </w:pPr>
            <w:r>
              <w:t xml:space="preserve">Lake </w:t>
            </w:r>
            <w:r w:rsidR="00D347F8">
              <w:t>Ltd.</w:t>
            </w:r>
            <w:r>
              <w:t xml:space="preserve"> is a subsidiary company of Water </w:t>
            </w:r>
            <w:r w:rsidR="00D347F8">
              <w:t>Ltd.</w:t>
            </w:r>
            <w:r>
              <w:t xml:space="preserve">, </w:t>
            </w:r>
            <w:r w:rsidR="00D347F8">
              <w:t xml:space="preserve">a </w:t>
            </w:r>
            <w:r>
              <w:t>monopoly water and sewerage undertaker in the north east of England.</w:t>
            </w:r>
          </w:p>
          <w:p w14:paraId="275E1218" w14:textId="77777777" w:rsidR="001C08FC" w:rsidRDefault="001C08FC" w:rsidP="002256A0">
            <w:pPr>
              <w:pStyle w:val="Text"/>
            </w:pPr>
            <w:r>
              <w:t xml:space="preserve">As part of its regulated duties, Water </w:t>
            </w:r>
            <w:r w:rsidR="00D347F8">
              <w:t>Ltd.</w:t>
            </w:r>
            <w:r>
              <w:t xml:space="preserve"> is required to sample and test the quality of its potable water. </w:t>
            </w:r>
          </w:p>
          <w:p w14:paraId="5EE8EC72" w14:textId="77777777" w:rsidR="005A6FF8" w:rsidRPr="004D4544" w:rsidRDefault="001C08FC" w:rsidP="002256A0">
            <w:pPr>
              <w:pStyle w:val="Text"/>
            </w:pPr>
            <w:r>
              <w:t xml:space="preserve">For this, it employs the services of Lake </w:t>
            </w:r>
            <w:r w:rsidR="00D347F8">
              <w:t>Ltd.</w:t>
            </w:r>
            <w:r>
              <w:t xml:space="preserve">, which takes water samples for Water </w:t>
            </w:r>
            <w:r w:rsidR="00D347F8">
              <w:t>Ltd.</w:t>
            </w:r>
            <w:r>
              <w:t xml:space="preserve"> and provides analytical services from its laboratory in Gateshead. </w:t>
            </w:r>
          </w:p>
          <w:p w14:paraId="28C3C76E" w14:textId="77777777" w:rsidR="00A60733" w:rsidRDefault="008336C1" w:rsidP="002256A0">
            <w:pPr>
              <w:pStyle w:val="BW-section-head"/>
            </w:pPr>
            <w:r>
              <w:t>PROMPT</w:t>
            </w:r>
          </w:p>
          <w:p w14:paraId="79C67DA8" w14:textId="77777777" w:rsidR="005A6FF8" w:rsidRPr="004D4544" w:rsidRDefault="005A6FF8" w:rsidP="002256A0">
            <w:pPr>
              <w:pStyle w:val="Text"/>
            </w:pPr>
            <w:r w:rsidRPr="00C65894">
              <w:t>Select the arrow to find out more.</w:t>
            </w:r>
          </w:p>
        </w:tc>
      </w:tr>
      <w:tr w:rsidR="005A6FF8" w:rsidRPr="004D4544" w14:paraId="5E72CA4D" w14:textId="77777777" w:rsidTr="002256A0">
        <w:trPr>
          <w:cantSplit/>
        </w:trPr>
        <w:tc>
          <w:tcPr>
            <w:tcW w:w="1468" w:type="dxa"/>
            <w:shd w:val="clear" w:color="auto" w:fill="36424A"/>
          </w:tcPr>
          <w:p w14:paraId="0A732830" w14:textId="77777777" w:rsidR="005A6FF8" w:rsidRDefault="005A6FF8" w:rsidP="007542A8">
            <w:pPr>
              <w:jc w:val="center"/>
              <w:rPr>
                <w:b/>
                <w:color w:val="FFFFFF"/>
              </w:rPr>
            </w:pPr>
            <w:r>
              <w:rPr>
                <w:b/>
                <w:color w:val="FFFFFF"/>
              </w:rPr>
              <w:t>2</w:t>
            </w:r>
          </w:p>
        </w:tc>
        <w:tc>
          <w:tcPr>
            <w:tcW w:w="3210" w:type="dxa"/>
          </w:tcPr>
          <w:p w14:paraId="7ED97860" w14:textId="77777777" w:rsidR="005A6FF8" w:rsidRDefault="000B3BF7" w:rsidP="00A60733">
            <w:r>
              <w:t xml:space="preserve">Create </w:t>
            </w:r>
            <w:r w:rsidR="0098672F">
              <w:t xml:space="preserve">two logos one for Water </w:t>
            </w:r>
            <w:r w:rsidR="00D347F8">
              <w:t>Ltd.</w:t>
            </w:r>
            <w:r w:rsidR="0098672F">
              <w:t xml:space="preserve"> and one for Lake </w:t>
            </w:r>
            <w:r w:rsidR="00D347F8">
              <w:t>Ltd.</w:t>
            </w:r>
          </w:p>
          <w:p w14:paraId="77EBEAE4" w14:textId="77777777" w:rsidR="0098672F" w:rsidRPr="00F6700F" w:rsidRDefault="0098672F" w:rsidP="00B206C1">
            <w:r>
              <w:t xml:space="preserve">Show an arrow going from Water </w:t>
            </w:r>
            <w:r w:rsidR="00D347F8">
              <w:t>Ltd.</w:t>
            </w:r>
            <w:r>
              <w:t xml:space="preserve"> to Lake </w:t>
            </w:r>
            <w:r w:rsidR="00D347F8">
              <w:t>Ltd.</w:t>
            </w:r>
            <w:r>
              <w:t xml:space="preserve"> and under it show an agreement document with £ sign</w:t>
            </w:r>
          </w:p>
        </w:tc>
        <w:tc>
          <w:tcPr>
            <w:tcW w:w="4700" w:type="dxa"/>
            <w:shd w:val="clear" w:color="auto" w:fill="auto"/>
          </w:tcPr>
          <w:p w14:paraId="309F1BF3" w14:textId="77777777" w:rsidR="005A6FF8" w:rsidRDefault="008336C1" w:rsidP="002256A0">
            <w:pPr>
              <w:pStyle w:val="BW-section-head"/>
            </w:pPr>
            <w:r>
              <w:t>TEXT</w:t>
            </w:r>
          </w:p>
          <w:p w14:paraId="62FFFB23" w14:textId="77777777" w:rsidR="001C08FC" w:rsidRDefault="001C08FC" w:rsidP="002256A0">
            <w:pPr>
              <w:pStyle w:val="Text"/>
            </w:pPr>
            <w:r>
              <w:t xml:space="preserve">Water </w:t>
            </w:r>
            <w:r w:rsidR="00D347F8">
              <w:t>Ltd.</w:t>
            </w:r>
            <w:r>
              <w:t xml:space="preserve"> and Lake </w:t>
            </w:r>
            <w:r w:rsidR="00D347F8">
              <w:t>Ltd.</w:t>
            </w:r>
            <w:r>
              <w:t xml:space="preserve"> have the following arrangements in place: </w:t>
            </w:r>
          </w:p>
          <w:p w14:paraId="115260F5" w14:textId="77777777" w:rsidR="001C08FC" w:rsidRDefault="001C08FC" w:rsidP="002256A0">
            <w:pPr>
              <w:pStyle w:val="Text"/>
            </w:pPr>
            <w:r>
              <w:t xml:space="preserve">Lake </w:t>
            </w:r>
            <w:r w:rsidR="00D347F8">
              <w:t>Ltd.</w:t>
            </w:r>
            <w:r>
              <w:t xml:space="preserve"> has been sampling for Water </w:t>
            </w:r>
            <w:r w:rsidR="00D347F8">
              <w:t>Ltd.</w:t>
            </w:r>
            <w:r>
              <w:t xml:space="preserve"> for some time.</w:t>
            </w:r>
          </w:p>
          <w:p w14:paraId="205E586B" w14:textId="77777777" w:rsidR="005A6FF8" w:rsidRPr="00247D57" w:rsidRDefault="001C08FC" w:rsidP="002256A0">
            <w:pPr>
              <w:pStyle w:val="Text"/>
            </w:pPr>
            <w:r>
              <w:t>Its rates were determined between the companies without being subject to a tender process or being market tested.</w:t>
            </w:r>
          </w:p>
        </w:tc>
      </w:tr>
      <w:tr w:rsidR="005A6FF8" w:rsidRPr="004D4544" w14:paraId="3B82C3BD" w14:textId="77777777" w:rsidTr="002256A0">
        <w:trPr>
          <w:cantSplit/>
        </w:trPr>
        <w:tc>
          <w:tcPr>
            <w:tcW w:w="1468" w:type="dxa"/>
            <w:shd w:val="clear" w:color="auto" w:fill="36424A"/>
          </w:tcPr>
          <w:p w14:paraId="74C7C61C" w14:textId="77777777" w:rsidR="005A6FF8" w:rsidRDefault="005A6FF8" w:rsidP="007542A8">
            <w:pPr>
              <w:jc w:val="center"/>
              <w:rPr>
                <w:b/>
                <w:color w:val="FFFFFF"/>
              </w:rPr>
            </w:pPr>
            <w:r>
              <w:rPr>
                <w:b/>
                <w:color w:val="FFFFFF"/>
              </w:rPr>
              <w:t>3</w:t>
            </w:r>
          </w:p>
        </w:tc>
        <w:tc>
          <w:tcPr>
            <w:tcW w:w="3210" w:type="dxa"/>
          </w:tcPr>
          <w:p w14:paraId="2F080DB8" w14:textId="77777777" w:rsidR="0098672F" w:rsidRDefault="0098672F" w:rsidP="00A60733">
            <w:r>
              <w:t xml:space="preserve">Show two logos one for Lake </w:t>
            </w:r>
            <w:r w:rsidR="00D347F8">
              <w:t>Ltd.</w:t>
            </w:r>
            <w:r>
              <w:t xml:space="preserve"> and one for Stream </w:t>
            </w:r>
            <w:r w:rsidR="00D347F8">
              <w:t>Ltd.</w:t>
            </w:r>
          </w:p>
          <w:p w14:paraId="630314E6" w14:textId="77777777" w:rsidR="005A6FF8" w:rsidRPr="007D37F2" w:rsidRDefault="0098672F" w:rsidP="00B206C1">
            <w:pPr>
              <w:rPr>
                <w:noProof/>
                <w:lang w:eastAsia="en-GB"/>
              </w:rPr>
            </w:pPr>
            <w:r>
              <w:t xml:space="preserve">Show an arrow going from Lake </w:t>
            </w:r>
            <w:r w:rsidR="00D347F8">
              <w:t>Ltd.</w:t>
            </w:r>
            <w:r>
              <w:t xml:space="preserve"> to Stream </w:t>
            </w:r>
            <w:r w:rsidR="00D347F8">
              <w:t>Ltd.</w:t>
            </w:r>
            <w:r>
              <w:t xml:space="preserve"> and under it show an agreement document with a pound sign and a down arrow next to it to show reduced price</w:t>
            </w:r>
          </w:p>
        </w:tc>
        <w:tc>
          <w:tcPr>
            <w:tcW w:w="4700" w:type="dxa"/>
            <w:shd w:val="clear" w:color="auto" w:fill="auto"/>
          </w:tcPr>
          <w:p w14:paraId="08459938" w14:textId="77777777" w:rsidR="005A6FF8" w:rsidRDefault="008336C1" w:rsidP="002256A0">
            <w:pPr>
              <w:pStyle w:val="BW-section-head"/>
            </w:pPr>
            <w:r>
              <w:t>TEXT</w:t>
            </w:r>
          </w:p>
          <w:p w14:paraId="7113AEC4" w14:textId="77777777" w:rsidR="001C08FC" w:rsidRDefault="001C08FC" w:rsidP="002256A0">
            <w:pPr>
              <w:pStyle w:val="Text"/>
            </w:pPr>
            <w:r>
              <w:t xml:space="preserve">Lake </w:t>
            </w:r>
            <w:r w:rsidR="00D347F8">
              <w:t>Ltd.</w:t>
            </w:r>
            <w:r w:rsidRPr="001C08FC">
              <w:t xml:space="preserve"> is very profitable and now has the capability and resource</w:t>
            </w:r>
            <w:r>
              <w:t>s</w:t>
            </w:r>
            <w:r w:rsidRPr="001C08FC">
              <w:t xml:space="preserve"> to work for other water companies. </w:t>
            </w:r>
          </w:p>
          <w:p w14:paraId="1B24829A" w14:textId="77777777" w:rsidR="005A6FF8" w:rsidRDefault="001C08FC" w:rsidP="002256A0">
            <w:pPr>
              <w:pStyle w:val="Text"/>
            </w:pPr>
            <w:r w:rsidRPr="001C08FC">
              <w:t xml:space="preserve">It tenders for contracts with </w:t>
            </w:r>
            <w:r>
              <w:t xml:space="preserve">another </w:t>
            </w:r>
            <w:r w:rsidRPr="001C08FC">
              <w:t xml:space="preserve">company </w:t>
            </w:r>
            <w:r>
              <w:t xml:space="preserve">Stream </w:t>
            </w:r>
            <w:r w:rsidR="00D347F8">
              <w:t>Ltd.</w:t>
            </w:r>
            <w:r>
              <w:t xml:space="preserve"> </w:t>
            </w:r>
            <w:r w:rsidRPr="001C08FC">
              <w:t>and offer</w:t>
            </w:r>
            <w:r>
              <w:t>s</w:t>
            </w:r>
            <w:r w:rsidRPr="001C08FC">
              <w:t xml:space="preserve"> its services at a cost well below that offered by its competitors.</w:t>
            </w:r>
          </w:p>
          <w:p w14:paraId="62B308E9" w14:textId="77777777" w:rsidR="00A60733" w:rsidRDefault="008336C1" w:rsidP="002256A0">
            <w:pPr>
              <w:pStyle w:val="BW-section-head"/>
            </w:pPr>
            <w:r>
              <w:t>PROMPT</w:t>
            </w:r>
          </w:p>
          <w:p w14:paraId="0969D0FA" w14:textId="77777777" w:rsidR="005A6FF8" w:rsidRPr="001C08FC" w:rsidRDefault="001C08FC" w:rsidP="002256A0">
            <w:pPr>
              <w:pStyle w:val="Text"/>
              <w:rPr>
                <w:color w:val="FF0000"/>
              </w:rPr>
            </w:pPr>
            <w:r w:rsidRPr="00C65894">
              <w:t xml:space="preserve">Select the </w:t>
            </w:r>
            <w:r>
              <w:t xml:space="preserve">Next </w:t>
            </w:r>
            <w:r w:rsidRPr="00C65894">
              <w:t xml:space="preserve">arrow to </w:t>
            </w:r>
            <w:r>
              <w:t>continue</w:t>
            </w:r>
            <w:r w:rsidRPr="00C65894">
              <w:t>.</w:t>
            </w:r>
          </w:p>
        </w:tc>
      </w:tr>
    </w:tbl>
    <w:p w14:paraId="229BF6FD" w14:textId="77777777" w:rsidR="0098672F" w:rsidRPr="004D4544" w:rsidRDefault="0098672F" w:rsidP="002256A0">
      <w:pPr>
        <w:pStyle w:val="Heading2"/>
      </w:pPr>
      <w:bookmarkStart w:id="43" w:name="_Toc473043505"/>
      <w:r w:rsidRPr="004D4544">
        <w:lastRenderedPageBreak/>
        <w:t xml:space="preserve">SCREEN </w:t>
      </w:r>
      <w:r>
        <w:rPr>
          <w:color w:val="FFFFFF"/>
        </w:rPr>
        <w:t>04_120</w:t>
      </w:r>
      <w:bookmarkEnd w:id="43"/>
    </w:p>
    <w:p w14:paraId="545F0CC5" w14:textId="77777777" w:rsidR="0098672F" w:rsidRPr="004D4544" w:rsidRDefault="0098672F" w:rsidP="002256A0">
      <w:pPr>
        <w:pStyle w:val="BW-screentype"/>
      </w:pPr>
      <w:r w:rsidRPr="004D4544">
        <w:t xml:space="preserve">SCREEN TYPE: Multiple choice question </w:t>
      </w:r>
    </w:p>
    <w:p w14:paraId="5D79B8A2" w14:textId="77777777" w:rsidR="0098672F" w:rsidRPr="00A7038C" w:rsidRDefault="0098672F" w:rsidP="002256A0">
      <w:pPr>
        <w:pStyle w:val="BW-section-head"/>
      </w:pPr>
      <w:r w:rsidRPr="00A7038C">
        <w:t>DESCRIPTION</w:t>
      </w:r>
    </w:p>
    <w:p w14:paraId="21ACFB3E" w14:textId="77777777" w:rsidR="0098672F" w:rsidRPr="00A7038C" w:rsidRDefault="0098672F" w:rsidP="00BC2582">
      <w:r w:rsidRPr="00A7038C">
        <w:t>The learner answers a question by choosing an option or options from a list and receives different feedback for correct, incorrect and (optionally) partially correct answers.</w:t>
      </w:r>
    </w:p>
    <w:p w14:paraId="042F2B94" w14:textId="77777777" w:rsidR="0098672F" w:rsidRPr="00C94716" w:rsidRDefault="0098672F" w:rsidP="00BC2582">
      <w:r w:rsidRPr="00C94716">
        <w:t>Example layout:</w:t>
      </w:r>
    </w:p>
    <w:p w14:paraId="20A78D22" w14:textId="77777777" w:rsidR="0098672F" w:rsidRDefault="00B941ED" w:rsidP="00BC2582">
      <w:r>
        <w:rPr>
          <w:bdr w:val="single" w:sz="8" w:space="0" w:color="7F7F7F"/>
          <w:lang w:eastAsia="x-none"/>
        </w:rPr>
        <w:pict w14:anchorId="66C7970C">
          <v:shape id="_x0000_i1050" type="#_x0000_t75" style="width:235.15pt;height:148.55pt">
            <v:imagedata r:id="rId40" o:title="stw971_mcq_01_a"/>
          </v:shape>
        </w:pict>
      </w:r>
    </w:p>
    <w:p w14:paraId="56DE05F3" w14:textId="77777777" w:rsidR="0098672F" w:rsidRPr="0098672F" w:rsidRDefault="0098672F" w:rsidP="00BC2582">
      <w:r w:rsidRPr="0098672F">
        <w:t xml:space="preserve">Use stock image </w:t>
      </w:r>
    </w:p>
    <w:p w14:paraId="1E9728C0" w14:textId="77777777" w:rsidR="0098672F" w:rsidRDefault="0098672F" w:rsidP="002256A0">
      <w:pPr>
        <w:pStyle w:val="BW-section-head"/>
      </w:pPr>
      <w:r>
        <w:t>SCREEN TITLE</w:t>
      </w:r>
    </w:p>
    <w:p w14:paraId="28030FB0" w14:textId="77777777" w:rsidR="0098672F" w:rsidRPr="00F30AA5" w:rsidRDefault="0098672F" w:rsidP="002256A0">
      <w:pPr>
        <w:pStyle w:val="Text"/>
      </w:pPr>
      <w:r w:rsidRPr="00F30AA5">
        <w:t>Think about this…</w:t>
      </w:r>
    </w:p>
    <w:p w14:paraId="187DA6C9" w14:textId="77777777" w:rsidR="0098672F" w:rsidRPr="004D4544" w:rsidRDefault="0098672F" w:rsidP="002256A0">
      <w:pPr>
        <w:pStyle w:val="BW-section-head"/>
      </w:pPr>
      <w:r w:rsidRPr="004D4544">
        <w:t xml:space="preserve">QUESTION TEXT </w:t>
      </w:r>
      <w:r w:rsidRPr="004D4544">
        <w:rPr>
          <w:color w:val="808080"/>
        </w:rPr>
        <w:t>(30 words max)</w:t>
      </w:r>
    </w:p>
    <w:p w14:paraId="27742A50" w14:textId="77777777" w:rsidR="0098672F" w:rsidRPr="004D4544" w:rsidRDefault="0098672F" w:rsidP="002256A0">
      <w:pPr>
        <w:pStyle w:val="Text"/>
      </w:pPr>
      <w:r w:rsidRPr="0098672F">
        <w:t xml:space="preserve">Should </w:t>
      </w:r>
      <w:r w:rsidR="0042548F">
        <w:t xml:space="preserve">the </w:t>
      </w:r>
      <w:r w:rsidRPr="0098672F">
        <w:t xml:space="preserve">arrangement </w:t>
      </w:r>
      <w:r w:rsidR="0042548F">
        <w:t xml:space="preserve">between Water </w:t>
      </w:r>
      <w:r w:rsidR="00D347F8">
        <w:t>Ltd.</w:t>
      </w:r>
      <w:r w:rsidR="0066149C">
        <w:t xml:space="preserve"> </w:t>
      </w:r>
      <w:r w:rsidR="0042548F">
        <w:t xml:space="preserve">and Lake </w:t>
      </w:r>
      <w:r w:rsidR="00D347F8">
        <w:t>Ltd.</w:t>
      </w:r>
      <w:r w:rsidR="0066149C">
        <w:t xml:space="preserve"> </w:t>
      </w:r>
      <w:r w:rsidRPr="0098672F">
        <w:t>cause any concerns from a competition law perspective?</w:t>
      </w:r>
    </w:p>
    <w:p w14:paraId="2E8808DE" w14:textId="77777777" w:rsidR="0098672F" w:rsidRPr="00A7038C" w:rsidRDefault="0098672F" w:rsidP="002256A0">
      <w:pPr>
        <w:pStyle w:val="BW-section-head"/>
      </w:pPr>
      <w:r w:rsidRPr="00A7038C">
        <w:t>PROMPT</w:t>
      </w:r>
    </w:p>
    <w:p w14:paraId="33C90344" w14:textId="77777777" w:rsidR="0098672F" w:rsidRPr="00A7038C" w:rsidRDefault="0098672F" w:rsidP="002256A0">
      <w:pPr>
        <w:pStyle w:val="Text"/>
      </w:pPr>
      <w:r w:rsidRPr="00A7038C">
        <w:t>Select your answer, then Confirm.</w:t>
      </w:r>
    </w:p>
    <w:p w14:paraId="418F20A5" w14:textId="77777777" w:rsidR="0098672F" w:rsidRPr="004D4544" w:rsidRDefault="0098672F" w:rsidP="002256A0">
      <w:pPr>
        <w:pStyle w:val="BW-section-head"/>
      </w:pPr>
      <w:r w:rsidRPr="004D4544">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9"/>
        <w:gridCol w:w="7250"/>
        <w:gridCol w:w="1839"/>
      </w:tblGrid>
      <w:tr w:rsidR="0098672F" w:rsidRPr="004D4544" w14:paraId="6C0385BF" w14:textId="77777777" w:rsidTr="007542A8">
        <w:trPr>
          <w:trHeight w:val="70"/>
        </w:trPr>
        <w:tc>
          <w:tcPr>
            <w:tcW w:w="609" w:type="dxa"/>
            <w:shd w:val="clear" w:color="auto" w:fill="36424A"/>
          </w:tcPr>
          <w:p w14:paraId="2AE424B9" w14:textId="77777777" w:rsidR="0098672F" w:rsidRPr="004D4544" w:rsidRDefault="0098672F" w:rsidP="007542A8">
            <w:pPr>
              <w:jc w:val="center"/>
              <w:rPr>
                <w:b/>
                <w:color w:val="FFFFFF"/>
              </w:rPr>
            </w:pPr>
            <w:r w:rsidRPr="004D4544">
              <w:rPr>
                <w:b/>
                <w:color w:val="FFFFFF"/>
              </w:rPr>
              <w:t>1</w:t>
            </w:r>
          </w:p>
        </w:tc>
        <w:tc>
          <w:tcPr>
            <w:tcW w:w="7250" w:type="dxa"/>
          </w:tcPr>
          <w:p w14:paraId="0D618B53" w14:textId="77777777" w:rsidR="0098672F" w:rsidRPr="004D4544" w:rsidRDefault="0042548F" w:rsidP="002256A0">
            <w:pPr>
              <w:pStyle w:val="Text"/>
            </w:pPr>
            <w:r>
              <w:t>Yes</w:t>
            </w:r>
          </w:p>
        </w:tc>
        <w:tc>
          <w:tcPr>
            <w:tcW w:w="1839" w:type="dxa"/>
            <w:shd w:val="clear" w:color="auto" w:fill="36424A"/>
          </w:tcPr>
          <w:p w14:paraId="722AB8E1" w14:textId="77777777" w:rsidR="0098672F" w:rsidRPr="004D4544" w:rsidRDefault="0042548F" w:rsidP="007542A8">
            <w:pPr>
              <w:rPr>
                <w:b/>
                <w:color w:val="B1B94B"/>
              </w:rPr>
            </w:pPr>
            <w:r>
              <w:rPr>
                <w:b/>
                <w:color w:val="B1B94B"/>
              </w:rPr>
              <w:t>Correct</w:t>
            </w:r>
          </w:p>
        </w:tc>
      </w:tr>
      <w:tr w:rsidR="0098672F" w:rsidRPr="004D4544" w14:paraId="38E7195D" w14:textId="77777777" w:rsidTr="007542A8">
        <w:tc>
          <w:tcPr>
            <w:tcW w:w="609" w:type="dxa"/>
            <w:shd w:val="clear" w:color="auto" w:fill="36424A"/>
          </w:tcPr>
          <w:p w14:paraId="5E2EF3E2" w14:textId="77777777" w:rsidR="0098672F" w:rsidRPr="004D4544" w:rsidRDefault="0098672F" w:rsidP="007542A8">
            <w:pPr>
              <w:jc w:val="center"/>
              <w:rPr>
                <w:b/>
                <w:color w:val="FFFFFF"/>
              </w:rPr>
            </w:pPr>
            <w:r w:rsidRPr="004D4544">
              <w:rPr>
                <w:b/>
                <w:color w:val="FFFFFF"/>
              </w:rPr>
              <w:t>2</w:t>
            </w:r>
          </w:p>
        </w:tc>
        <w:tc>
          <w:tcPr>
            <w:tcW w:w="7250" w:type="dxa"/>
          </w:tcPr>
          <w:p w14:paraId="4A4F1CE9" w14:textId="77777777" w:rsidR="0098672F" w:rsidRPr="004D4544" w:rsidRDefault="0042548F" w:rsidP="002256A0">
            <w:pPr>
              <w:pStyle w:val="Text"/>
            </w:pPr>
            <w:r>
              <w:t>No</w:t>
            </w:r>
          </w:p>
        </w:tc>
        <w:tc>
          <w:tcPr>
            <w:tcW w:w="1839" w:type="dxa"/>
            <w:shd w:val="clear" w:color="auto" w:fill="36424A"/>
          </w:tcPr>
          <w:p w14:paraId="5815017E" w14:textId="77777777" w:rsidR="0098672F" w:rsidRPr="004D4544" w:rsidRDefault="0098672F" w:rsidP="007542A8">
            <w:pPr>
              <w:rPr>
                <w:b/>
                <w:color w:val="B1B94B"/>
              </w:rPr>
            </w:pPr>
            <w:r w:rsidRPr="004D4544">
              <w:rPr>
                <w:b/>
                <w:color w:val="B1B94B"/>
              </w:rPr>
              <w:t>Incorrect</w:t>
            </w:r>
          </w:p>
        </w:tc>
      </w:tr>
    </w:tbl>
    <w:p w14:paraId="14C4CF6B" w14:textId="77777777" w:rsidR="0098672F" w:rsidRPr="004D4544" w:rsidRDefault="0098672F" w:rsidP="002256A0">
      <w:pPr>
        <w:pStyle w:val="BW-section-head"/>
      </w:pPr>
      <w:r w:rsidRPr="004D4544">
        <w:t xml:space="preserve">CORRECT TEXT FEEDBACK </w:t>
      </w:r>
      <w:r w:rsidRPr="004D4544">
        <w:rPr>
          <w:color w:val="808080"/>
        </w:rPr>
        <w:t>(50 words max)</w:t>
      </w:r>
    </w:p>
    <w:p w14:paraId="5D55EC0C" w14:textId="77777777" w:rsidR="0098672F" w:rsidRDefault="0098672F" w:rsidP="002256A0">
      <w:pPr>
        <w:pStyle w:val="Text"/>
      </w:pPr>
      <w:r>
        <w:t>That's right!</w:t>
      </w:r>
    </w:p>
    <w:p w14:paraId="444D80B2" w14:textId="77777777" w:rsidR="0042548F" w:rsidRDefault="0042548F" w:rsidP="002256A0">
      <w:pPr>
        <w:pStyle w:val="Text"/>
      </w:pPr>
      <w:r>
        <w:t xml:space="preserve">Water </w:t>
      </w:r>
      <w:r w:rsidR="00D347F8">
        <w:t>Ltd.</w:t>
      </w:r>
      <w:r>
        <w:t xml:space="preserve"> is</w:t>
      </w:r>
      <w:r w:rsidRPr="0042548F">
        <w:t xml:space="preserve"> leveraging its dominance in one market (i.e. the provision and water and waste water services as a monopoly undertaker) into the </w:t>
      </w:r>
      <w:r w:rsidR="00C2084A">
        <w:t xml:space="preserve">water testing </w:t>
      </w:r>
      <w:r w:rsidRPr="0042548F">
        <w:t xml:space="preserve">market of </w:t>
      </w:r>
      <w:r>
        <w:t xml:space="preserve">Lake </w:t>
      </w:r>
      <w:r w:rsidR="00D347F8">
        <w:t>Ltd.</w:t>
      </w:r>
      <w:r w:rsidRPr="0042548F">
        <w:t xml:space="preserve"> </w:t>
      </w:r>
    </w:p>
    <w:p w14:paraId="6C4EFB90" w14:textId="77777777" w:rsidR="0098672F" w:rsidRPr="004D4544" w:rsidRDefault="0042548F" w:rsidP="002256A0">
      <w:pPr>
        <w:pStyle w:val="Text"/>
      </w:pPr>
      <w:r>
        <w:t xml:space="preserve">Lake </w:t>
      </w:r>
      <w:r w:rsidR="00D347F8">
        <w:t>Ltd.</w:t>
      </w:r>
      <w:r>
        <w:t xml:space="preserve"> </w:t>
      </w:r>
      <w:r w:rsidRPr="0042548F">
        <w:t xml:space="preserve">is potentially </w:t>
      </w:r>
      <w:r w:rsidR="002C79C5" w:rsidRPr="0042548F">
        <w:t>gaining</w:t>
      </w:r>
      <w:r w:rsidRPr="0042548F">
        <w:t xml:space="preserve"> a significant advantage over its competitors by securing rates agreed between the parties that have not been market tested. This could have the effect of distorting competition</w:t>
      </w:r>
      <w:r w:rsidR="0098672F">
        <w:t>.</w:t>
      </w:r>
    </w:p>
    <w:p w14:paraId="2D15A76B" w14:textId="77777777" w:rsidR="0098672F" w:rsidRPr="004D4544" w:rsidRDefault="00701833" w:rsidP="002256A0">
      <w:pPr>
        <w:pStyle w:val="BW-section-head"/>
      </w:pPr>
      <w:r>
        <w:t>FAIL TEXT FEEDBACK</w:t>
      </w:r>
      <w:r w:rsidR="0098672F" w:rsidRPr="004D4544">
        <w:t xml:space="preserve"> </w:t>
      </w:r>
      <w:r w:rsidR="0098672F" w:rsidRPr="004D4544">
        <w:rPr>
          <w:color w:val="808080"/>
        </w:rPr>
        <w:t>(50 words max)</w:t>
      </w:r>
    </w:p>
    <w:p w14:paraId="32C48120" w14:textId="77777777" w:rsidR="0098672F" w:rsidRPr="004D4544" w:rsidRDefault="0098672F" w:rsidP="002256A0">
      <w:pPr>
        <w:pStyle w:val="Text"/>
      </w:pPr>
      <w:r>
        <w:t>Sorry, that's not right.</w:t>
      </w:r>
    </w:p>
    <w:p w14:paraId="379A6684" w14:textId="77777777" w:rsidR="0042548F" w:rsidRDefault="0042548F" w:rsidP="002256A0">
      <w:pPr>
        <w:pStyle w:val="Text"/>
      </w:pPr>
      <w:r>
        <w:t xml:space="preserve">Water </w:t>
      </w:r>
      <w:r w:rsidR="00D347F8">
        <w:t>Ltd.</w:t>
      </w:r>
      <w:r>
        <w:t xml:space="preserve"> is</w:t>
      </w:r>
      <w:r w:rsidRPr="0042548F">
        <w:t xml:space="preserve"> leveraging its dominance in one market (i.e. the provision and water and waste water services as a monopoly undertaker) into the </w:t>
      </w:r>
      <w:r w:rsidR="00C2084A">
        <w:t xml:space="preserve">water testing </w:t>
      </w:r>
      <w:r w:rsidRPr="0042548F">
        <w:t xml:space="preserve">market of </w:t>
      </w:r>
      <w:r>
        <w:t xml:space="preserve">Lake </w:t>
      </w:r>
      <w:r w:rsidR="00D347F8">
        <w:t>Ltd.</w:t>
      </w:r>
      <w:r w:rsidRPr="0042548F">
        <w:t xml:space="preserve"> </w:t>
      </w:r>
    </w:p>
    <w:p w14:paraId="395BB124" w14:textId="77777777" w:rsidR="0066149C" w:rsidRDefault="0042548F" w:rsidP="002256A0">
      <w:pPr>
        <w:pStyle w:val="Text"/>
      </w:pPr>
      <w:r>
        <w:t xml:space="preserve">Lake </w:t>
      </w:r>
      <w:r w:rsidR="00D347F8">
        <w:t>Ltd.</w:t>
      </w:r>
      <w:r>
        <w:t xml:space="preserve"> </w:t>
      </w:r>
      <w:r w:rsidRPr="0042548F">
        <w:t xml:space="preserve">is potentially </w:t>
      </w:r>
      <w:r w:rsidR="002C79C5" w:rsidRPr="0042548F">
        <w:t>gaining</w:t>
      </w:r>
      <w:r w:rsidRPr="0042548F">
        <w:t xml:space="preserve"> a significant advantage over its competitors by securing rates agreed between the parties that have not been market tested. This could have the effect of distorting competition</w:t>
      </w:r>
      <w:r>
        <w:t>.</w:t>
      </w:r>
    </w:p>
    <w:p w14:paraId="0DA78E18" w14:textId="77777777" w:rsidR="0042548F" w:rsidRPr="004D4544" w:rsidRDefault="0042548F" w:rsidP="002256A0">
      <w:pPr>
        <w:pStyle w:val="Heading2"/>
      </w:pPr>
      <w:bookmarkStart w:id="44" w:name="_Toc473043506"/>
      <w:r w:rsidRPr="004D4544">
        <w:lastRenderedPageBreak/>
        <w:t xml:space="preserve">SCREEN </w:t>
      </w:r>
      <w:r>
        <w:rPr>
          <w:color w:val="FFFFFF"/>
        </w:rPr>
        <w:t>04_130</w:t>
      </w:r>
      <w:bookmarkEnd w:id="44"/>
    </w:p>
    <w:p w14:paraId="7002E44A" w14:textId="77777777" w:rsidR="0042548F" w:rsidRPr="004D4544" w:rsidRDefault="0042548F" w:rsidP="002256A0">
      <w:pPr>
        <w:pStyle w:val="BW-screentype"/>
      </w:pPr>
      <w:r w:rsidRPr="004D4544">
        <w:t xml:space="preserve">SCREEN TYPE: Multiple choice question </w:t>
      </w:r>
    </w:p>
    <w:p w14:paraId="39FCE637" w14:textId="77777777" w:rsidR="0042548F" w:rsidRPr="00B206C1" w:rsidRDefault="0042548F" w:rsidP="002256A0">
      <w:pPr>
        <w:pStyle w:val="BW-section-head"/>
      </w:pPr>
      <w:r w:rsidRPr="00B206C1">
        <w:t>DESCRIPTION</w:t>
      </w:r>
    </w:p>
    <w:p w14:paraId="3618A539" w14:textId="77777777" w:rsidR="0042548F" w:rsidRPr="00A7038C" w:rsidRDefault="0042548F" w:rsidP="00BC2582">
      <w:r w:rsidRPr="00A7038C">
        <w:t>The learner answers a question by choosing an option or options from a list and receives different feedback for correct, incorrect and (optionally) partially correct answers.</w:t>
      </w:r>
    </w:p>
    <w:p w14:paraId="6A873BFE" w14:textId="77777777" w:rsidR="0042548F" w:rsidRPr="00C94716" w:rsidRDefault="0042548F" w:rsidP="00BC2582">
      <w:r w:rsidRPr="00C94716">
        <w:t>Example layout:</w:t>
      </w:r>
    </w:p>
    <w:p w14:paraId="611579A1" w14:textId="77777777" w:rsidR="0042548F" w:rsidRDefault="00B941ED" w:rsidP="00BC2582">
      <w:r>
        <w:rPr>
          <w:bdr w:val="single" w:sz="8" w:space="0" w:color="7F7F7F"/>
          <w:lang w:eastAsia="x-none"/>
        </w:rPr>
        <w:pict w14:anchorId="11FA8ACB">
          <v:shape id="_x0000_i1051" type="#_x0000_t75" style="width:235.15pt;height:148.55pt">
            <v:imagedata r:id="rId40" o:title="stw971_mcq_01_a"/>
          </v:shape>
        </w:pict>
      </w:r>
    </w:p>
    <w:p w14:paraId="0FE80715" w14:textId="77777777" w:rsidR="0042548F" w:rsidRPr="0098672F" w:rsidRDefault="0042548F" w:rsidP="00BC2582">
      <w:r w:rsidRPr="0098672F">
        <w:t xml:space="preserve">Use stock image </w:t>
      </w:r>
    </w:p>
    <w:p w14:paraId="53647231" w14:textId="77777777" w:rsidR="0042548F" w:rsidRPr="00B206C1" w:rsidRDefault="0042548F" w:rsidP="002256A0">
      <w:pPr>
        <w:pStyle w:val="BW-section-head"/>
      </w:pPr>
      <w:r w:rsidRPr="00B206C1">
        <w:t>SCREEN TITLE</w:t>
      </w:r>
    </w:p>
    <w:p w14:paraId="4F7D992B" w14:textId="77777777" w:rsidR="0042548F" w:rsidRPr="00157AF1" w:rsidRDefault="0042548F" w:rsidP="002256A0">
      <w:pPr>
        <w:pStyle w:val="Text"/>
      </w:pPr>
      <w:r w:rsidRPr="00157AF1">
        <w:t>What if…</w:t>
      </w:r>
    </w:p>
    <w:p w14:paraId="2069D885" w14:textId="77777777" w:rsidR="0042548F" w:rsidRPr="00B206C1" w:rsidRDefault="0042548F" w:rsidP="002256A0">
      <w:pPr>
        <w:pStyle w:val="BW-section-head"/>
      </w:pPr>
      <w:r w:rsidRPr="00B206C1">
        <w:t xml:space="preserve">QUESTION TEXT </w:t>
      </w:r>
      <w:r w:rsidRPr="002256A0">
        <w:t>(30 words max)</w:t>
      </w:r>
    </w:p>
    <w:p w14:paraId="17A42E40" w14:textId="77777777" w:rsidR="0042548F" w:rsidRPr="0042548F" w:rsidRDefault="0042548F" w:rsidP="002256A0">
      <w:pPr>
        <w:pStyle w:val="Text"/>
      </w:pPr>
      <w:r>
        <w:t>Lake</w:t>
      </w:r>
      <w:r w:rsidRPr="0042548F">
        <w:t xml:space="preserve"> </w:t>
      </w:r>
      <w:r w:rsidR="00D347F8">
        <w:t>Ltd.</w:t>
      </w:r>
      <w:r>
        <w:t xml:space="preserve"> </w:t>
      </w:r>
      <w:r w:rsidRPr="0042548F">
        <w:t>is also keen to expand its business into waste water treatment and</w:t>
      </w:r>
      <w:r w:rsidR="00BB7B3B">
        <w:t xml:space="preserve"> to </w:t>
      </w:r>
      <w:r w:rsidRPr="0042548F">
        <w:t>offer services to industrial customers to treat their trade effluent.</w:t>
      </w:r>
    </w:p>
    <w:p w14:paraId="108F0F1D" w14:textId="77777777" w:rsidR="0042548F" w:rsidRPr="0042548F" w:rsidRDefault="002C79C5" w:rsidP="002256A0">
      <w:pPr>
        <w:pStyle w:val="Text"/>
      </w:pPr>
      <w:r>
        <w:t>T</w:t>
      </w:r>
      <w:r w:rsidR="0042548F" w:rsidRPr="0042548F">
        <w:t>o ensure</w:t>
      </w:r>
      <w:r w:rsidR="00D347F8">
        <w:t xml:space="preserve"> that</w:t>
      </w:r>
      <w:r w:rsidR="0042548F" w:rsidRPr="0042548F">
        <w:t xml:space="preserve"> it provides the best service to customers and </w:t>
      </w:r>
      <w:r w:rsidR="00D347F8">
        <w:t xml:space="preserve">that </w:t>
      </w:r>
      <w:r w:rsidR="0042548F" w:rsidRPr="0042548F">
        <w:t>the business grows</w:t>
      </w:r>
      <w:r w:rsidR="00D347F8">
        <w:t>,</w:t>
      </w:r>
      <w:r w:rsidR="0042548F" w:rsidRPr="0042548F">
        <w:t xml:space="preserve"> it asks </w:t>
      </w:r>
      <w:r w:rsidR="0042548F">
        <w:t xml:space="preserve">Water </w:t>
      </w:r>
      <w:r w:rsidR="00D347F8">
        <w:t>Ltd.</w:t>
      </w:r>
      <w:r w:rsidR="0042548F">
        <w:t xml:space="preserve"> </w:t>
      </w:r>
      <w:r w:rsidR="0042548F" w:rsidRPr="0042548F">
        <w:t>to provide some technical expertise</w:t>
      </w:r>
      <w:r w:rsidR="00D347F8">
        <w:t>,</w:t>
      </w:r>
      <w:r w:rsidR="0042548F" w:rsidRPr="0042548F">
        <w:t xml:space="preserve"> as well </w:t>
      </w:r>
      <w:r w:rsidR="00D347F8">
        <w:t>giving them</w:t>
      </w:r>
      <w:r w:rsidR="0042548F" w:rsidRPr="0042548F">
        <w:t xml:space="preserve"> access to its technical working groups </w:t>
      </w:r>
      <w:r w:rsidR="00D347F8">
        <w:t xml:space="preserve">to help </w:t>
      </w:r>
      <w:r w:rsidR="0042548F" w:rsidRPr="0042548F">
        <w:t xml:space="preserve">develop its practices. </w:t>
      </w:r>
    </w:p>
    <w:p w14:paraId="5B439869" w14:textId="77777777" w:rsidR="0042548F" w:rsidRPr="004D4544" w:rsidRDefault="0042548F" w:rsidP="002256A0">
      <w:pPr>
        <w:pStyle w:val="Text"/>
      </w:pPr>
      <w:r w:rsidRPr="0042548F">
        <w:t>Should this arrangement cause any concerns from a competition law perspective?</w:t>
      </w:r>
    </w:p>
    <w:p w14:paraId="4B3ADBEB" w14:textId="77777777" w:rsidR="0042548F" w:rsidRPr="00B206C1" w:rsidRDefault="0042548F" w:rsidP="002256A0">
      <w:pPr>
        <w:pStyle w:val="BW-section-head"/>
      </w:pPr>
      <w:r w:rsidRPr="00B206C1">
        <w:t>PROMPT</w:t>
      </w:r>
    </w:p>
    <w:p w14:paraId="2C13B62A" w14:textId="77777777" w:rsidR="0042548F" w:rsidRPr="00A7038C" w:rsidRDefault="0042548F" w:rsidP="002256A0">
      <w:pPr>
        <w:pStyle w:val="Text"/>
      </w:pPr>
      <w:r w:rsidRPr="00A7038C">
        <w:t>Select your answer, then Confirm.</w:t>
      </w:r>
    </w:p>
    <w:p w14:paraId="0B404366" w14:textId="77777777" w:rsidR="0042548F" w:rsidRPr="004D4544" w:rsidRDefault="0042548F" w:rsidP="002256A0">
      <w:pPr>
        <w:pStyle w:val="BW-section-head"/>
      </w:pPr>
      <w:r w:rsidRPr="004D4544">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9"/>
        <w:gridCol w:w="7250"/>
        <w:gridCol w:w="1839"/>
      </w:tblGrid>
      <w:tr w:rsidR="0042548F" w:rsidRPr="004D4544" w14:paraId="0CED8296" w14:textId="77777777" w:rsidTr="007542A8">
        <w:trPr>
          <w:trHeight w:val="70"/>
        </w:trPr>
        <w:tc>
          <w:tcPr>
            <w:tcW w:w="609" w:type="dxa"/>
            <w:shd w:val="clear" w:color="auto" w:fill="36424A"/>
          </w:tcPr>
          <w:p w14:paraId="3B66673D" w14:textId="77777777" w:rsidR="0042548F" w:rsidRPr="004D4544" w:rsidRDefault="0042548F" w:rsidP="007542A8">
            <w:pPr>
              <w:jc w:val="center"/>
              <w:rPr>
                <w:b/>
                <w:color w:val="FFFFFF"/>
              </w:rPr>
            </w:pPr>
            <w:r w:rsidRPr="004D4544">
              <w:rPr>
                <w:b/>
                <w:color w:val="FFFFFF"/>
              </w:rPr>
              <w:t>1</w:t>
            </w:r>
          </w:p>
        </w:tc>
        <w:tc>
          <w:tcPr>
            <w:tcW w:w="7250" w:type="dxa"/>
          </w:tcPr>
          <w:p w14:paraId="62935810" w14:textId="77777777" w:rsidR="0042548F" w:rsidRPr="004D4544" w:rsidRDefault="0042548F" w:rsidP="002256A0">
            <w:pPr>
              <w:pStyle w:val="Text"/>
            </w:pPr>
            <w:r>
              <w:t>Yes</w:t>
            </w:r>
          </w:p>
        </w:tc>
        <w:tc>
          <w:tcPr>
            <w:tcW w:w="1839" w:type="dxa"/>
            <w:shd w:val="clear" w:color="auto" w:fill="36424A"/>
          </w:tcPr>
          <w:p w14:paraId="49A653E6" w14:textId="77777777" w:rsidR="0042548F" w:rsidRPr="004D4544" w:rsidRDefault="0042548F" w:rsidP="007542A8">
            <w:pPr>
              <w:rPr>
                <w:b/>
                <w:color w:val="B1B94B"/>
              </w:rPr>
            </w:pPr>
            <w:r>
              <w:rPr>
                <w:b/>
                <w:color w:val="B1B94B"/>
              </w:rPr>
              <w:t>Correct</w:t>
            </w:r>
          </w:p>
        </w:tc>
      </w:tr>
      <w:tr w:rsidR="0042548F" w:rsidRPr="004D4544" w14:paraId="7636A656" w14:textId="77777777" w:rsidTr="007542A8">
        <w:tc>
          <w:tcPr>
            <w:tcW w:w="609" w:type="dxa"/>
            <w:shd w:val="clear" w:color="auto" w:fill="36424A"/>
          </w:tcPr>
          <w:p w14:paraId="0EB77AC7" w14:textId="77777777" w:rsidR="0042548F" w:rsidRPr="004D4544" w:rsidRDefault="0042548F" w:rsidP="007542A8">
            <w:pPr>
              <w:jc w:val="center"/>
              <w:rPr>
                <w:b/>
                <w:color w:val="FFFFFF"/>
              </w:rPr>
            </w:pPr>
            <w:r w:rsidRPr="004D4544">
              <w:rPr>
                <w:b/>
                <w:color w:val="FFFFFF"/>
              </w:rPr>
              <w:t>2</w:t>
            </w:r>
          </w:p>
        </w:tc>
        <w:tc>
          <w:tcPr>
            <w:tcW w:w="7250" w:type="dxa"/>
          </w:tcPr>
          <w:p w14:paraId="2FEDE64E" w14:textId="77777777" w:rsidR="0042548F" w:rsidRPr="004D4544" w:rsidRDefault="0042548F" w:rsidP="002256A0">
            <w:pPr>
              <w:pStyle w:val="Text"/>
            </w:pPr>
            <w:r>
              <w:t>No</w:t>
            </w:r>
          </w:p>
        </w:tc>
        <w:tc>
          <w:tcPr>
            <w:tcW w:w="1839" w:type="dxa"/>
            <w:shd w:val="clear" w:color="auto" w:fill="36424A"/>
          </w:tcPr>
          <w:p w14:paraId="54A91926" w14:textId="77777777" w:rsidR="0042548F" w:rsidRPr="004D4544" w:rsidRDefault="0042548F" w:rsidP="007542A8">
            <w:pPr>
              <w:rPr>
                <w:b/>
                <w:color w:val="B1B94B"/>
              </w:rPr>
            </w:pPr>
            <w:r w:rsidRPr="004D4544">
              <w:rPr>
                <w:b/>
                <w:color w:val="B1B94B"/>
              </w:rPr>
              <w:t>Incorrect</w:t>
            </w:r>
          </w:p>
        </w:tc>
      </w:tr>
    </w:tbl>
    <w:p w14:paraId="299821C9" w14:textId="77777777" w:rsidR="0042548F" w:rsidRPr="00B206C1" w:rsidRDefault="0042548F" w:rsidP="002256A0">
      <w:pPr>
        <w:pStyle w:val="BW-section-head"/>
      </w:pPr>
      <w:r w:rsidRPr="00B206C1">
        <w:t xml:space="preserve">CORRECT TEXT FEEDBACK </w:t>
      </w:r>
      <w:r w:rsidRPr="002256A0">
        <w:t>(50 words max)</w:t>
      </w:r>
    </w:p>
    <w:p w14:paraId="4C54EF44" w14:textId="77777777" w:rsidR="0042548F" w:rsidRDefault="0042548F" w:rsidP="002256A0">
      <w:pPr>
        <w:pStyle w:val="Text"/>
      </w:pPr>
      <w:r>
        <w:t>That's right!</w:t>
      </w:r>
    </w:p>
    <w:p w14:paraId="716BD5F9" w14:textId="77777777" w:rsidR="0042548F" w:rsidRDefault="0042548F" w:rsidP="002256A0">
      <w:pPr>
        <w:pStyle w:val="Text"/>
      </w:pPr>
      <w:r>
        <w:t xml:space="preserve">Water </w:t>
      </w:r>
      <w:r w:rsidR="00D347F8">
        <w:t>Ltd.</w:t>
      </w:r>
      <w:r w:rsidRPr="0042548F">
        <w:t xml:space="preserve"> may still be seen as leveraging their dominance in another market for </w:t>
      </w:r>
      <w:r>
        <w:t xml:space="preserve">Lake </w:t>
      </w:r>
      <w:r w:rsidR="00D347F8">
        <w:t>Ltd.</w:t>
      </w:r>
      <w:r w:rsidRPr="0042548F">
        <w:t>, as they are sharing expertise, resource and knowledge.</w:t>
      </w:r>
    </w:p>
    <w:p w14:paraId="50FC9C3B" w14:textId="77777777" w:rsidR="0042548F" w:rsidRPr="00B206C1" w:rsidRDefault="0042548F" w:rsidP="00B206C1">
      <w:pPr>
        <w:pStyle w:val="BW-section-head"/>
      </w:pPr>
      <w:r w:rsidRPr="00B206C1">
        <w:t>END OF TOPIC PROMPT</w:t>
      </w:r>
    </w:p>
    <w:p w14:paraId="06025722" w14:textId="77777777" w:rsidR="0042548F" w:rsidRDefault="0042548F" w:rsidP="002256A0">
      <w:pPr>
        <w:pStyle w:val="Text"/>
      </w:pPr>
      <w:r>
        <w:t>You have now completed this topic. Go to the menu and select another topic.</w:t>
      </w:r>
    </w:p>
    <w:p w14:paraId="22D562B5" w14:textId="77777777" w:rsidR="0042548F" w:rsidRPr="00B206C1" w:rsidRDefault="00701833" w:rsidP="002256A0">
      <w:pPr>
        <w:pStyle w:val="BW-section-head"/>
      </w:pPr>
      <w:r>
        <w:t>FAIL TEXT FEEDBACK</w:t>
      </w:r>
      <w:r w:rsidR="0042548F" w:rsidRPr="00B206C1">
        <w:t xml:space="preserve"> </w:t>
      </w:r>
      <w:r w:rsidR="0042548F" w:rsidRPr="002256A0">
        <w:t>(50 words max)</w:t>
      </w:r>
    </w:p>
    <w:p w14:paraId="6F388BCC" w14:textId="77777777" w:rsidR="0042548F" w:rsidRPr="004D4544" w:rsidRDefault="0042548F" w:rsidP="002256A0">
      <w:pPr>
        <w:pStyle w:val="Text"/>
      </w:pPr>
      <w:r>
        <w:t>Sorry, that's not right.</w:t>
      </w:r>
    </w:p>
    <w:p w14:paraId="67580D57" w14:textId="77777777" w:rsidR="0042548F" w:rsidRPr="004D4544" w:rsidRDefault="0042548F" w:rsidP="002256A0">
      <w:pPr>
        <w:pStyle w:val="Text"/>
      </w:pPr>
      <w:r>
        <w:t xml:space="preserve">Water </w:t>
      </w:r>
      <w:r w:rsidR="00D347F8">
        <w:t>Ltd.</w:t>
      </w:r>
      <w:r w:rsidRPr="0042548F">
        <w:t xml:space="preserve"> may still be seen as leveraging their dominance in another market for </w:t>
      </w:r>
      <w:r>
        <w:t xml:space="preserve">Lake </w:t>
      </w:r>
      <w:r w:rsidR="00D347F8">
        <w:t>Ltd.</w:t>
      </w:r>
      <w:r w:rsidRPr="0042548F">
        <w:t>, as they are sharing expertise, resource and knowledge.</w:t>
      </w:r>
    </w:p>
    <w:p w14:paraId="3804A2BD" w14:textId="77777777" w:rsidR="0042548F" w:rsidRPr="00B206C1" w:rsidRDefault="0042548F" w:rsidP="00B206C1">
      <w:pPr>
        <w:pStyle w:val="BW-section-head"/>
      </w:pPr>
      <w:r w:rsidRPr="00B206C1">
        <w:t>END OF TOPIC PROMPT</w:t>
      </w:r>
    </w:p>
    <w:p w14:paraId="24E40839" w14:textId="77777777" w:rsidR="0042548F" w:rsidRDefault="0042548F" w:rsidP="002256A0">
      <w:pPr>
        <w:pStyle w:val="Text"/>
      </w:pPr>
      <w:r>
        <w:t>You have now completed this topic. Go to the menu and select another topic.</w:t>
      </w:r>
    </w:p>
    <w:p w14:paraId="5B1C4B32" w14:textId="77777777" w:rsidR="009C0773" w:rsidRDefault="009C0773" w:rsidP="009C0773">
      <w:pPr>
        <w:pStyle w:val="Heading1"/>
      </w:pPr>
      <w:bookmarkStart w:id="45" w:name="_Toc465760139"/>
      <w:bookmarkStart w:id="46" w:name="_Toc473043507"/>
      <w:r>
        <w:lastRenderedPageBreak/>
        <w:t xml:space="preserve">Topic 5: </w:t>
      </w:r>
      <w:bookmarkEnd w:id="45"/>
      <w:r w:rsidR="0042548F" w:rsidRPr="005E5749">
        <w:t>Anti-competitive agreements</w:t>
      </w:r>
      <w:bookmarkEnd w:id="46"/>
    </w:p>
    <w:p w14:paraId="677DAADB" w14:textId="77777777" w:rsidR="009C0773" w:rsidRPr="004D4544" w:rsidRDefault="009C0773" w:rsidP="00B206C1">
      <w:pPr>
        <w:pStyle w:val="Heading2"/>
        <w:pageBreakBefore w:val="0"/>
      </w:pPr>
      <w:bookmarkStart w:id="47" w:name="_Toc465760140"/>
      <w:bookmarkStart w:id="48" w:name="_Toc473043508"/>
      <w:r w:rsidRPr="004D4544">
        <w:t xml:space="preserve">SCREEN </w:t>
      </w:r>
      <w:r>
        <w:rPr>
          <w:color w:val="FFFFFF"/>
        </w:rPr>
        <w:t>05_100</w:t>
      </w:r>
      <w:bookmarkEnd w:id="47"/>
      <w:bookmarkEnd w:id="48"/>
    </w:p>
    <w:p w14:paraId="5B1090C3" w14:textId="77777777" w:rsidR="009C0773" w:rsidRPr="004D4544" w:rsidRDefault="009C0773" w:rsidP="002256A0">
      <w:pPr>
        <w:pStyle w:val="BW-screentype"/>
      </w:pPr>
      <w:r w:rsidRPr="004D4544">
        <w:t xml:space="preserve">SCREEN TYPE: </w:t>
      </w:r>
      <w:r w:rsidR="00343E42">
        <w:t>Hotspot</w:t>
      </w:r>
      <w:r w:rsidRPr="004D4544">
        <w:t xml:space="preserve"> reveal</w:t>
      </w:r>
    </w:p>
    <w:p w14:paraId="258E76B0" w14:textId="77777777" w:rsidR="009C0773" w:rsidRPr="004D4544" w:rsidRDefault="009C0773" w:rsidP="002256A0">
      <w:pPr>
        <w:pStyle w:val="BW-section-head"/>
      </w:pPr>
      <w:r w:rsidRPr="004D4544">
        <w:t>DESCRIPTION</w:t>
      </w:r>
    </w:p>
    <w:p w14:paraId="656BFC5A" w14:textId="77777777" w:rsidR="00343E42" w:rsidRDefault="00343E42" w:rsidP="00BC2582">
      <w:pPr>
        <w:rPr>
          <w:noProof/>
          <w:lang w:eastAsia="en-GB"/>
        </w:rPr>
      </w:pPr>
      <w:r>
        <w:rPr>
          <w:noProof/>
          <w:lang w:eastAsia="en-GB"/>
        </w:rPr>
        <w:t>The learner selects parts of the diagram to reveal more information.</w:t>
      </w:r>
    </w:p>
    <w:p w14:paraId="7ABCEE4B" w14:textId="77777777" w:rsidR="00201F96" w:rsidRDefault="00201F96" w:rsidP="002256A0">
      <w:pPr>
        <w:pStyle w:val="BW-section-head"/>
      </w:pPr>
      <w:r>
        <w:t>IMAGE</w:t>
      </w:r>
    </w:p>
    <w:p w14:paraId="3D0EBF23" w14:textId="77777777" w:rsidR="00386975" w:rsidRPr="00D5230A" w:rsidRDefault="00386975" w:rsidP="00BC2582">
      <w:r w:rsidRPr="00D5230A">
        <w:t>Recreate the following diagram:</w:t>
      </w:r>
    </w:p>
    <w:p w14:paraId="79C78059" w14:textId="77777777" w:rsidR="009C0773" w:rsidRDefault="00B941ED" w:rsidP="00BC2582">
      <w:r>
        <w:pict w14:anchorId="6C2896EB">
          <v:shape id="_x0000_i1052" type="#_x0000_t75" style="width:226.05pt;height:115.75pt;mso-position-horizontal-relative:char;mso-position-vertical-relative:line">
            <v:imagedata r:id="rId41" o:title=""/>
          </v:shape>
        </w:pict>
      </w:r>
    </w:p>
    <w:p w14:paraId="7593BFFA" w14:textId="77777777" w:rsidR="00201F96" w:rsidRPr="00201F96" w:rsidRDefault="00201F96" w:rsidP="00BC2582">
      <w:pPr>
        <w:rPr>
          <w:szCs w:val="20"/>
        </w:rPr>
      </w:pPr>
      <w:r w:rsidRPr="00201F96">
        <w:t>*</w:t>
      </w:r>
      <w:r>
        <w:t>Build note -</w:t>
      </w:r>
      <w:r w:rsidRPr="00201F96">
        <w:t xml:space="preserve"> the fourth step does not have a hotspot - see below</w:t>
      </w:r>
    </w:p>
    <w:p w14:paraId="4038DE85" w14:textId="77777777" w:rsidR="0066149C" w:rsidRDefault="0066149C" w:rsidP="002256A0">
      <w:pPr>
        <w:pStyle w:val="BW-section-head"/>
      </w:pPr>
      <w:r>
        <w:t>SCREEN TITLE</w:t>
      </w:r>
    </w:p>
    <w:p w14:paraId="60BD622A" w14:textId="77777777" w:rsidR="0066149C" w:rsidRDefault="0066149C" w:rsidP="002256A0">
      <w:pPr>
        <w:pStyle w:val="Text"/>
        <w:rPr>
          <w:b/>
          <w:color w:val="595959"/>
          <w:u w:val="single"/>
        </w:rPr>
      </w:pPr>
      <w:r>
        <w:t>What is an anti-competitive agreement</w:t>
      </w:r>
      <w:r w:rsidRPr="0066149C">
        <w:t>?</w:t>
      </w:r>
    </w:p>
    <w:p w14:paraId="5C6BDAE5" w14:textId="77777777" w:rsidR="0066149C" w:rsidRDefault="00343E42" w:rsidP="002256A0">
      <w:pPr>
        <w:pStyle w:val="BW-section-head"/>
      </w:pPr>
      <w:r>
        <w:t>HOTSPOT</w:t>
      </w:r>
      <w:r w:rsidR="0066149C">
        <w:t xml:space="preserve"> 1</w:t>
      </w:r>
    </w:p>
    <w:p w14:paraId="30B963C6" w14:textId="77777777" w:rsidR="0066149C" w:rsidRDefault="00EA585B" w:rsidP="00BC2582">
      <w:r>
        <w:t xml:space="preserve">An AGREEMENT </w:t>
      </w:r>
    </w:p>
    <w:p w14:paraId="533581F0" w14:textId="77777777" w:rsidR="0066149C" w:rsidRDefault="00343E42" w:rsidP="002256A0">
      <w:pPr>
        <w:pStyle w:val="BW-section-head"/>
      </w:pPr>
      <w:r>
        <w:t>HOTSPOT</w:t>
      </w:r>
      <w:r w:rsidR="0066149C">
        <w:t xml:space="preserve"> 2</w:t>
      </w:r>
    </w:p>
    <w:p w14:paraId="46C6BA51" w14:textId="77777777" w:rsidR="0066149C" w:rsidRDefault="00EA585B" w:rsidP="002256A0">
      <w:r>
        <w:t>or CONCERTED PRACTICE</w:t>
      </w:r>
    </w:p>
    <w:p w14:paraId="50E67F01" w14:textId="77777777" w:rsidR="0066149C" w:rsidRDefault="00343E42" w:rsidP="002256A0">
      <w:pPr>
        <w:pStyle w:val="BW-section-head"/>
      </w:pPr>
      <w:r>
        <w:t>HOTSPOT</w:t>
      </w:r>
      <w:r w:rsidR="0066149C">
        <w:t xml:space="preserve"> 3</w:t>
      </w:r>
    </w:p>
    <w:p w14:paraId="35A33171" w14:textId="77777777" w:rsidR="0066149C" w:rsidRDefault="00EA585B" w:rsidP="00BC2582">
      <w:r>
        <w:t>between TWO OR MORE COMPANIES</w:t>
      </w:r>
    </w:p>
    <w:p w14:paraId="50AC7AFD" w14:textId="77777777" w:rsidR="0066149C" w:rsidRDefault="00343E42" w:rsidP="002256A0">
      <w:pPr>
        <w:pStyle w:val="BW-section-head"/>
      </w:pPr>
      <w:r>
        <w:t>HOTSPOT</w:t>
      </w:r>
      <w:r w:rsidR="0066149C">
        <w:t xml:space="preserve"> 4</w:t>
      </w:r>
    </w:p>
    <w:p w14:paraId="03F72BEF" w14:textId="77777777" w:rsidR="0066149C" w:rsidRDefault="00EA585B" w:rsidP="002256A0">
      <w:r>
        <w:t xml:space="preserve">which may AFFECT TRADE </w:t>
      </w:r>
    </w:p>
    <w:p w14:paraId="3C5D1224" w14:textId="77777777" w:rsidR="00EA585B" w:rsidRDefault="00343E42" w:rsidP="002256A0">
      <w:pPr>
        <w:pStyle w:val="BW-section-head"/>
      </w:pPr>
      <w:r>
        <w:t>HOTSPOT 5</w:t>
      </w:r>
    </w:p>
    <w:p w14:paraId="598DD042" w14:textId="77777777" w:rsidR="00EA585B" w:rsidRDefault="00EA585B" w:rsidP="002256A0">
      <w:r>
        <w:t>T</w:t>
      </w:r>
      <w:r w:rsidRPr="00EA585B">
        <w:t>he RESTRICTION, PREVENTION OR DISTORTION of competition</w:t>
      </w:r>
    </w:p>
    <w:p w14:paraId="307B645F" w14:textId="77777777" w:rsidR="0066149C" w:rsidRDefault="0066149C" w:rsidP="002256A0">
      <w:pPr>
        <w:pStyle w:val="BW-section-head"/>
        <w:rPr>
          <w:color w:val="808080"/>
        </w:rPr>
      </w:pPr>
      <w:r w:rsidRPr="004D4544">
        <w:t xml:space="preserve">OPENING TEXT </w:t>
      </w:r>
      <w:r>
        <w:rPr>
          <w:color w:val="808080"/>
        </w:rPr>
        <w:t>(30 words max)</w:t>
      </w:r>
    </w:p>
    <w:p w14:paraId="08C655AD" w14:textId="77777777" w:rsidR="0066149C" w:rsidRDefault="00EA585B" w:rsidP="002256A0">
      <w:pPr>
        <w:pStyle w:val="Text"/>
      </w:pPr>
      <w:r>
        <w:t xml:space="preserve">Here's the definition </w:t>
      </w:r>
      <w:r w:rsidR="00310FAD">
        <w:t>of</w:t>
      </w:r>
      <w:r>
        <w:t xml:space="preserve"> an anti-competitive agreement</w:t>
      </w:r>
      <w:r w:rsidR="0066149C">
        <w:t>.</w:t>
      </w:r>
    </w:p>
    <w:p w14:paraId="3BD17410" w14:textId="77777777" w:rsidR="0066149C" w:rsidRPr="0087307E" w:rsidRDefault="0066149C" w:rsidP="002256A0">
      <w:pPr>
        <w:pStyle w:val="BW-section-head"/>
      </w:pPr>
      <w:r w:rsidRPr="0087307E">
        <w:t>PROMPT</w:t>
      </w:r>
    </w:p>
    <w:p w14:paraId="6D5E55B6" w14:textId="77777777" w:rsidR="0066149C" w:rsidRPr="004D4544" w:rsidRDefault="0066149C" w:rsidP="002256A0">
      <w:pPr>
        <w:pStyle w:val="Text"/>
      </w:pPr>
      <w:r w:rsidRPr="0087307E">
        <w:t xml:space="preserve">Select </w:t>
      </w:r>
      <w:r>
        <w:t xml:space="preserve">each </w:t>
      </w:r>
      <w:r w:rsidR="00EA585B">
        <w:t>part of the definition</w:t>
      </w:r>
      <w:r w:rsidRPr="0087307E">
        <w:t xml:space="preserve"> to find out </w:t>
      </w:r>
      <w:r>
        <w:t>more.</w:t>
      </w:r>
    </w:p>
    <w:p w14:paraId="570B2765" w14:textId="77777777" w:rsidR="0066149C" w:rsidRPr="004D4544" w:rsidRDefault="00201F96" w:rsidP="002256A0">
      <w:pPr>
        <w:pStyle w:val="BW-section-head"/>
      </w:pPr>
      <w:r>
        <w:t>HOTSPOT</w:t>
      </w:r>
      <w:r w:rsidR="0066149C" w:rsidRPr="004D4544">
        <w:t xml:space="preserve"> 1 </w:t>
      </w:r>
      <w:r w:rsidR="00D96172">
        <w:t xml:space="preserve">TEXT </w:t>
      </w:r>
      <w:r w:rsidR="0066149C" w:rsidRPr="004D4544">
        <w:rPr>
          <w:color w:val="808080"/>
        </w:rPr>
        <w:t>(50 words max)</w:t>
      </w:r>
    </w:p>
    <w:p w14:paraId="61F32654" w14:textId="77777777" w:rsidR="0066149C" w:rsidRPr="009641C9" w:rsidRDefault="00EA585B" w:rsidP="002256A0">
      <w:pPr>
        <w:pStyle w:val="Text"/>
      </w:pPr>
      <w:r w:rsidRPr="00EA585B">
        <w:t>An agreement</w:t>
      </w:r>
      <w:r w:rsidR="00310FAD">
        <w:t xml:space="preserve"> can be in writing or made orally.</w:t>
      </w:r>
    </w:p>
    <w:p w14:paraId="48126026" w14:textId="77777777" w:rsidR="0066149C" w:rsidRPr="004D4544" w:rsidRDefault="00201F96" w:rsidP="002256A0">
      <w:pPr>
        <w:pStyle w:val="BW-section-head"/>
      </w:pPr>
      <w:r>
        <w:t>HOTSPOT</w:t>
      </w:r>
      <w:r w:rsidRPr="004D4544">
        <w:t xml:space="preserve"> </w:t>
      </w:r>
      <w:r w:rsidR="0066149C">
        <w:t>2</w:t>
      </w:r>
      <w:r w:rsidR="0066149C" w:rsidRPr="004D4544">
        <w:t xml:space="preserve"> </w:t>
      </w:r>
      <w:r w:rsidR="00D96172">
        <w:t xml:space="preserve">TEXT </w:t>
      </w:r>
      <w:r w:rsidR="0066149C" w:rsidRPr="004D4544">
        <w:rPr>
          <w:color w:val="808080"/>
        </w:rPr>
        <w:t>(50 words max)</w:t>
      </w:r>
    </w:p>
    <w:p w14:paraId="03FF6069" w14:textId="77777777" w:rsidR="0066149C" w:rsidRDefault="00820AAB" w:rsidP="002256A0">
      <w:pPr>
        <w:pStyle w:val="Text"/>
      </w:pPr>
      <w:r>
        <w:t xml:space="preserve">A concerted practice is </w:t>
      </w:r>
      <w:r w:rsidR="00EA585B" w:rsidRPr="00EA585B">
        <w:t>a looser form of an agreement</w:t>
      </w:r>
      <w:r>
        <w:t xml:space="preserve"> involving </w:t>
      </w:r>
      <w:r w:rsidR="00EA585B" w:rsidRPr="00EA585B">
        <w:t xml:space="preserve">direct or indirect contact between </w:t>
      </w:r>
      <w:r>
        <w:t xml:space="preserve">associated </w:t>
      </w:r>
      <w:r w:rsidR="00EA585B" w:rsidRPr="00EA585B">
        <w:t>companies</w:t>
      </w:r>
      <w:r>
        <w:t>,</w:t>
      </w:r>
      <w:r w:rsidR="00EA585B" w:rsidRPr="00EA585B">
        <w:t xml:space="preserve"> which </w:t>
      </w:r>
      <w:r>
        <w:t>i</w:t>
      </w:r>
      <w:r w:rsidR="009E0D60">
        <w:t>nfluences</w:t>
      </w:r>
      <w:r w:rsidR="00EA585B" w:rsidRPr="00EA585B">
        <w:t xml:space="preserve"> </w:t>
      </w:r>
      <w:r w:rsidR="00A06940" w:rsidRPr="00EA585B">
        <w:t>com</w:t>
      </w:r>
      <w:r w:rsidR="009E0D60">
        <w:t>mercial</w:t>
      </w:r>
      <w:r w:rsidR="00A06940" w:rsidRPr="00EA585B">
        <w:t xml:space="preserve"> </w:t>
      </w:r>
      <w:r w:rsidR="00EA585B" w:rsidRPr="00EA585B">
        <w:t xml:space="preserve">conduct. </w:t>
      </w:r>
      <w:r w:rsidR="007F1EDC">
        <w:t>I</w:t>
      </w:r>
      <w:r w:rsidR="009E0D60">
        <w:t>.e</w:t>
      </w:r>
      <w:r>
        <w:t xml:space="preserve"> </w:t>
      </w:r>
      <w:r w:rsidR="009E0D60">
        <w:t>S</w:t>
      </w:r>
      <w:r>
        <w:t xml:space="preserve">enior </w:t>
      </w:r>
      <w:r w:rsidR="009E0D60">
        <w:t>M</w:t>
      </w:r>
      <w:r>
        <w:t>anagers discuss</w:t>
      </w:r>
      <w:r w:rsidR="009E0D60">
        <w:t>ing</w:t>
      </w:r>
      <w:r>
        <w:t xml:space="preserve"> future strategy or pricing policies at regular social events. </w:t>
      </w:r>
    </w:p>
    <w:p w14:paraId="77223E02" w14:textId="77777777" w:rsidR="0066149C" w:rsidRPr="004D4544" w:rsidRDefault="00201F96" w:rsidP="002256A0">
      <w:pPr>
        <w:pStyle w:val="BW-section-head"/>
      </w:pPr>
      <w:r>
        <w:t>HOTSPOT</w:t>
      </w:r>
      <w:r w:rsidRPr="004D4544">
        <w:t xml:space="preserve"> </w:t>
      </w:r>
      <w:r w:rsidR="0066149C">
        <w:t>3</w:t>
      </w:r>
      <w:r w:rsidR="0066149C" w:rsidRPr="004D4544">
        <w:t xml:space="preserve"> </w:t>
      </w:r>
      <w:r w:rsidR="00D96172">
        <w:t xml:space="preserve">TEXT </w:t>
      </w:r>
      <w:r w:rsidR="0066149C" w:rsidRPr="004D4544">
        <w:rPr>
          <w:color w:val="808080"/>
        </w:rPr>
        <w:t>(50 words max)</w:t>
      </w:r>
    </w:p>
    <w:p w14:paraId="77B1D6D2" w14:textId="77777777" w:rsidR="0066149C" w:rsidRPr="00F82138" w:rsidRDefault="00EA585B" w:rsidP="002256A0">
      <w:pPr>
        <w:pStyle w:val="Text"/>
      </w:pPr>
      <w:r w:rsidRPr="00EA585B">
        <w:t xml:space="preserve">This </w:t>
      </w:r>
      <w:r w:rsidR="00820AAB">
        <w:t>refers to</w:t>
      </w:r>
      <w:r w:rsidRPr="00EA585B">
        <w:t xml:space="preserve"> </w:t>
      </w:r>
      <w:r w:rsidR="0057643A" w:rsidRPr="000B3BF7">
        <w:t>two or more independent businesses – agreements between businesses which are part of the same corporate group</w:t>
      </w:r>
      <w:r w:rsidRPr="00EA585B">
        <w:t xml:space="preserve"> may fall outside of this. However</w:t>
      </w:r>
      <w:r w:rsidR="00820AAB">
        <w:t>,</w:t>
      </w:r>
      <w:r w:rsidRPr="00EA585B">
        <w:t xml:space="preserve"> there are other rules that govern the way in which we deal with intra-group arrangements</w:t>
      </w:r>
      <w:r>
        <w:t>. You will learn more about this in the Market opening topic</w:t>
      </w:r>
      <w:r w:rsidR="0066149C" w:rsidRPr="009641C9">
        <w:t>.</w:t>
      </w:r>
    </w:p>
    <w:p w14:paraId="7C8B3F7B" w14:textId="77777777" w:rsidR="0066149C" w:rsidRPr="004D4544" w:rsidRDefault="00201F96" w:rsidP="002256A0">
      <w:pPr>
        <w:pStyle w:val="BW-section-head"/>
      </w:pPr>
      <w:r>
        <w:lastRenderedPageBreak/>
        <w:t>HOTSPOT</w:t>
      </w:r>
      <w:r w:rsidRPr="004D4544">
        <w:t xml:space="preserve"> </w:t>
      </w:r>
      <w:r w:rsidR="00386975">
        <w:t xml:space="preserve">4 </w:t>
      </w:r>
      <w:r w:rsidR="00D96172">
        <w:t xml:space="preserve">TEXT </w:t>
      </w:r>
      <w:r w:rsidR="0066149C" w:rsidRPr="004D4544">
        <w:rPr>
          <w:color w:val="808080"/>
        </w:rPr>
        <w:t>(50 words max)</w:t>
      </w:r>
    </w:p>
    <w:p w14:paraId="050F4201" w14:textId="77777777" w:rsidR="007542A8" w:rsidRDefault="00820AAB" w:rsidP="002256A0">
      <w:pPr>
        <w:pStyle w:val="Text"/>
      </w:pPr>
      <w:r>
        <w:t xml:space="preserve">For example, trade would be affected if </w:t>
      </w:r>
      <w:r w:rsidR="00EA585B" w:rsidRPr="00EA585B">
        <w:t>such an agreement or concerted practice makes it more difficult for other businesses to provide the same or similar goods or services</w:t>
      </w:r>
      <w:r w:rsidR="007542A8">
        <w:t>.</w:t>
      </w:r>
    </w:p>
    <w:p w14:paraId="3563DEA1" w14:textId="77777777" w:rsidR="007542A8" w:rsidRPr="004D4544" w:rsidRDefault="00201F96" w:rsidP="002256A0">
      <w:pPr>
        <w:pStyle w:val="BW-section-head"/>
      </w:pPr>
      <w:r>
        <w:t>HOTSPOT</w:t>
      </w:r>
      <w:r w:rsidRPr="004D4544">
        <w:t xml:space="preserve"> </w:t>
      </w:r>
      <w:r>
        <w:t xml:space="preserve">5 </w:t>
      </w:r>
      <w:r w:rsidR="00D96172">
        <w:t xml:space="preserve">TEXT </w:t>
      </w:r>
      <w:r w:rsidR="007542A8" w:rsidRPr="004D4544">
        <w:rPr>
          <w:color w:val="808080"/>
        </w:rPr>
        <w:t>(50 words max)</w:t>
      </w:r>
    </w:p>
    <w:p w14:paraId="53609E27" w14:textId="77777777" w:rsidR="007542A8" w:rsidRPr="007542A8" w:rsidRDefault="007542A8" w:rsidP="002256A0">
      <w:pPr>
        <w:pStyle w:val="Text"/>
      </w:pPr>
      <w:r>
        <w:t>This i</w:t>
      </w:r>
      <w:r w:rsidRPr="007542A8">
        <w:t>ncludes potential as well as actual competition, and could include agreements to fix prices, rig bids,</w:t>
      </w:r>
      <w:r w:rsidR="009E0D60">
        <w:t xml:space="preserve"> or</w:t>
      </w:r>
      <w:r w:rsidRPr="007542A8">
        <w:t xml:space="preserve"> share commercially sensitive information</w:t>
      </w:r>
      <w:r w:rsidR="009E0D60">
        <w:t>.</w:t>
      </w:r>
      <w:r w:rsidRPr="007542A8">
        <w:t>.</w:t>
      </w:r>
    </w:p>
    <w:p w14:paraId="3CA02BF0" w14:textId="77777777" w:rsidR="007542A8" w:rsidRPr="004D4544" w:rsidRDefault="007542A8" w:rsidP="002256A0">
      <w:pPr>
        <w:pStyle w:val="Heading2"/>
      </w:pPr>
      <w:bookmarkStart w:id="49" w:name="_Toc473043509"/>
      <w:r w:rsidRPr="004D4544">
        <w:lastRenderedPageBreak/>
        <w:t xml:space="preserve">SCREEN </w:t>
      </w:r>
      <w:r>
        <w:rPr>
          <w:color w:val="FFFFFF"/>
        </w:rPr>
        <w:t>05_110</w:t>
      </w:r>
      <w:bookmarkEnd w:id="49"/>
    </w:p>
    <w:p w14:paraId="67C273FF" w14:textId="77777777" w:rsidR="007542A8" w:rsidRPr="004D4544" w:rsidRDefault="007542A8" w:rsidP="002256A0">
      <w:pPr>
        <w:pStyle w:val="BW-screentype"/>
      </w:pPr>
      <w:r w:rsidRPr="004D4544">
        <w:t xml:space="preserve">SCREEN TYPE: </w:t>
      </w:r>
      <w:r w:rsidR="00D96172">
        <w:rPr>
          <w:lang w:val="en-GB"/>
        </w:rPr>
        <w:t>Text</w:t>
      </w:r>
      <w:r w:rsidR="00D96172" w:rsidRPr="004D4544">
        <w:t xml:space="preserve"> </w:t>
      </w:r>
      <w:r w:rsidRPr="004D4544">
        <w:t>reveal</w:t>
      </w:r>
    </w:p>
    <w:p w14:paraId="29E8E75D" w14:textId="77777777" w:rsidR="007542A8" w:rsidRPr="004D4544" w:rsidRDefault="007542A8" w:rsidP="002256A0">
      <w:pPr>
        <w:pStyle w:val="BW-section-head"/>
      </w:pPr>
      <w:r w:rsidRPr="004D4544">
        <w:t>DESCRIPTION</w:t>
      </w:r>
    </w:p>
    <w:p w14:paraId="67009993" w14:textId="77777777" w:rsidR="007542A8" w:rsidRDefault="007542A8" w:rsidP="007542A8">
      <w:pPr>
        <w:rPr>
          <w:rFonts w:cs="Arial"/>
          <w:noProof/>
          <w:lang w:eastAsia="en-GB"/>
        </w:rPr>
      </w:pPr>
      <w:r>
        <w:rPr>
          <w:rFonts w:cs="Arial"/>
          <w:noProof/>
          <w:lang w:eastAsia="en-GB"/>
        </w:rPr>
        <w:t xml:space="preserve">Select each </w:t>
      </w:r>
      <w:r w:rsidR="009F6A12">
        <w:rPr>
          <w:rFonts w:cs="Arial"/>
          <w:noProof/>
          <w:lang w:eastAsia="en-GB"/>
        </w:rPr>
        <w:t>icon</w:t>
      </w:r>
      <w:r>
        <w:rPr>
          <w:rFonts w:cs="Arial"/>
          <w:noProof/>
          <w:lang w:eastAsia="en-GB"/>
        </w:rPr>
        <w:t xml:space="preserve"> to reveal explanation text (mock-up below).</w:t>
      </w:r>
    </w:p>
    <w:p w14:paraId="1D107E7C" w14:textId="77777777" w:rsidR="007542A8" w:rsidRPr="004D4544" w:rsidRDefault="00DC5B59" w:rsidP="007542A8">
      <w:pPr>
        <w:rPr>
          <w:szCs w:val="20"/>
        </w:rPr>
      </w:pPr>
      <w:r>
        <w:rPr>
          <w:noProof/>
        </w:rPr>
        <w:pict w14:anchorId="6C32B38C">
          <v:shape id="_x0000_i1053" type="#_x0000_t75" style="width:235.15pt;height:148.55pt">
            <v:imagedata r:id="rId22" o:title="stw971_grt_01_a"/>
          </v:shape>
        </w:pict>
      </w:r>
    </w:p>
    <w:p w14:paraId="1CD12BF9" w14:textId="77777777" w:rsidR="007542A8" w:rsidRPr="002256A0" w:rsidRDefault="00386975" w:rsidP="007542A8">
      <w:pPr>
        <w:rPr>
          <w:i/>
        </w:rPr>
      </w:pPr>
      <w:r w:rsidRPr="002256A0">
        <w:rPr>
          <w:i/>
        </w:rPr>
        <w:t xml:space="preserve">*Dev note - </w:t>
      </w:r>
      <w:r w:rsidR="007542A8" w:rsidRPr="002256A0">
        <w:rPr>
          <w:i/>
        </w:rPr>
        <w:t xml:space="preserve">Use text labels instead of icons. </w:t>
      </w:r>
    </w:p>
    <w:p w14:paraId="1F90A987" w14:textId="77777777" w:rsidR="007542A8" w:rsidRDefault="007542A8" w:rsidP="002256A0">
      <w:pPr>
        <w:pStyle w:val="BW-section-head"/>
      </w:pPr>
      <w:r>
        <w:t>SCREEN TITLE</w:t>
      </w:r>
    </w:p>
    <w:p w14:paraId="0BC4711E" w14:textId="77777777" w:rsidR="007542A8" w:rsidRDefault="007542A8" w:rsidP="002256A0">
      <w:pPr>
        <w:pStyle w:val="Text"/>
      </w:pPr>
      <w:r>
        <w:t>Potential</w:t>
      </w:r>
      <w:r w:rsidRPr="005512E5">
        <w:t xml:space="preserve"> anti-competitive agreement</w:t>
      </w:r>
      <w:r>
        <w:t>s</w:t>
      </w:r>
    </w:p>
    <w:p w14:paraId="0A3453E8" w14:textId="180A136E" w:rsidR="007542A8" w:rsidRDefault="007325CE" w:rsidP="002256A0">
      <w:pPr>
        <w:pStyle w:val="BW-section-head"/>
      </w:pPr>
      <w:del w:id="50" w:author="Adam Boothroyd" w:date="2017-01-27T17:10:00Z">
        <w:r w:rsidDel="00B941ED">
          <w:delText>REVEAL</w:delText>
        </w:r>
      </w:del>
      <w:ins w:id="51" w:author="Adam Boothroyd" w:date="2017-01-27T17:10:00Z">
        <w:r w:rsidR="00B941ED">
          <w:t>REVEAL HEADING</w:t>
        </w:r>
      </w:ins>
      <w:r w:rsidR="007542A8">
        <w:t xml:space="preserve"> 1</w:t>
      </w:r>
    </w:p>
    <w:p w14:paraId="1483B41D" w14:textId="77777777" w:rsidR="007542A8" w:rsidRDefault="007542A8" w:rsidP="002256A0">
      <w:pPr>
        <w:pStyle w:val="Text"/>
      </w:pPr>
      <w:r>
        <w:t>Price fixing</w:t>
      </w:r>
    </w:p>
    <w:p w14:paraId="1BA1854B" w14:textId="0D18FC8D" w:rsidR="007542A8" w:rsidRDefault="007325CE" w:rsidP="002256A0">
      <w:pPr>
        <w:pStyle w:val="BW-section-head"/>
      </w:pPr>
      <w:del w:id="52" w:author="Adam Boothroyd" w:date="2017-01-27T17:10:00Z">
        <w:r w:rsidDel="00B941ED">
          <w:delText>REVEAL</w:delText>
        </w:r>
      </w:del>
      <w:ins w:id="53" w:author="Adam Boothroyd" w:date="2017-01-27T17:10:00Z">
        <w:r w:rsidR="00B941ED">
          <w:t>REVEAL HEADING</w:t>
        </w:r>
      </w:ins>
      <w:r w:rsidR="007542A8">
        <w:t xml:space="preserve"> 2</w:t>
      </w:r>
    </w:p>
    <w:p w14:paraId="1E835009" w14:textId="77777777" w:rsidR="007542A8" w:rsidRDefault="007542A8" w:rsidP="002256A0">
      <w:pPr>
        <w:pStyle w:val="Text"/>
      </w:pPr>
      <w:r>
        <w:t>Bid rigging</w:t>
      </w:r>
    </w:p>
    <w:p w14:paraId="2EA22F2E" w14:textId="03572C0C" w:rsidR="007542A8" w:rsidRDefault="007325CE" w:rsidP="002256A0">
      <w:pPr>
        <w:pStyle w:val="BW-section-head"/>
      </w:pPr>
      <w:del w:id="54" w:author="Adam Boothroyd" w:date="2017-01-27T17:10:00Z">
        <w:r w:rsidDel="00B941ED">
          <w:delText>REVEAL</w:delText>
        </w:r>
      </w:del>
      <w:ins w:id="55" w:author="Adam Boothroyd" w:date="2017-01-27T17:10:00Z">
        <w:r w:rsidR="00B941ED">
          <w:t>REVEAL HEADING</w:t>
        </w:r>
      </w:ins>
      <w:r w:rsidR="007542A8">
        <w:t xml:space="preserve"> 3</w:t>
      </w:r>
    </w:p>
    <w:p w14:paraId="1EF8BD3F" w14:textId="77777777" w:rsidR="007542A8" w:rsidRDefault="007542A8" w:rsidP="002256A0">
      <w:pPr>
        <w:pStyle w:val="Text"/>
      </w:pPr>
      <w:r>
        <w:t>Sharing commercially sensitive information</w:t>
      </w:r>
    </w:p>
    <w:p w14:paraId="4780E2F1" w14:textId="28B662FB" w:rsidR="007542A8" w:rsidRDefault="007325CE" w:rsidP="002256A0">
      <w:pPr>
        <w:pStyle w:val="BW-section-head"/>
      </w:pPr>
      <w:del w:id="56" w:author="Adam Boothroyd" w:date="2017-01-27T17:10:00Z">
        <w:r w:rsidDel="00B941ED">
          <w:delText>REVEAL</w:delText>
        </w:r>
      </w:del>
      <w:ins w:id="57" w:author="Adam Boothroyd" w:date="2017-01-27T17:10:00Z">
        <w:r w:rsidR="00B941ED">
          <w:t>REVEAL HEADING</w:t>
        </w:r>
      </w:ins>
      <w:r w:rsidR="007542A8">
        <w:t xml:space="preserve"> 4</w:t>
      </w:r>
    </w:p>
    <w:p w14:paraId="368F1536" w14:textId="77777777" w:rsidR="007542A8" w:rsidRDefault="007542A8" w:rsidP="002256A0">
      <w:pPr>
        <w:pStyle w:val="Text"/>
      </w:pPr>
      <w:r w:rsidRPr="007542A8">
        <w:t>Product limitation</w:t>
      </w:r>
    </w:p>
    <w:p w14:paraId="2A2D9468" w14:textId="065A84EA" w:rsidR="007542A8" w:rsidRDefault="007325CE" w:rsidP="002256A0">
      <w:pPr>
        <w:pStyle w:val="BW-section-head"/>
      </w:pPr>
      <w:del w:id="58" w:author="Adam Boothroyd" w:date="2017-01-27T17:10:00Z">
        <w:r w:rsidDel="00B941ED">
          <w:delText>REVEAL</w:delText>
        </w:r>
      </w:del>
      <w:ins w:id="59" w:author="Adam Boothroyd" w:date="2017-01-27T17:10:00Z">
        <w:r w:rsidR="00B941ED">
          <w:t>REVEAL HEADING</w:t>
        </w:r>
      </w:ins>
      <w:r w:rsidR="007542A8">
        <w:t xml:space="preserve"> 5</w:t>
      </w:r>
    </w:p>
    <w:p w14:paraId="31A320D1" w14:textId="77777777" w:rsidR="007542A8" w:rsidRDefault="007542A8" w:rsidP="002256A0">
      <w:pPr>
        <w:pStyle w:val="Text"/>
      </w:pPr>
      <w:r w:rsidRPr="007542A8">
        <w:t>Research &amp; Development and Specialisation Agreements</w:t>
      </w:r>
    </w:p>
    <w:p w14:paraId="5A2EACE5" w14:textId="19709AEA" w:rsidR="007542A8" w:rsidRDefault="007325CE" w:rsidP="002256A0">
      <w:pPr>
        <w:pStyle w:val="BW-section-head"/>
      </w:pPr>
      <w:del w:id="60" w:author="Adam Boothroyd" w:date="2017-01-27T17:10:00Z">
        <w:r w:rsidDel="00B941ED">
          <w:delText>REVEAL</w:delText>
        </w:r>
      </w:del>
      <w:ins w:id="61" w:author="Adam Boothroyd" w:date="2017-01-27T17:10:00Z">
        <w:r w:rsidR="00B941ED">
          <w:t>REVEAL HEADING</w:t>
        </w:r>
      </w:ins>
      <w:r w:rsidR="007542A8">
        <w:t xml:space="preserve"> 6</w:t>
      </w:r>
    </w:p>
    <w:p w14:paraId="4BABA528" w14:textId="77777777" w:rsidR="007542A8" w:rsidRDefault="007542A8" w:rsidP="002256A0">
      <w:pPr>
        <w:pStyle w:val="Text"/>
      </w:pPr>
      <w:r w:rsidRPr="007542A8">
        <w:t>Market sharing</w:t>
      </w:r>
    </w:p>
    <w:p w14:paraId="12EBD2D0" w14:textId="0923C690" w:rsidR="007542A8" w:rsidRDefault="007325CE" w:rsidP="002256A0">
      <w:pPr>
        <w:pStyle w:val="BW-section-head"/>
      </w:pPr>
      <w:del w:id="62" w:author="Adam Boothroyd" w:date="2017-01-27T17:10:00Z">
        <w:r w:rsidDel="00B941ED">
          <w:delText>REVEAL</w:delText>
        </w:r>
      </w:del>
      <w:ins w:id="63" w:author="Adam Boothroyd" w:date="2017-01-27T17:10:00Z">
        <w:r w:rsidR="00B941ED">
          <w:t>REVEAL HEADING</w:t>
        </w:r>
      </w:ins>
      <w:r w:rsidR="007542A8">
        <w:t xml:space="preserve"> 7</w:t>
      </w:r>
      <w:bookmarkStart w:id="64" w:name="_GoBack"/>
      <w:bookmarkEnd w:id="64"/>
    </w:p>
    <w:p w14:paraId="7C0342E3" w14:textId="77777777" w:rsidR="007542A8" w:rsidRDefault="007542A8" w:rsidP="002256A0">
      <w:pPr>
        <w:pStyle w:val="Text"/>
      </w:pPr>
      <w:r w:rsidRPr="007542A8">
        <w:t>Agreement on industry standards</w:t>
      </w:r>
    </w:p>
    <w:p w14:paraId="2429E9B0" w14:textId="77777777" w:rsidR="007542A8" w:rsidRDefault="007542A8" w:rsidP="002256A0">
      <w:pPr>
        <w:pStyle w:val="BW-section-head"/>
        <w:rPr>
          <w:color w:val="808080"/>
        </w:rPr>
      </w:pPr>
      <w:r w:rsidRPr="004D4544">
        <w:t xml:space="preserve">OPENING TEXT </w:t>
      </w:r>
      <w:r>
        <w:rPr>
          <w:color w:val="808080"/>
        </w:rPr>
        <w:t>(30 words max)</w:t>
      </w:r>
    </w:p>
    <w:p w14:paraId="76F6DC13" w14:textId="77777777" w:rsidR="007542A8" w:rsidRDefault="007542A8" w:rsidP="002256A0">
      <w:pPr>
        <w:pStyle w:val="Text"/>
      </w:pPr>
      <w:r>
        <w:t xml:space="preserve">Here are some </w:t>
      </w:r>
      <w:r w:rsidR="009E0D60">
        <w:t>examples of</w:t>
      </w:r>
      <w:r>
        <w:t xml:space="preserve"> anti-competitive agreements.</w:t>
      </w:r>
    </w:p>
    <w:p w14:paraId="7765CE9E" w14:textId="77777777" w:rsidR="007542A8" w:rsidRPr="0087307E" w:rsidRDefault="007542A8" w:rsidP="002256A0">
      <w:pPr>
        <w:pStyle w:val="BW-section-head"/>
      </w:pPr>
      <w:r w:rsidRPr="0087307E">
        <w:t>PROMPT</w:t>
      </w:r>
    </w:p>
    <w:p w14:paraId="17B47E35" w14:textId="77777777" w:rsidR="007542A8" w:rsidRPr="004D4544" w:rsidRDefault="007542A8" w:rsidP="002256A0">
      <w:pPr>
        <w:pStyle w:val="Text"/>
      </w:pPr>
      <w:r w:rsidRPr="0087307E">
        <w:t xml:space="preserve">Select </w:t>
      </w:r>
      <w:r>
        <w:t>each heading</w:t>
      </w:r>
      <w:r w:rsidRPr="0087307E">
        <w:t xml:space="preserve"> to find out </w:t>
      </w:r>
      <w:r>
        <w:t>more.</w:t>
      </w:r>
    </w:p>
    <w:p w14:paraId="025A8602" w14:textId="77777777" w:rsidR="007542A8" w:rsidRPr="004D4544" w:rsidRDefault="007542A8" w:rsidP="002256A0">
      <w:pPr>
        <w:pStyle w:val="BW-section-head"/>
      </w:pPr>
      <w:r w:rsidRPr="004D4544">
        <w:t xml:space="preserve">TEXT FOR </w:t>
      </w:r>
      <w:r w:rsidR="007325CE">
        <w:t>REVEAL</w:t>
      </w:r>
      <w:r w:rsidRPr="004D4544">
        <w:t xml:space="preserve"> 1 </w:t>
      </w:r>
      <w:r w:rsidRPr="004D4544">
        <w:rPr>
          <w:color w:val="808080"/>
        </w:rPr>
        <w:t>(50 words max)</w:t>
      </w:r>
    </w:p>
    <w:p w14:paraId="65D3AA87" w14:textId="77777777" w:rsidR="007542A8" w:rsidRPr="003441E1" w:rsidRDefault="007542A8" w:rsidP="002256A0">
      <w:pPr>
        <w:pStyle w:val="Text"/>
      </w:pPr>
      <w:r w:rsidRPr="00D5230A">
        <w:t>Price fixing usually occurs when two or more competitors get together to agree on prices for their products or services. This is sometimes referred to as a cartel.</w:t>
      </w:r>
    </w:p>
    <w:p w14:paraId="0441F8E8" w14:textId="77777777" w:rsidR="007542A8" w:rsidRPr="009641C9" w:rsidRDefault="007542A8" w:rsidP="002256A0">
      <w:pPr>
        <w:pStyle w:val="Text"/>
      </w:pPr>
      <w:r w:rsidRPr="007542A8">
        <w:t>Prices could include margins, discounts, wholesale or retail prices, rebates, or pricing changes.</w:t>
      </w:r>
    </w:p>
    <w:p w14:paraId="71F68A0F" w14:textId="77777777" w:rsidR="007542A8" w:rsidRPr="004D4544" w:rsidRDefault="007542A8" w:rsidP="002256A0">
      <w:pPr>
        <w:pStyle w:val="BW-section-head"/>
      </w:pPr>
      <w:r w:rsidRPr="004D4544">
        <w:t xml:space="preserve">TEXT FOR </w:t>
      </w:r>
      <w:r w:rsidR="007325CE">
        <w:t>REVEAL</w:t>
      </w:r>
      <w:r w:rsidRPr="004D4544">
        <w:t xml:space="preserve"> </w:t>
      </w:r>
      <w:r>
        <w:t>2</w:t>
      </w:r>
      <w:r w:rsidRPr="004D4544">
        <w:t xml:space="preserve"> </w:t>
      </w:r>
      <w:r w:rsidRPr="004D4544">
        <w:rPr>
          <w:color w:val="808080"/>
        </w:rPr>
        <w:t>(50 words max)</w:t>
      </w:r>
    </w:p>
    <w:p w14:paraId="1A1B60FB" w14:textId="77777777" w:rsidR="007542A8" w:rsidRDefault="007542A8" w:rsidP="002256A0">
      <w:pPr>
        <w:pStyle w:val="Text"/>
      </w:pPr>
      <w:r w:rsidRPr="007542A8">
        <w:t xml:space="preserve">This is </w:t>
      </w:r>
      <w:r w:rsidR="009E0D60">
        <w:t>where</w:t>
      </w:r>
      <w:r w:rsidRPr="007542A8">
        <w:t xml:space="preserve"> competitor</w:t>
      </w:r>
      <w:r w:rsidR="009E0D60">
        <w:t>s agree either</w:t>
      </w:r>
      <w:r w:rsidRPr="007542A8">
        <w:t xml:space="preserve"> not to submit a bid in a tender, </w:t>
      </w:r>
      <w:r w:rsidR="00B22FE6">
        <w:t xml:space="preserve">or </w:t>
      </w:r>
      <w:r w:rsidRPr="007542A8">
        <w:t>to subm</w:t>
      </w:r>
      <w:r>
        <w:t>it a bid at a particular price.</w:t>
      </w:r>
    </w:p>
    <w:p w14:paraId="276436A8" w14:textId="77777777" w:rsidR="009E0D60" w:rsidRDefault="009E0D60" w:rsidP="002256A0">
      <w:pPr>
        <w:pStyle w:val="Text"/>
      </w:pPr>
      <w:r w:rsidRPr="009E0D60">
        <w:t>Discussing the fact that you are bidding (or not) should be avoided – act independently and do not discuss bids with competitors.</w:t>
      </w:r>
      <w:r w:rsidR="00B22FE6">
        <w:t xml:space="preserve"> This is particularly important for </w:t>
      </w:r>
      <w:r w:rsidR="00C31B54">
        <w:t>Severn Trent Services (</w:t>
      </w:r>
      <w:r w:rsidR="00B22FE6">
        <w:t>STS</w:t>
      </w:r>
      <w:r w:rsidR="00C31B54">
        <w:t>)</w:t>
      </w:r>
      <w:r w:rsidR="00B22FE6">
        <w:t>.</w:t>
      </w:r>
    </w:p>
    <w:p w14:paraId="4A918AB8" w14:textId="77777777" w:rsidR="007542A8" w:rsidRPr="004D4544" w:rsidRDefault="007542A8" w:rsidP="002256A0">
      <w:pPr>
        <w:pStyle w:val="BW-section-head"/>
      </w:pPr>
      <w:r w:rsidRPr="004D4544">
        <w:lastRenderedPageBreak/>
        <w:t xml:space="preserve">TEXT FOR </w:t>
      </w:r>
      <w:r w:rsidR="007325CE">
        <w:t>REVEAL</w:t>
      </w:r>
      <w:r w:rsidRPr="004D4544">
        <w:t xml:space="preserve"> </w:t>
      </w:r>
      <w:r>
        <w:t>3</w:t>
      </w:r>
      <w:r w:rsidRPr="004D4544">
        <w:t xml:space="preserve"> </w:t>
      </w:r>
      <w:r w:rsidRPr="004D4544">
        <w:rPr>
          <w:color w:val="808080"/>
        </w:rPr>
        <w:t>(50 words max)</w:t>
      </w:r>
    </w:p>
    <w:p w14:paraId="4C839DD1" w14:textId="77777777" w:rsidR="007542A8" w:rsidRPr="009641C9" w:rsidRDefault="00500E38" w:rsidP="002256A0">
      <w:pPr>
        <w:pStyle w:val="Text"/>
      </w:pPr>
      <w:r>
        <w:t>C</w:t>
      </w:r>
      <w:r w:rsidR="007542A8">
        <w:t xml:space="preserve">ommercially sensitive </w:t>
      </w:r>
      <w:r w:rsidR="007542A8" w:rsidRPr="00FB0BFF">
        <w:t xml:space="preserve">information </w:t>
      </w:r>
      <w:r w:rsidR="001B6DB1" w:rsidRPr="00FB0BFF">
        <w:t xml:space="preserve">includes </w:t>
      </w:r>
      <w:r w:rsidR="00B22FE6">
        <w:t xml:space="preserve">future business strategy (not in the public domain), prices, future product specifications or any other information that may allow a competitor to adjust its own commercial conduct in the market. Such information should not be </w:t>
      </w:r>
      <w:r w:rsidR="00B22FE6" w:rsidRPr="00201F96">
        <w:t xml:space="preserve">shared. New </w:t>
      </w:r>
      <w:r w:rsidR="00E32892" w:rsidRPr="00201F96">
        <w:t>l</w:t>
      </w:r>
      <w:r w:rsidR="00B22FE6" w:rsidRPr="00201F96">
        <w:t>egal developments</w:t>
      </w:r>
      <w:r w:rsidR="00B22FE6">
        <w:t xml:space="preserve"> and best practice fall outside this. </w:t>
      </w:r>
    </w:p>
    <w:p w14:paraId="704A471F" w14:textId="77777777" w:rsidR="007542A8" w:rsidRPr="004D4544" w:rsidRDefault="007542A8" w:rsidP="002256A0">
      <w:pPr>
        <w:pStyle w:val="BW-section-head"/>
      </w:pPr>
      <w:r w:rsidRPr="004D4544">
        <w:t xml:space="preserve">TEXT FOR </w:t>
      </w:r>
      <w:r w:rsidR="007325CE">
        <w:t>REVEAL</w:t>
      </w:r>
      <w:r w:rsidRPr="004D4544">
        <w:t xml:space="preserve"> </w:t>
      </w:r>
      <w:r>
        <w:t>4</w:t>
      </w:r>
      <w:r w:rsidRPr="004D4544">
        <w:t xml:space="preserve"> </w:t>
      </w:r>
      <w:r w:rsidRPr="004D4544">
        <w:rPr>
          <w:color w:val="808080"/>
        </w:rPr>
        <w:t>(50 words max)</w:t>
      </w:r>
    </w:p>
    <w:p w14:paraId="6C975530" w14:textId="77777777" w:rsidR="007542A8" w:rsidRDefault="001F1388" w:rsidP="002256A0">
      <w:pPr>
        <w:pStyle w:val="Text"/>
      </w:pPr>
      <w:r w:rsidRPr="001F1388">
        <w:t>This is where competitors attempt to boost profits by agreeing between themselves to reduce and limit production of particular products.</w:t>
      </w:r>
    </w:p>
    <w:p w14:paraId="04AC060E" w14:textId="77777777" w:rsidR="007542A8" w:rsidRPr="004D4544" w:rsidRDefault="007542A8" w:rsidP="002256A0">
      <w:pPr>
        <w:pStyle w:val="BW-section-head"/>
      </w:pPr>
      <w:r w:rsidRPr="004D4544">
        <w:t xml:space="preserve">TEXT FOR </w:t>
      </w:r>
      <w:r w:rsidR="007325CE">
        <w:t>REVEAL</w:t>
      </w:r>
      <w:r w:rsidRPr="004D4544">
        <w:t xml:space="preserve"> </w:t>
      </w:r>
      <w:r>
        <w:t>5</w:t>
      </w:r>
      <w:r w:rsidRPr="004D4544">
        <w:t xml:space="preserve"> </w:t>
      </w:r>
      <w:r w:rsidRPr="004D4544">
        <w:rPr>
          <w:color w:val="808080"/>
        </w:rPr>
        <w:t>(50 words max)</w:t>
      </w:r>
    </w:p>
    <w:p w14:paraId="5671050D" w14:textId="77777777" w:rsidR="008C0DA1" w:rsidRDefault="001A3E2E" w:rsidP="002256A0">
      <w:pPr>
        <w:pStyle w:val="Text"/>
      </w:pPr>
      <w:r>
        <w:t>T</w:t>
      </w:r>
      <w:r w:rsidR="001F1388">
        <w:t>wo or more parties agree to give up the manufacture of a particular product and only obtain it from the other party instead</w:t>
      </w:r>
      <w:r w:rsidR="001B6DB1">
        <w:t>. O</w:t>
      </w:r>
      <w:r w:rsidR="001F1388">
        <w:t xml:space="preserve">r they may jointly agree to have a product manufactured exclusively. </w:t>
      </w:r>
    </w:p>
    <w:p w14:paraId="48DBA5E1" w14:textId="77777777" w:rsidR="007542A8" w:rsidRDefault="001F1388" w:rsidP="002256A0">
      <w:pPr>
        <w:pStyle w:val="Text"/>
      </w:pPr>
      <w:r>
        <w:t xml:space="preserve">These agreements could be anti-competitive if </w:t>
      </w:r>
      <w:r w:rsidR="008C0DA1">
        <w:t>they</w:t>
      </w:r>
      <w:r>
        <w:t xml:space="preserve"> limit</w:t>
      </w:r>
      <w:r w:rsidR="001A3E2E">
        <w:t>ed</w:t>
      </w:r>
      <w:r>
        <w:t xml:space="preserve"> potential new entrants to the marke</w:t>
      </w:r>
      <w:r w:rsidR="001A3E2E">
        <w:t>t.</w:t>
      </w:r>
    </w:p>
    <w:p w14:paraId="2D7780A1" w14:textId="77777777" w:rsidR="007542A8" w:rsidRPr="004D4544" w:rsidRDefault="007542A8" w:rsidP="002256A0">
      <w:pPr>
        <w:pStyle w:val="BW-section-head"/>
      </w:pPr>
      <w:r w:rsidRPr="004D4544">
        <w:t xml:space="preserve">TEXT FOR </w:t>
      </w:r>
      <w:r w:rsidR="007325CE">
        <w:t>REVEAL</w:t>
      </w:r>
      <w:r w:rsidRPr="004D4544">
        <w:t xml:space="preserve"> </w:t>
      </w:r>
      <w:r>
        <w:t>6</w:t>
      </w:r>
      <w:r w:rsidRPr="004D4544">
        <w:t xml:space="preserve"> </w:t>
      </w:r>
      <w:r w:rsidRPr="004D4544">
        <w:rPr>
          <w:color w:val="808080"/>
        </w:rPr>
        <w:t>(50 words max)</w:t>
      </w:r>
    </w:p>
    <w:p w14:paraId="5C8E7CCC" w14:textId="77777777" w:rsidR="007542A8" w:rsidRPr="007542A8" w:rsidRDefault="001F1388" w:rsidP="002256A0">
      <w:pPr>
        <w:pStyle w:val="Text"/>
      </w:pPr>
      <w:r>
        <w:t>This is where companies divide markets or choose to serve only a certain section of customers</w:t>
      </w:r>
      <w:r w:rsidR="007542A8" w:rsidRPr="007542A8">
        <w:t>.</w:t>
      </w:r>
    </w:p>
    <w:p w14:paraId="615695EB" w14:textId="77777777" w:rsidR="001F1388" w:rsidRPr="004D4544" w:rsidRDefault="001F1388" w:rsidP="002256A0">
      <w:pPr>
        <w:pStyle w:val="BW-section-head"/>
      </w:pPr>
      <w:r w:rsidRPr="004D4544">
        <w:t xml:space="preserve">TEXT FOR </w:t>
      </w:r>
      <w:r w:rsidR="007325CE">
        <w:t>REVEAL</w:t>
      </w:r>
      <w:r w:rsidRPr="004D4544">
        <w:t xml:space="preserve"> </w:t>
      </w:r>
      <w:r>
        <w:t>7</w:t>
      </w:r>
      <w:r w:rsidRPr="004D4544">
        <w:t xml:space="preserve"> </w:t>
      </w:r>
      <w:r w:rsidRPr="004D4544">
        <w:rPr>
          <w:color w:val="808080"/>
        </w:rPr>
        <w:t>(50 words max)</w:t>
      </w:r>
    </w:p>
    <w:p w14:paraId="51C24338" w14:textId="77777777" w:rsidR="001F1388" w:rsidRDefault="001F1388" w:rsidP="002256A0">
      <w:pPr>
        <w:pStyle w:val="Text"/>
      </w:pPr>
      <w:r>
        <w:t xml:space="preserve">An example for this could be where </w:t>
      </w:r>
      <w:r w:rsidRPr="005E5749">
        <w:t xml:space="preserve">competitors in the same industry agree to produce only goods with specified dimensions, type or quality. </w:t>
      </w:r>
    </w:p>
    <w:p w14:paraId="249995EF" w14:textId="77777777" w:rsidR="001F1388" w:rsidRDefault="001F1388" w:rsidP="002256A0">
      <w:pPr>
        <w:pStyle w:val="Text"/>
      </w:pPr>
      <w:r w:rsidRPr="005E5749">
        <w:t xml:space="preserve">This </w:t>
      </w:r>
      <w:r>
        <w:t>a</w:t>
      </w:r>
      <w:r w:rsidRPr="005E5749">
        <w:t xml:space="preserve">ffects competition as it potentially prevents new </w:t>
      </w:r>
      <w:r>
        <w:t>competitors</w:t>
      </w:r>
      <w:r w:rsidRPr="005E5749">
        <w:t xml:space="preserve"> from entering the market </w:t>
      </w:r>
      <w:r>
        <w:t xml:space="preserve">and </w:t>
      </w:r>
      <w:r w:rsidRPr="005E5749">
        <w:t xml:space="preserve">also stifles innovation. </w:t>
      </w:r>
    </w:p>
    <w:p w14:paraId="3319BC74" w14:textId="77777777" w:rsidR="001F1388" w:rsidRPr="004D4544" w:rsidRDefault="001F1388" w:rsidP="002256A0">
      <w:pPr>
        <w:pStyle w:val="Heading2"/>
      </w:pPr>
      <w:bookmarkStart w:id="65" w:name="_Toc473043510"/>
      <w:r w:rsidRPr="004D4544">
        <w:lastRenderedPageBreak/>
        <w:t xml:space="preserve">SCREEN </w:t>
      </w:r>
      <w:r>
        <w:rPr>
          <w:color w:val="FFFFFF"/>
        </w:rPr>
        <w:t>05_120</w:t>
      </w:r>
      <w:bookmarkEnd w:id="65"/>
    </w:p>
    <w:p w14:paraId="7D5F84AE" w14:textId="77777777" w:rsidR="001F1388" w:rsidRPr="004D4544" w:rsidRDefault="001F1388" w:rsidP="002256A0">
      <w:pPr>
        <w:pStyle w:val="BW-screentype"/>
      </w:pPr>
      <w:r w:rsidRPr="004D4544">
        <w:t xml:space="preserve">SCREEN TYPE: Multiple choice question </w:t>
      </w:r>
    </w:p>
    <w:p w14:paraId="5471FF8B" w14:textId="77777777" w:rsidR="001F1388" w:rsidRPr="00A7038C" w:rsidRDefault="001F1388" w:rsidP="002256A0">
      <w:pPr>
        <w:pStyle w:val="BW-section-head"/>
      </w:pPr>
      <w:r w:rsidRPr="00A7038C">
        <w:t>DESCRIPTION</w:t>
      </w:r>
    </w:p>
    <w:p w14:paraId="34656CE9" w14:textId="77777777" w:rsidR="001F1388" w:rsidRPr="00A7038C" w:rsidRDefault="001F1388" w:rsidP="00BC2582">
      <w:r w:rsidRPr="00A7038C">
        <w:t>The learner answers a question by choosing an option or options from a list and receives different feedback for correct, incorrect and (optionally) partially correct answers.</w:t>
      </w:r>
    </w:p>
    <w:p w14:paraId="320FF253" w14:textId="77777777" w:rsidR="001F1388" w:rsidRPr="00C94716" w:rsidRDefault="001F1388" w:rsidP="00BC2582">
      <w:r w:rsidRPr="00C94716">
        <w:t>Example layout:</w:t>
      </w:r>
    </w:p>
    <w:p w14:paraId="28D01F2A" w14:textId="77777777" w:rsidR="001F1388" w:rsidRDefault="00DC5B59" w:rsidP="00BC2582">
      <w:r>
        <w:rPr>
          <w:bdr w:val="single" w:sz="8" w:space="0" w:color="7F7F7F"/>
          <w:lang w:eastAsia="x-none"/>
        </w:rPr>
        <w:pict w14:anchorId="701EFD90">
          <v:shape id="_x0000_i1054" type="#_x0000_t75" style="width:235.15pt;height:148.55pt">
            <v:imagedata r:id="rId40" o:title="stw971_mcq_01_a"/>
          </v:shape>
        </w:pict>
      </w:r>
    </w:p>
    <w:p w14:paraId="53484CE6" w14:textId="77777777" w:rsidR="001F1388" w:rsidRPr="0098672F" w:rsidRDefault="001F1388" w:rsidP="00BC2582">
      <w:r w:rsidRPr="0098672F">
        <w:t xml:space="preserve">Use stock image </w:t>
      </w:r>
    </w:p>
    <w:p w14:paraId="17BAE7B4" w14:textId="77777777" w:rsidR="001F1388" w:rsidRDefault="001F1388" w:rsidP="002256A0">
      <w:pPr>
        <w:pStyle w:val="BW-section-head"/>
      </w:pPr>
      <w:r>
        <w:t>SCREEN TITLE</w:t>
      </w:r>
    </w:p>
    <w:p w14:paraId="78579730" w14:textId="77777777" w:rsidR="001F1388" w:rsidRDefault="001F1388" w:rsidP="002256A0">
      <w:pPr>
        <w:pStyle w:val="Text"/>
      </w:pPr>
      <w:r>
        <w:t>Price fixing</w:t>
      </w:r>
    </w:p>
    <w:p w14:paraId="5350127C" w14:textId="77777777" w:rsidR="001F1388" w:rsidRPr="004D4544" w:rsidRDefault="001F1388" w:rsidP="002256A0">
      <w:pPr>
        <w:pStyle w:val="BW-section-head"/>
      </w:pPr>
      <w:r w:rsidRPr="004D4544">
        <w:t xml:space="preserve">QUESTION TEXT </w:t>
      </w:r>
      <w:r w:rsidRPr="004D4544">
        <w:rPr>
          <w:color w:val="808080"/>
        </w:rPr>
        <w:t>(30 words max)</w:t>
      </w:r>
    </w:p>
    <w:p w14:paraId="41E1F73D" w14:textId="77777777" w:rsidR="001F1388" w:rsidRDefault="001F1388" w:rsidP="002256A0">
      <w:pPr>
        <w:pStyle w:val="Text"/>
      </w:pPr>
      <w:r w:rsidRPr="001F1388">
        <w:t xml:space="preserve">Services </w:t>
      </w:r>
      <w:r w:rsidR="00D347F8">
        <w:t>Ltd.</w:t>
      </w:r>
      <w:r w:rsidRPr="001F1388">
        <w:t xml:space="preserve"> and Competitor </w:t>
      </w:r>
      <w:r w:rsidR="00D347F8">
        <w:t>Ltd.</w:t>
      </w:r>
      <w:r w:rsidRPr="001F1388">
        <w:t xml:space="preserve"> are both competitors for a particular service.</w:t>
      </w:r>
    </w:p>
    <w:p w14:paraId="14D6B0FC" w14:textId="77777777" w:rsidR="001F1388" w:rsidRDefault="001F1388" w:rsidP="002256A0">
      <w:pPr>
        <w:pStyle w:val="Text"/>
      </w:pPr>
      <w:r>
        <w:t xml:space="preserve">James, </w:t>
      </w:r>
      <w:r w:rsidRPr="001F1388">
        <w:t xml:space="preserve">a sales executive at Services </w:t>
      </w:r>
      <w:r w:rsidR="00D347F8">
        <w:t>Ltd.</w:t>
      </w:r>
      <w:r>
        <w:t xml:space="preserve">, </w:t>
      </w:r>
      <w:r w:rsidRPr="001F1388">
        <w:t xml:space="preserve">sends an internal email to another employee setting out his suggestions on some pricing issues relating to competitors. Which of the following may cause issues? </w:t>
      </w:r>
    </w:p>
    <w:p w14:paraId="0B507483" w14:textId="77777777" w:rsidR="001F1388" w:rsidRPr="00A7038C" w:rsidRDefault="001F1388" w:rsidP="002256A0">
      <w:pPr>
        <w:pStyle w:val="BW-section-head"/>
      </w:pPr>
      <w:r w:rsidRPr="00A7038C">
        <w:t>PROMPT</w:t>
      </w:r>
    </w:p>
    <w:p w14:paraId="28928B93" w14:textId="77777777" w:rsidR="001F1388" w:rsidRPr="00A7038C" w:rsidRDefault="001F1388" w:rsidP="002256A0">
      <w:pPr>
        <w:pStyle w:val="Text"/>
      </w:pPr>
      <w:r w:rsidRPr="001F1388">
        <w:t>Select all answers that apply, then Confirm</w:t>
      </w:r>
      <w:r w:rsidRPr="00A7038C">
        <w:t>.</w:t>
      </w:r>
    </w:p>
    <w:p w14:paraId="190152E8" w14:textId="77777777" w:rsidR="001F1388" w:rsidRPr="004D4544" w:rsidRDefault="001F1388" w:rsidP="002256A0">
      <w:pPr>
        <w:pStyle w:val="BW-section-head"/>
      </w:pPr>
      <w:r w:rsidRPr="004D4544">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9"/>
        <w:gridCol w:w="7250"/>
        <w:gridCol w:w="1839"/>
      </w:tblGrid>
      <w:tr w:rsidR="001F1388" w:rsidRPr="004D4544" w14:paraId="731713A2" w14:textId="77777777" w:rsidTr="00161BE9">
        <w:trPr>
          <w:trHeight w:val="70"/>
        </w:trPr>
        <w:tc>
          <w:tcPr>
            <w:tcW w:w="609" w:type="dxa"/>
            <w:shd w:val="clear" w:color="auto" w:fill="36424A"/>
          </w:tcPr>
          <w:p w14:paraId="62D65337" w14:textId="77777777" w:rsidR="001F1388" w:rsidRPr="004D4544" w:rsidRDefault="001F1388" w:rsidP="00161BE9">
            <w:pPr>
              <w:jc w:val="center"/>
              <w:rPr>
                <w:b/>
                <w:color w:val="FFFFFF"/>
              </w:rPr>
            </w:pPr>
            <w:r w:rsidRPr="004D4544">
              <w:rPr>
                <w:b/>
                <w:color w:val="FFFFFF"/>
              </w:rPr>
              <w:t>1</w:t>
            </w:r>
          </w:p>
        </w:tc>
        <w:tc>
          <w:tcPr>
            <w:tcW w:w="7250" w:type="dxa"/>
          </w:tcPr>
          <w:p w14:paraId="53434304" w14:textId="77777777" w:rsidR="001F1388" w:rsidRPr="004D4544" w:rsidRDefault="001F1388" w:rsidP="002256A0">
            <w:pPr>
              <w:pStyle w:val="Text"/>
            </w:pPr>
            <w:r w:rsidRPr="001F1388">
              <w:t>At our latest meeting in Birmingham we eventually</w:t>
            </w:r>
            <w:r>
              <w:t xml:space="preserve"> agreed on a Nationwide Common P</w:t>
            </w:r>
            <w:r w:rsidRPr="001F1388">
              <w:t>rici</w:t>
            </w:r>
            <w:r>
              <w:t xml:space="preserve">ng Policy with Competitor </w:t>
            </w:r>
            <w:r w:rsidR="00D347F8">
              <w:t>Ltd.</w:t>
            </w:r>
          </w:p>
        </w:tc>
        <w:tc>
          <w:tcPr>
            <w:tcW w:w="1839" w:type="dxa"/>
            <w:shd w:val="clear" w:color="auto" w:fill="36424A"/>
          </w:tcPr>
          <w:p w14:paraId="566EC8B8" w14:textId="77777777" w:rsidR="001F1388" w:rsidRPr="004D4544" w:rsidRDefault="001F1388" w:rsidP="00161BE9">
            <w:pPr>
              <w:rPr>
                <w:b/>
                <w:color w:val="B1B94B"/>
              </w:rPr>
            </w:pPr>
            <w:r>
              <w:rPr>
                <w:b/>
                <w:color w:val="B1B94B"/>
              </w:rPr>
              <w:t>Correct</w:t>
            </w:r>
          </w:p>
        </w:tc>
      </w:tr>
      <w:tr w:rsidR="001F1388" w:rsidRPr="004D4544" w14:paraId="5812D367" w14:textId="77777777" w:rsidTr="00161BE9">
        <w:tc>
          <w:tcPr>
            <w:tcW w:w="609" w:type="dxa"/>
            <w:shd w:val="clear" w:color="auto" w:fill="36424A"/>
          </w:tcPr>
          <w:p w14:paraId="5759110E" w14:textId="77777777" w:rsidR="001F1388" w:rsidRPr="004D4544" w:rsidRDefault="001F1388" w:rsidP="00161BE9">
            <w:pPr>
              <w:jc w:val="center"/>
              <w:rPr>
                <w:b/>
                <w:color w:val="FFFFFF"/>
              </w:rPr>
            </w:pPr>
            <w:r w:rsidRPr="004D4544">
              <w:rPr>
                <w:b/>
                <w:color w:val="FFFFFF"/>
              </w:rPr>
              <w:t>2</w:t>
            </w:r>
          </w:p>
        </w:tc>
        <w:tc>
          <w:tcPr>
            <w:tcW w:w="7250" w:type="dxa"/>
          </w:tcPr>
          <w:p w14:paraId="0EF032CF" w14:textId="77777777" w:rsidR="001F1388" w:rsidRPr="004D4544" w:rsidRDefault="001F1388" w:rsidP="002256A0">
            <w:pPr>
              <w:pStyle w:val="Text"/>
            </w:pPr>
            <w:r w:rsidRPr="001F1388">
              <w:t xml:space="preserve">I gather Competitor </w:t>
            </w:r>
            <w:r w:rsidR="00D347F8">
              <w:t>Ltd.</w:t>
            </w:r>
            <w:r w:rsidRPr="001F1388">
              <w:t xml:space="preserve"> are going to increase prices next month and they have asked for </w:t>
            </w:r>
            <w:r>
              <w:t>our support</w:t>
            </w:r>
          </w:p>
        </w:tc>
        <w:tc>
          <w:tcPr>
            <w:tcW w:w="1839" w:type="dxa"/>
            <w:shd w:val="clear" w:color="auto" w:fill="36424A"/>
          </w:tcPr>
          <w:p w14:paraId="2FD9F82E" w14:textId="77777777" w:rsidR="001F1388" w:rsidRPr="004D4544" w:rsidRDefault="001F1388" w:rsidP="00161BE9">
            <w:pPr>
              <w:rPr>
                <w:b/>
                <w:color w:val="B1B94B"/>
              </w:rPr>
            </w:pPr>
            <w:r>
              <w:rPr>
                <w:b/>
                <w:color w:val="B1B94B"/>
              </w:rPr>
              <w:t>Correct</w:t>
            </w:r>
          </w:p>
        </w:tc>
      </w:tr>
      <w:tr w:rsidR="001F1388" w:rsidRPr="004D4544" w14:paraId="55C4DD50" w14:textId="77777777" w:rsidTr="00161BE9">
        <w:tc>
          <w:tcPr>
            <w:tcW w:w="609" w:type="dxa"/>
            <w:shd w:val="clear" w:color="auto" w:fill="36424A"/>
          </w:tcPr>
          <w:p w14:paraId="6544F653" w14:textId="77777777" w:rsidR="001F1388" w:rsidRPr="004D4544" w:rsidRDefault="001F1388" w:rsidP="00161BE9">
            <w:pPr>
              <w:jc w:val="center"/>
              <w:rPr>
                <w:b/>
                <w:color w:val="FFFFFF"/>
              </w:rPr>
            </w:pPr>
            <w:r>
              <w:rPr>
                <w:b/>
                <w:color w:val="FFFFFF"/>
              </w:rPr>
              <w:t>3</w:t>
            </w:r>
          </w:p>
        </w:tc>
        <w:tc>
          <w:tcPr>
            <w:tcW w:w="7250" w:type="dxa"/>
          </w:tcPr>
          <w:p w14:paraId="21AABB2D" w14:textId="77777777" w:rsidR="001F1388" w:rsidRPr="001F1388" w:rsidRDefault="001F1388" w:rsidP="002256A0">
            <w:pPr>
              <w:pStyle w:val="Text"/>
            </w:pPr>
            <w:r w:rsidRPr="001F1388">
              <w:t xml:space="preserve">Just received Competitor </w:t>
            </w:r>
            <w:r w:rsidR="00D347F8">
              <w:t>Ltd.</w:t>
            </w:r>
            <w:r w:rsidR="00A06940">
              <w:t>'</w:t>
            </w:r>
            <w:r w:rsidR="00A06940" w:rsidRPr="001F1388">
              <w:t xml:space="preserve">s </w:t>
            </w:r>
            <w:r w:rsidRPr="001F1388">
              <w:t>latest price list – will help make</w:t>
            </w:r>
            <w:r>
              <w:t xml:space="preserve"> sure our prices are the same</w:t>
            </w:r>
          </w:p>
        </w:tc>
        <w:tc>
          <w:tcPr>
            <w:tcW w:w="1839" w:type="dxa"/>
            <w:shd w:val="clear" w:color="auto" w:fill="36424A"/>
          </w:tcPr>
          <w:p w14:paraId="2DDB6BD7" w14:textId="77777777" w:rsidR="001F1388" w:rsidRPr="004D4544" w:rsidRDefault="001F1388" w:rsidP="00161BE9">
            <w:pPr>
              <w:rPr>
                <w:b/>
                <w:color w:val="B1B94B"/>
              </w:rPr>
            </w:pPr>
            <w:r>
              <w:rPr>
                <w:b/>
                <w:color w:val="B1B94B"/>
              </w:rPr>
              <w:t>Correct</w:t>
            </w:r>
          </w:p>
        </w:tc>
      </w:tr>
      <w:tr w:rsidR="001F1388" w:rsidRPr="004D4544" w14:paraId="61B4D776" w14:textId="77777777" w:rsidTr="00161BE9">
        <w:tc>
          <w:tcPr>
            <w:tcW w:w="609" w:type="dxa"/>
            <w:shd w:val="clear" w:color="auto" w:fill="36424A"/>
          </w:tcPr>
          <w:p w14:paraId="7C6B2777" w14:textId="77777777" w:rsidR="001F1388" w:rsidRDefault="001F1388" w:rsidP="00161BE9">
            <w:pPr>
              <w:jc w:val="center"/>
              <w:rPr>
                <w:b/>
                <w:color w:val="FFFFFF"/>
              </w:rPr>
            </w:pPr>
            <w:r>
              <w:rPr>
                <w:b/>
                <w:color w:val="FFFFFF"/>
              </w:rPr>
              <w:t>4</w:t>
            </w:r>
          </w:p>
        </w:tc>
        <w:tc>
          <w:tcPr>
            <w:tcW w:w="7250" w:type="dxa"/>
          </w:tcPr>
          <w:p w14:paraId="35D60587" w14:textId="77777777" w:rsidR="001F1388" w:rsidRPr="001F1388" w:rsidRDefault="001F1388" w:rsidP="002256A0">
            <w:pPr>
              <w:pStyle w:val="Text"/>
            </w:pPr>
            <w:r w:rsidRPr="001F1388">
              <w:t xml:space="preserve">Competitor </w:t>
            </w:r>
            <w:r w:rsidR="00D347F8">
              <w:t>Ltd.</w:t>
            </w:r>
            <w:r w:rsidRPr="001F1388">
              <w:t xml:space="preserve"> have finally agreed to tell us what they are charging our major customer – sh</w:t>
            </w:r>
            <w:r>
              <w:t>ould stop prices dropping lower</w:t>
            </w:r>
          </w:p>
        </w:tc>
        <w:tc>
          <w:tcPr>
            <w:tcW w:w="1839" w:type="dxa"/>
            <w:shd w:val="clear" w:color="auto" w:fill="36424A"/>
          </w:tcPr>
          <w:p w14:paraId="6E9EEB46" w14:textId="77777777" w:rsidR="001F1388" w:rsidRPr="004D4544" w:rsidRDefault="001F1388" w:rsidP="00161BE9">
            <w:pPr>
              <w:rPr>
                <w:b/>
                <w:color w:val="B1B94B"/>
              </w:rPr>
            </w:pPr>
            <w:r>
              <w:rPr>
                <w:b/>
                <w:color w:val="B1B94B"/>
              </w:rPr>
              <w:t>Correct</w:t>
            </w:r>
          </w:p>
        </w:tc>
      </w:tr>
    </w:tbl>
    <w:p w14:paraId="71BAAD98" w14:textId="77777777" w:rsidR="001F1388" w:rsidRPr="004D4544" w:rsidRDefault="001F1388" w:rsidP="002256A0">
      <w:pPr>
        <w:pStyle w:val="BW-section-head"/>
      </w:pPr>
      <w:r w:rsidRPr="004D4544">
        <w:t xml:space="preserve">CORRECT TEXT FEEDBACK </w:t>
      </w:r>
      <w:r w:rsidRPr="004D4544">
        <w:rPr>
          <w:color w:val="808080"/>
        </w:rPr>
        <w:t>(50 words max)</w:t>
      </w:r>
    </w:p>
    <w:p w14:paraId="21A2975B" w14:textId="77777777" w:rsidR="001F1388" w:rsidRDefault="001F1388" w:rsidP="002256A0">
      <w:pPr>
        <w:pStyle w:val="Text"/>
      </w:pPr>
      <w:r>
        <w:t>That's right!</w:t>
      </w:r>
    </w:p>
    <w:p w14:paraId="759550B4" w14:textId="77777777" w:rsidR="001F1388" w:rsidRDefault="001F1388" w:rsidP="002256A0">
      <w:pPr>
        <w:pStyle w:val="Text"/>
      </w:pPr>
      <w:r>
        <w:t>All of these may cause issues as they can be considered as price fixing</w:t>
      </w:r>
      <w:r w:rsidRPr="0042548F">
        <w:t>.</w:t>
      </w:r>
    </w:p>
    <w:p w14:paraId="7C45F0A3" w14:textId="77777777" w:rsidR="001F1388" w:rsidRPr="004D4544" w:rsidRDefault="001F1388" w:rsidP="002256A0">
      <w:pPr>
        <w:pStyle w:val="BW-section-head"/>
      </w:pPr>
      <w:r>
        <w:t>PARTIAL</w:t>
      </w:r>
      <w:r w:rsidRPr="004D4544">
        <w:t xml:space="preserve"> TEXT FEEDBACK </w:t>
      </w:r>
      <w:r w:rsidRPr="004D4544">
        <w:rPr>
          <w:color w:val="808080"/>
        </w:rPr>
        <w:t>(50 words max)</w:t>
      </w:r>
    </w:p>
    <w:p w14:paraId="222DA91C" w14:textId="77777777" w:rsidR="001F1388" w:rsidRDefault="001F1388" w:rsidP="002256A0">
      <w:pPr>
        <w:pStyle w:val="Text"/>
      </w:pPr>
      <w:r>
        <w:t>Not quite.</w:t>
      </w:r>
    </w:p>
    <w:p w14:paraId="4CBD4F71" w14:textId="77777777" w:rsidR="001F1388" w:rsidRDefault="001F1388" w:rsidP="002256A0">
      <w:pPr>
        <w:pStyle w:val="Text"/>
      </w:pPr>
      <w:r>
        <w:t>Actually, all of these may cause issues as they can be considered as price fixing</w:t>
      </w:r>
      <w:r w:rsidRPr="0042548F">
        <w:t>.</w:t>
      </w:r>
    </w:p>
    <w:p w14:paraId="159D8BB4" w14:textId="77777777" w:rsidR="001F1388" w:rsidRPr="004D4544" w:rsidRDefault="00701833" w:rsidP="002256A0">
      <w:pPr>
        <w:pStyle w:val="BW-section-head"/>
      </w:pPr>
      <w:r>
        <w:t>FAIL TEXT FEEDBACK</w:t>
      </w:r>
      <w:r w:rsidR="001F1388" w:rsidRPr="004D4544">
        <w:t xml:space="preserve"> </w:t>
      </w:r>
      <w:r w:rsidR="001F1388" w:rsidRPr="004D4544">
        <w:rPr>
          <w:color w:val="808080"/>
        </w:rPr>
        <w:t>(50 words max)</w:t>
      </w:r>
    </w:p>
    <w:p w14:paraId="58053036" w14:textId="77777777" w:rsidR="001F1388" w:rsidRPr="004D4544" w:rsidRDefault="001F1388" w:rsidP="002256A0">
      <w:pPr>
        <w:pStyle w:val="Text"/>
      </w:pPr>
      <w:r>
        <w:t>Sorry, that's not right.</w:t>
      </w:r>
    </w:p>
    <w:p w14:paraId="5A176DD1" w14:textId="77777777" w:rsidR="001F1388" w:rsidRDefault="001F1388" w:rsidP="002256A0">
      <w:pPr>
        <w:pStyle w:val="Text"/>
      </w:pPr>
      <w:r>
        <w:t>Actually, all of these may cause issues as they can be considered as price fixing</w:t>
      </w:r>
      <w:r w:rsidRPr="0042548F">
        <w:t>.</w:t>
      </w:r>
    </w:p>
    <w:p w14:paraId="4FDCE1D6" w14:textId="77777777" w:rsidR="009C0773" w:rsidRPr="004D4544" w:rsidRDefault="009C0773" w:rsidP="002256A0">
      <w:pPr>
        <w:pStyle w:val="Heading2"/>
      </w:pPr>
      <w:bookmarkStart w:id="66" w:name="_Toc465760141"/>
      <w:bookmarkStart w:id="67" w:name="_Toc473043511"/>
      <w:r w:rsidRPr="004D4544">
        <w:lastRenderedPageBreak/>
        <w:t xml:space="preserve">SCREEN </w:t>
      </w:r>
      <w:r>
        <w:rPr>
          <w:color w:val="FFFFFF"/>
        </w:rPr>
        <w:t>05_1</w:t>
      </w:r>
      <w:r w:rsidR="009C2BFF">
        <w:rPr>
          <w:color w:val="FFFFFF"/>
        </w:rPr>
        <w:t>3</w:t>
      </w:r>
      <w:r>
        <w:rPr>
          <w:color w:val="FFFFFF"/>
        </w:rPr>
        <w:t>0</w:t>
      </w:r>
      <w:bookmarkEnd w:id="66"/>
      <w:bookmarkEnd w:id="67"/>
    </w:p>
    <w:p w14:paraId="67D0B2B2" w14:textId="77777777" w:rsidR="009C0773" w:rsidRPr="004D4544" w:rsidRDefault="009C0773" w:rsidP="002256A0">
      <w:pPr>
        <w:pStyle w:val="BW-screentype"/>
      </w:pPr>
      <w:r w:rsidRPr="004D4544">
        <w:t>SCREEN TYPE: Text and graphic</w:t>
      </w:r>
    </w:p>
    <w:p w14:paraId="4C643C57" w14:textId="77777777" w:rsidR="009C0773" w:rsidRPr="004D4544" w:rsidRDefault="009C0773" w:rsidP="002256A0">
      <w:pPr>
        <w:pStyle w:val="BW-section-head"/>
      </w:pPr>
      <w:r w:rsidRPr="004D4544">
        <w:t>DESCRIPTION</w:t>
      </w:r>
    </w:p>
    <w:p w14:paraId="3C6BC21A" w14:textId="77777777" w:rsidR="009C0773" w:rsidRPr="00CD6B39" w:rsidRDefault="009C0773" w:rsidP="00BC2582">
      <w:r>
        <w:t>Text on the left and image on the right.</w:t>
      </w:r>
    </w:p>
    <w:p w14:paraId="0D0239E3" w14:textId="77777777" w:rsidR="009C0773" w:rsidRPr="004D4544" w:rsidRDefault="009C0773" w:rsidP="002256A0">
      <w:pPr>
        <w:pStyle w:val="BW-section-head"/>
      </w:pPr>
      <w:r w:rsidRPr="004D4544">
        <w:t>IMAGE</w:t>
      </w:r>
    </w:p>
    <w:p w14:paraId="29737629" w14:textId="77777777" w:rsidR="009C0773" w:rsidRDefault="0091453B" w:rsidP="00BC2582">
      <w:pPr>
        <w:rPr>
          <w:noProof/>
          <w:lang w:eastAsia="en-GB"/>
        </w:rPr>
      </w:pPr>
      <w:r>
        <w:rPr>
          <w:noProof/>
          <w:lang w:eastAsia="en-GB"/>
        </w:rPr>
        <w:t>Show something similar to the following but in a stylised manner:</w:t>
      </w:r>
    </w:p>
    <w:p w14:paraId="4D88BB51" w14:textId="77777777" w:rsidR="009C0773" w:rsidRPr="004D4544" w:rsidRDefault="00DC5B59" w:rsidP="00BC2582">
      <w:pPr>
        <w:rPr>
          <w:noProof/>
          <w:lang w:eastAsia="en-GB"/>
        </w:rPr>
      </w:pPr>
      <w:r>
        <w:rPr>
          <w:noProof/>
          <w:lang w:eastAsia="en-GB"/>
        </w:rPr>
        <w:pict w14:anchorId="442509F1">
          <v:shape id="_x0000_i1055" type="#_x0000_t75" style="width:261.1pt;height:66.55pt;mso-position-horizontal-relative:char;mso-position-vertical-relative:line">
            <v:imagedata r:id="rId42" o:title=""/>
          </v:shape>
        </w:pict>
      </w:r>
    </w:p>
    <w:p w14:paraId="1186E3A7" w14:textId="77777777" w:rsidR="009C0773" w:rsidRDefault="009C2BFF" w:rsidP="002256A0">
      <w:pPr>
        <w:pStyle w:val="BW-section-head"/>
      </w:pPr>
      <w:r>
        <w:t xml:space="preserve">SCREEN </w:t>
      </w:r>
      <w:r w:rsidR="009C0773">
        <w:t>TITLE</w:t>
      </w:r>
    </w:p>
    <w:p w14:paraId="7ED82D3E" w14:textId="77777777" w:rsidR="009C0773" w:rsidRDefault="009C2BFF" w:rsidP="002256A0">
      <w:pPr>
        <w:pStyle w:val="Text"/>
      </w:pPr>
      <w:r>
        <w:t>Price fixing in a manufacturer</w:t>
      </w:r>
      <w:r w:rsidR="0000176C">
        <w:t>–</w:t>
      </w:r>
      <w:r>
        <w:t>distributor relationship</w:t>
      </w:r>
    </w:p>
    <w:p w14:paraId="464CB0D7" w14:textId="77777777" w:rsidR="009C0773" w:rsidRPr="004D4544" w:rsidRDefault="00AD41B6" w:rsidP="002256A0">
      <w:pPr>
        <w:pStyle w:val="BW-section-head"/>
      </w:pPr>
      <w:r>
        <w:t xml:space="preserve">BODY </w:t>
      </w:r>
      <w:r w:rsidR="009C0773" w:rsidRPr="004D4544">
        <w:t>TEXT</w:t>
      </w:r>
    </w:p>
    <w:p w14:paraId="0728F1C4" w14:textId="77777777" w:rsidR="009C2BFF" w:rsidRPr="009C2BFF" w:rsidRDefault="009C2BFF" w:rsidP="002256A0">
      <w:pPr>
        <w:pStyle w:val="Text"/>
      </w:pPr>
      <w:r w:rsidRPr="009C2BFF">
        <w:t>In a manufactur</w:t>
      </w:r>
      <w:r>
        <w:t>er</w:t>
      </w:r>
      <w:r w:rsidR="0000176C">
        <w:t>–</w:t>
      </w:r>
      <w:r w:rsidRPr="009C2BFF">
        <w:t>distributor relationship</w:t>
      </w:r>
      <w:r>
        <w:t>, a</w:t>
      </w:r>
      <w:r w:rsidRPr="009C2BFF">
        <w:t xml:space="preserve"> manufacturer </w:t>
      </w:r>
      <w:r>
        <w:t>cannot</w:t>
      </w:r>
      <w:r w:rsidRPr="009C2BFF">
        <w:t>:</w:t>
      </w:r>
    </w:p>
    <w:p w14:paraId="48CF8E85" w14:textId="77777777" w:rsidR="009C2BFF" w:rsidRPr="009C2BFF" w:rsidRDefault="009C2BFF" w:rsidP="002256A0">
      <w:pPr>
        <w:pStyle w:val="text-bullets"/>
      </w:pPr>
      <w:r>
        <w:t>a</w:t>
      </w:r>
      <w:r w:rsidRPr="009C2BFF">
        <w:t>gree prices at which a distributor will sell to its customer</w:t>
      </w:r>
    </w:p>
    <w:p w14:paraId="5D9B657F" w14:textId="77777777" w:rsidR="009C2BFF" w:rsidRPr="009C2BFF" w:rsidRDefault="009C2BFF" w:rsidP="002256A0">
      <w:pPr>
        <w:pStyle w:val="text-bullets"/>
      </w:pPr>
      <w:r>
        <w:t>g</w:t>
      </w:r>
      <w:r w:rsidRPr="009C2BFF">
        <w:t xml:space="preserve">uarantee the </w:t>
      </w:r>
      <w:r w:rsidR="00A06940" w:rsidRPr="009C2BFF">
        <w:t>distributor</w:t>
      </w:r>
      <w:r w:rsidR="00A06940">
        <w:t>'</w:t>
      </w:r>
      <w:r w:rsidR="00A06940" w:rsidRPr="009C2BFF">
        <w:t xml:space="preserve">s </w:t>
      </w:r>
      <w:r w:rsidRPr="009C2BFF">
        <w:t>margin</w:t>
      </w:r>
    </w:p>
    <w:p w14:paraId="2D91A988" w14:textId="77777777" w:rsidR="009C2BFF" w:rsidRPr="009C2BFF" w:rsidRDefault="009C2BFF" w:rsidP="002256A0">
      <w:pPr>
        <w:pStyle w:val="text-bullets"/>
      </w:pPr>
      <w:r>
        <w:t>f</w:t>
      </w:r>
      <w:r w:rsidRPr="009C2BFF">
        <w:t xml:space="preserve">ix the </w:t>
      </w:r>
      <w:r w:rsidR="00A06940" w:rsidRPr="009C2BFF">
        <w:t>distributor</w:t>
      </w:r>
      <w:r w:rsidR="00A06940">
        <w:t>'</w:t>
      </w:r>
      <w:r w:rsidR="00A06940" w:rsidRPr="009C2BFF">
        <w:t xml:space="preserve">s </w:t>
      </w:r>
      <w:r w:rsidRPr="009C2BFF">
        <w:t>margin</w:t>
      </w:r>
    </w:p>
    <w:p w14:paraId="48218B91" w14:textId="77777777" w:rsidR="009C2BFF" w:rsidRPr="009C2BFF" w:rsidRDefault="009C2BFF" w:rsidP="002256A0">
      <w:pPr>
        <w:pStyle w:val="text-bullets"/>
      </w:pPr>
      <w:r>
        <w:t>g</w:t>
      </w:r>
      <w:r w:rsidRPr="009C2BFF">
        <w:t>et the distributor to agree to offer maximum levels of discount</w:t>
      </w:r>
    </w:p>
    <w:p w14:paraId="49F40641" w14:textId="77777777" w:rsidR="009C2BFF" w:rsidRPr="009C2BFF" w:rsidRDefault="009C2BFF" w:rsidP="002256A0">
      <w:pPr>
        <w:pStyle w:val="text-bullets"/>
      </w:pPr>
      <w:r>
        <w:t>r</w:t>
      </w:r>
      <w:r w:rsidRPr="009C2BFF">
        <w:t xml:space="preserve">efuse to supply because a </w:t>
      </w:r>
      <w:r w:rsidR="00A06940" w:rsidRPr="009C2BFF">
        <w:t>distributor</w:t>
      </w:r>
      <w:r w:rsidR="00A06940">
        <w:t>'</w:t>
      </w:r>
      <w:r w:rsidR="00A06940" w:rsidRPr="009C2BFF">
        <w:t xml:space="preserve">s </w:t>
      </w:r>
      <w:r w:rsidRPr="009C2BFF">
        <w:t>resale price is too low.</w:t>
      </w:r>
    </w:p>
    <w:p w14:paraId="31A0B784" w14:textId="77777777" w:rsidR="0091453B" w:rsidRDefault="009C2BFF" w:rsidP="002256A0">
      <w:pPr>
        <w:pStyle w:val="Text"/>
      </w:pPr>
      <w:r w:rsidRPr="009C2BFF">
        <w:t>Although the manufacturer can recommend a resale price</w:t>
      </w:r>
      <w:r w:rsidR="009B343D">
        <w:t>,</w:t>
      </w:r>
      <w:r w:rsidRPr="009C2BFF">
        <w:t xml:space="preserve"> it cannot enforce this</w:t>
      </w:r>
      <w:r w:rsidR="00F948B4">
        <w:t xml:space="preserve"> – but i</w:t>
      </w:r>
      <w:r w:rsidR="0091453B">
        <w:t>t</w:t>
      </w:r>
      <w:r w:rsidRPr="009C2BFF">
        <w:t xml:space="preserve"> can set a maximum resale price.</w:t>
      </w:r>
    </w:p>
    <w:p w14:paraId="7DAD1CDD" w14:textId="77777777" w:rsidR="0091453B" w:rsidRPr="004D4544" w:rsidRDefault="0091453B" w:rsidP="002256A0">
      <w:pPr>
        <w:pStyle w:val="Heading2"/>
      </w:pPr>
      <w:bookmarkStart w:id="68" w:name="_Toc473043512"/>
      <w:r w:rsidRPr="004D4544">
        <w:lastRenderedPageBreak/>
        <w:t xml:space="preserve">SCREEN </w:t>
      </w:r>
      <w:r>
        <w:rPr>
          <w:color w:val="FFFFFF"/>
        </w:rPr>
        <w:t>05_140</w:t>
      </w:r>
      <w:bookmarkEnd w:id="68"/>
    </w:p>
    <w:p w14:paraId="75394949" w14:textId="77777777" w:rsidR="0091453B" w:rsidRPr="004D4544" w:rsidRDefault="0091453B" w:rsidP="002256A0">
      <w:pPr>
        <w:pStyle w:val="BW-screentype"/>
      </w:pPr>
      <w:r w:rsidRPr="004D4544">
        <w:t xml:space="preserve">SCREEN TYPE: Multiple choice question </w:t>
      </w:r>
    </w:p>
    <w:p w14:paraId="31BD713A" w14:textId="77777777" w:rsidR="0091453B" w:rsidRPr="00A7038C" w:rsidRDefault="0091453B" w:rsidP="002256A0">
      <w:pPr>
        <w:pStyle w:val="BW-section-head"/>
      </w:pPr>
      <w:r w:rsidRPr="00A7038C">
        <w:t>DESCRIPTION</w:t>
      </w:r>
    </w:p>
    <w:p w14:paraId="4BAD93B7" w14:textId="77777777" w:rsidR="0091453B" w:rsidRPr="00A7038C" w:rsidRDefault="0091453B" w:rsidP="00BC2582">
      <w:r w:rsidRPr="00A7038C">
        <w:t>The learner answers a question by choosing an option or options from a list and receives different feedback for correct, incorrect and (optionally) partially correct answers.</w:t>
      </w:r>
    </w:p>
    <w:p w14:paraId="5D089E8F" w14:textId="77777777" w:rsidR="0091453B" w:rsidRPr="00C94716" w:rsidRDefault="0091453B" w:rsidP="00BC2582">
      <w:r w:rsidRPr="00C94716">
        <w:t>Example layout:</w:t>
      </w:r>
    </w:p>
    <w:p w14:paraId="2EB7ADF1" w14:textId="77777777" w:rsidR="0091453B" w:rsidRDefault="00DC5B59" w:rsidP="00BC2582">
      <w:r>
        <w:rPr>
          <w:bdr w:val="single" w:sz="8" w:space="0" w:color="7F7F7F"/>
          <w:lang w:eastAsia="x-none"/>
        </w:rPr>
        <w:pict w14:anchorId="5BFB4395">
          <v:shape id="_x0000_i1056" type="#_x0000_t75" style="width:235.15pt;height:148.55pt">
            <v:imagedata r:id="rId40" o:title="stw971_mcq_01_a"/>
          </v:shape>
        </w:pict>
      </w:r>
    </w:p>
    <w:p w14:paraId="5798AFCB" w14:textId="77777777" w:rsidR="0091453B" w:rsidRPr="0098672F" w:rsidRDefault="0091453B" w:rsidP="00BC2582">
      <w:r w:rsidRPr="0098672F">
        <w:t xml:space="preserve">Use stock image </w:t>
      </w:r>
    </w:p>
    <w:p w14:paraId="179CF642" w14:textId="77777777" w:rsidR="0091453B" w:rsidRDefault="0091453B" w:rsidP="002256A0">
      <w:pPr>
        <w:pStyle w:val="BW-section-head"/>
      </w:pPr>
      <w:r>
        <w:t>SCREEN TITLE</w:t>
      </w:r>
    </w:p>
    <w:p w14:paraId="7BA010F3" w14:textId="77777777" w:rsidR="0091453B" w:rsidRDefault="0091453B" w:rsidP="002256A0">
      <w:pPr>
        <w:pStyle w:val="Text"/>
      </w:pPr>
      <w:r>
        <w:t>Think about it…</w:t>
      </w:r>
    </w:p>
    <w:p w14:paraId="46B7255A" w14:textId="77777777" w:rsidR="0091453B" w:rsidRPr="004D4544" w:rsidRDefault="0091453B" w:rsidP="002256A0">
      <w:pPr>
        <w:pStyle w:val="BW-section-head"/>
      </w:pPr>
      <w:r w:rsidRPr="004D4544">
        <w:t xml:space="preserve">QUESTION TEXT </w:t>
      </w:r>
      <w:r w:rsidRPr="004D4544">
        <w:rPr>
          <w:color w:val="808080"/>
        </w:rPr>
        <w:t>(30 words max)</w:t>
      </w:r>
    </w:p>
    <w:p w14:paraId="7B20B6E6" w14:textId="77777777" w:rsidR="0091453B" w:rsidRDefault="0091453B" w:rsidP="002256A0">
      <w:pPr>
        <w:pStyle w:val="Text"/>
      </w:pPr>
      <w:r w:rsidRPr="0091453B">
        <w:t xml:space="preserve">In an email from </w:t>
      </w:r>
      <w:r w:rsidR="00A6128F">
        <w:t>a</w:t>
      </w:r>
      <w:r w:rsidR="00A6128F" w:rsidRPr="0091453B">
        <w:t xml:space="preserve"> </w:t>
      </w:r>
      <w:r w:rsidR="00A6128F">
        <w:t>m</w:t>
      </w:r>
      <w:r w:rsidRPr="0091453B">
        <w:t xml:space="preserve">anufacturer to </w:t>
      </w:r>
      <w:r w:rsidR="00A6128F">
        <w:t>a d</w:t>
      </w:r>
      <w:r w:rsidRPr="0091453B">
        <w:t xml:space="preserve">istributor, which of the following </w:t>
      </w:r>
      <w:r w:rsidR="0001474F">
        <w:t>could</w:t>
      </w:r>
      <w:r w:rsidR="0001474F" w:rsidRPr="0091453B">
        <w:t xml:space="preserve"> </w:t>
      </w:r>
      <w:r w:rsidRPr="0091453B">
        <w:t>cause an issue</w:t>
      </w:r>
      <w:r w:rsidRPr="001F1388">
        <w:t xml:space="preserve">? </w:t>
      </w:r>
    </w:p>
    <w:p w14:paraId="31158127" w14:textId="77777777" w:rsidR="0091453B" w:rsidRPr="00A7038C" w:rsidRDefault="0091453B" w:rsidP="002256A0">
      <w:pPr>
        <w:pStyle w:val="BW-section-head"/>
      </w:pPr>
      <w:r w:rsidRPr="00A7038C">
        <w:t>PROMPT</w:t>
      </w:r>
    </w:p>
    <w:p w14:paraId="210888B7" w14:textId="77777777" w:rsidR="0091453B" w:rsidRPr="00A7038C" w:rsidRDefault="0091453B" w:rsidP="002256A0">
      <w:pPr>
        <w:pStyle w:val="Text"/>
      </w:pPr>
      <w:r w:rsidRPr="001F1388">
        <w:t>Select all answers that apply, then Confirm</w:t>
      </w:r>
      <w:r w:rsidRPr="00A7038C">
        <w:t>.</w:t>
      </w:r>
    </w:p>
    <w:p w14:paraId="5F719C43" w14:textId="77777777" w:rsidR="0091453B" w:rsidRPr="004D4544" w:rsidRDefault="0091453B" w:rsidP="002256A0">
      <w:pPr>
        <w:pStyle w:val="BW-section-head"/>
      </w:pPr>
      <w:r w:rsidRPr="004D4544">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9"/>
        <w:gridCol w:w="7250"/>
        <w:gridCol w:w="1839"/>
      </w:tblGrid>
      <w:tr w:rsidR="0091453B" w:rsidRPr="004D4544" w14:paraId="2F1BDDB7" w14:textId="77777777" w:rsidTr="00161BE9">
        <w:trPr>
          <w:trHeight w:val="70"/>
        </w:trPr>
        <w:tc>
          <w:tcPr>
            <w:tcW w:w="609" w:type="dxa"/>
            <w:shd w:val="clear" w:color="auto" w:fill="36424A"/>
          </w:tcPr>
          <w:p w14:paraId="248490A1" w14:textId="77777777" w:rsidR="0091453B" w:rsidRPr="004D4544" w:rsidRDefault="0091453B" w:rsidP="00161BE9">
            <w:pPr>
              <w:jc w:val="center"/>
              <w:rPr>
                <w:b/>
                <w:color w:val="FFFFFF"/>
              </w:rPr>
            </w:pPr>
            <w:r w:rsidRPr="004D4544">
              <w:rPr>
                <w:b/>
                <w:color w:val="FFFFFF"/>
              </w:rPr>
              <w:t>1</w:t>
            </w:r>
          </w:p>
        </w:tc>
        <w:tc>
          <w:tcPr>
            <w:tcW w:w="7250" w:type="dxa"/>
          </w:tcPr>
          <w:p w14:paraId="0CAD459C" w14:textId="77777777" w:rsidR="0091453B" w:rsidRPr="004D4544" w:rsidRDefault="0091453B" w:rsidP="002256A0">
            <w:pPr>
              <w:pStyle w:val="Text"/>
            </w:pPr>
            <w:r w:rsidRPr="0091453B">
              <w:t>Do not sell Produc</w:t>
            </w:r>
            <w:r>
              <w:t>t A for more than £500 per unit</w:t>
            </w:r>
          </w:p>
        </w:tc>
        <w:tc>
          <w:tcPr>
            <w:tcW w:w="1839" w:type="dxa"/>
            <w:shd w:val="clear" w:color="auto" w:fill="36424A"/>
          </w:tcPr>
          <w:p w14:paraId="6E543255" w14:textId="77777777" w:rsidR="0091453B" w:rsidRPr="004D4544" w:rsidRDefault="0091453B" w:rsidP="00161BE9">
            <w:pPr>
              <w:rPr>
                <w:b/>
                <w:color w:val="B1B94B"/>
              </w:rPr>
            </w:pPr>
            <w:r>
              <w:rPr>
                <w:b/>
                <w:color w:val="B1B94B"/>
              </w:rPr>
              <w:t>Incorrect</w:t>
            </w:r>
          </w:p>
        </w:tc>
      </w:tr>
      <w:tr w:rsidR="0091453B" w:rsidRPr="004D4544" w14:paraId="7F44E11F" w14:textId="77777777" w:rsidTr="00161BE9">
        <w:tc>
          <w:tcPr>
            <w:tcW w:w="609" w:type="dxa"/>
            <w:shd w:val="clear" w:color="auto" w:fill="36424A"/>
          </w:tcPr>
          <w:p w14:paraId="5B15929D" w14:textId="77777777" w:rsidR="0091453B" w:rsidRPr="004D4544" w:rsidRDefault="0091453B" w:rsidP="00161BE9">
            <w:pPr>
              <w:jc w:val="center"/>
              <w:rPr>
                <w:b/>
                <w:color w:val="FFFFFF"/>
              </w:rPr>
            </w:pPr>
            <w:r w:rsidRPr="004D4544">
              <w:rPr>
                <w:b/>
                <w:color w:val="FFFFFF"/>
              </w:rPr>
              <w:t>2</w:t>
            </w:r>
          </w:p>
        </w:tc>
        <w:tc>
          <w:tcPr>
            <w:tcW w:w="7250" w:type="dxa"/>
          </w:tcPr>
          <w:p w14:paraId="65A688C5" w14:textId="77777777" w:rsidR="0091453B" w:rsidRPr="004D4544" w:rsidRDefault="0091453B" w:rsidP="002256A0">
            <w:pPr>
              <w:pStyle w:val="Text"/>
            </w:pPr>
            <w:r w:rsidRPr="0091453B">
              <w:t>Do not sell Product</w:t>
            </w:r>
            <w:r>
              <w:t xml:space="preserve"> B for less than £300 per unit</w:t>
            </w:r>
          </w:p>
        </w:tc>
        <w:tc>
          <w:tcPr>
            <w:tcW w:w="1839" w:type="dxa"/>
            <w:shd w:val="clear" w:color="auto" w:fill="36424A"/>
          </w:tcPr>
          <w:p w14:paraId="40D9D172" w14:textId="77777777" w:rsidR="0091453B" w:rsidRPr="004D4544" w:rsidRDefault="0091453B" w:rsidP="00161BE9">
            <w:pPr>
              <w:rPr>
                <w:b/>
                <w:color w:val="B1B94B"/>
              </w:rPr>
            </w:pPr>
            <w:r>
              <w:rPr>
                <w:b/>
                <w:color w:val="B1B94B"/>
              </w:rPr>
              <w:t>Correct</w:t>
            </w:r>
          </w:p>
        </w:tc>
      </w:tr>
      <w:tr w:rsidR="0091453B" w:rsidRPr="004D4544" w14:paraId="19E75FA4" w14:textId="77777777" w:rsidTr="00161BE9">
        <w:tc>
          <w:tcPr>
            <w:tcW w:w="609" w:type="dxa"/>
            <w:shd w:val="clear" w:color="auto" w:fill="36424A"/>
          </w:tcPr>
          <w:p w14:paraId="107D52E2" w14:textId="77777777" w:rsidR="0091453B" w:rsidRPr="004D4544" w:rsidRDefault="0091453B" w:rsidP="00161BE9">
            <w:pPr>
              <w:jc w:val="center"/>
              <w:rPr>
                <w:b/>
                <w:color w:val="FFFFFF"/>
              </w:rPr>
            </w:pPr>
            <w:r>
              <w:rPr>
                <w:b/>
                <w:color w:val="FFFFFF"/>
              </w:rPr>
              <w:t>3</w:t>
            </w:r>
          </w:p>
        </w:tc>
        <w:tc>
          <w:tcPr>
            <w:tcW w:w="7250" w:type="dxa"/>
          </w:tcPr>
          <w:p w14:paraId="32E15BE1" w14:textId="77777777" w:rsidR="0091453B" w:rsidRPr="001F1388" w:rsidRDefault="0091453B" w:rsidP="002256A0">
            <w:pPr>
              <w:pStyle w:val="Text"/>
            </w:pPr>
            <w:r w:rsidRPr="0091453B">
              <w:t>Our recommended resale prices are in the attached list</w:t>
            </w:r>
          </w:p>
        </w:tc>
        <w:tc>
          <w:tcPr>
            <w:tcW w:w="1839" w:type="dxa"/>
            <w:shd w:val="clear" w:color="auto" w:fill="36424A"/>
          </w:tcPr>
          <w:p w14:paraId="0A8E8DEC" w14:textId="77777777" w:rsidR="0091453B" w:rsidRPr="004D4544" w:rsidRDefault="0091453B" w:rsidP="00161BE9">
            <w:pPr>
              <w:rPr>
                <w:b/>
                <w:color w:val="B1B94B"/>
              </w:rPr>
            </w:pPr>
            <w:r>
              <w:rPr>
                <w:b/>
                <w:color w:val="B1B94B"/>
              </w:rPr>
              <w:t>Incorrect</w:t>
            </w:r>
          </w:p>
        </w:tc>
      </w:tr>
      <w:tr w:rsidR="0091453B" w:rsidRPr="004D4544" w14:paraId="2E743A51" w14:textId="77777777" w:rsidTr="00161BE9">
        <w:tc>
          <w:tcPr>
            <w:tcW w:w="609" w:type="dxa"/>
            <w:shd w:val="clear" w:color="auto" w:fill="36424A"/>
          </w:tcPr>
          <w:p w14:paraId="5C4CE64D" w14:textId="77777777" w:rsidR="0091453B" w:rsidRDefault="0091453B" w:rsidP="00161BE9">
            <w:pPr>
              <w:jc w:val="center"/>
              <w:rPr>
                <w:b/>
                <w:color w:val="FFFFFF"/>
              </w:rPr>
            </w:pPr>
            <w:r>
              <w:rPr>
                <w:b/>
                <w:color w:val="FFFFFF"/>
              </w:rPr>
              <w:t>4</w:t>
            </w:r>
          </w:p>
        </w:tc>
        <w:tc>
          <w:tcPr>
            <w:tcW w:w="7250" w:type="dxa"/>
          </w:tcPr>
          <w:p w14:paraId="0D2BFC01" w14:textId="77777777" w:rsidR="0091453B" w:rsidRPr="001F1388" w:rsidRDefault="0091453B" w:rsidP="002256A0">
            <w:pPr>
              <w:pStyle w:val="Text"/>
            </w:pPr>
            <w:r w:rsidRPr="0091453B">
              <w:t>Please fix your margin at no less than 10%</w:t>
            </w:r>
          </w:p>
        </w:tc>
        <w:tc>
          <w:tcPr>
            <w:tcW w:w="1839" w:type="dxa"/>
            <w:shd w:val="clear" w:color="auto" w:fill="36424A"/>
          </w:tcPr>
          <w:p w14:paraId="6B6F78A5" w14:textId="77777777" w:rsidR="0091453B" w:rsidRPr="004D4544" w:rsidRDefault="0091453B" w:rsidP="00161BE9">
            <w:pPr>
              <w:rPr>
                <w:b/>
                <w:color w:val="B1B94B"/>
              </w:rPr>
            </w:pPr>
            <w:r>
              <w:rPr>
                <w:b/>
                <w:color w:val="B1B94B"/>
              </w:rPr>
              <w:t>Correct</w:t>
            </w:r>
          </w:p>
        </w:tc>
      </w:tr>
      <w:tr w:rsidR="0091453B" w:rsidRPr="004D4544" w14:paraId="70F90AC4" w14:textId="77777777" w:rsidTr="00161BE9">
        <w:tc>
          <w:tcPr>
            <w:tcW w:w="609" w:type="dxa"/>
            <w:shd w:val="clear" w:color="auto" w:fill="36424A"/>
          </w:tcPr>
          <w:p w14:paraId="3BEE1050" w14:textId="77777777" w:rsidR="0091453B" w:rsidRDefault="0091453B" w:rsidP="00161BE9">
            <w:pPr>
              <w:jc w:val="center"/>
              <w:rPr>
                <w:b/>
                <w:color w:val="FFFFFF"/>
              </w:rPr>
            </w:pPr>
            <w:r>
              <w:rPr>
                <w:b/>
                <w:color w:val="FFFFFF"/>
              </w:rPr>
              <w:t>5</w:t>
            </w:r>
          </w:p>
        </w:tc>
        <w:tc>
          <w:tcPr>
            <w:tcW w:w="7250" w:type="dxa"/>
          </w:tcPr>
          <w:p w14:paraId="36F4B391" w14:textId="77777777" w:rsidR="0091453B" w:rsidRPr="0091453B" w:rsidRDefault="0091453B" w:rsidP="002256A0">
            <w:pPr>
              <w:pStyle w:val="Text"/>
            </w:pPr>
            <w:r w:rsidRPr="0091453B">
              <w:t>We cannot guarantee supply if your discount more than 20% off list price because of damage to our brand</w:t>
            </w:r>
          </w:p>
        </w:tc>
        <w:tc>
          <w:tcPr>
            <w:tcW w:w="1839" w:type="dxa"/>
            <w:shd w:val="clear" w:color="auto" w:fill="36424A"/>
          </w:tcPr>
          <w:p w14:paraId="649987BB" w14:textId="77777777" w:rsidR="0091453B" w:rsidRDefault="0091453B" w:rsidP="00161BE9">
            <w:pPr>
              <w:rPr>
                <w:b/>
                <w:color w:val="B1B94B"/>
              </w:rPr>
            </w:pPr>
            <w:r>
              <w:rPr>
                <w:b/>
                <w:color w:val="B1B94B"/>
              </w:rPr>
              <w:t>Correct</w:t>
            </w:r>
          </w:p>
        </w:tc>
      </w:tr>
    </w:tbl>
    <w:p w14:paraId="1D1EE862" w14:textId="77777777" w:rsidR="0091453B" w:rsidRPr="004D4544" w:rsidRDefault="0091453B" w:rsidP="002256A0">
      <w:pPr>
        <w:pStyle w:val="BW-section-head"/>
      </w:pPr>
      <w:r w:rsidRPr="004D4544">
        <w:t xml:space="preserve">CORRECT TEXT FEEDBACK </w:t>
      </w:r>
      <w:r w:rsidRPr="004D4544">
        <w:rPr>
          <w:color w:val="808080"/>
        </w:rPr>
        <w:t>(50 words max)</w:t>
      </w:r>
    </w:p>
    <w:p w14:paraId="45C5AFB9" w14:textId="77777777" w:rsidR="0091453B" w:rsidRDefault="0091453B" w:rsidP="002256A0">
      <w:pPr>
        <w:pStyle w:val="Text"/>
      </w:pPr>
      <w:r>
        <w:t>That's right!</w:t>
      </w:r>
    </w:p>
    <w:p w14:paraId="4BF327EB" w14:textId="77777777" w:rsidR="0091453B" w:rsidRDefault="0091453B" w:rsidP="002256A0">
      <w:pPr>
        <w:pStyle w:val="Text"/>
      </w:pPr>
      <w:r>
        <w:t xml:space="preserve">Remember, </w:t>
      </w:r>
      <w:r w:rsidRPr="0091453B">
        <w:t>the manufacturer can r</w:t>
      </w:r>
      <w:r>
        <w:t>ecommend a resale price, but</w:t>
      </w:r>
      <w:r w:rsidRPr="0091453B">
        <w:t xml:space="preserve"> cannot enforce this. </w:t>
      </w:r>
      <w:r>
        <w:t xml:space="preserve">It </w:t>
      </w:r>
      <w:r w:rsidRPr="0091453B">
        <w:t>can</w:t>
      </w:r>
      <w:r w:rsidR="009B343D">
        <w:t>,</w:t>
      </w:r>
      <w:r w:rsidRPr="0091453B">
        <w:t xml:space="preserve"> however</w:t>
      </w:r>
      <w:r w:rsidR="009B343D">
        <w:t>,</w:t>
      </w:r>
      <w:r w:rsidRPr="0091453B">
        <w:t xml:space="preserve"> set a maximum resale price.</w:t>
      </w:r>
    </w:p>
    <w:p w14:paraId="4A4F48CC" w14:textId="77777777" w:rsidR="0091453B" w:rsidRPr="004D4544" w:rsidRDefault="0091453B" w:rsidP="002256A0">
      <w:pPr>
        <w:pStyle w:val="BW-section-head"/>
      </w:pPr>
      <w:r>
        <w:t>PARTIAL</w:t>
      </w:r>
      <w:r w:rsidRPr="004D4544">
        <w:t xml:space="preserve"> TEXT FEEDBACK </w:t>
      </w:r>
      <w:r w:rsidRPr="004D4544">
        <w:rPr>
          <w:color w:val="808080"/>
        </w:rPr>
        <w:t>(50 words max)</w:t>
      </w:r>
    </w:p>
    <w:p w14:paraId="5EA89F90" w14:textId="77777777" w:rsidR="0091453B" w:rsidRDefault="0091453B" w:rsidP="002256A0">
      <w:pPr>
        <w:pStyle w:val="Text"/>
      </w:pPr>
      <w:r>
        <w:t>Not quite.</w:t>
      </w:r>
    </w:p>
    <w:p w14:paraId="05FE2EE8" w14:textId="77777777" w:rsidR="0091453B" w:rsidRDefault="00521E10" w:rsidP="002256A0">
      <w:pPr>
        <w:pStyle w:val="Text"/>
      </w:pPr>
      <w:r>
        <w:t>The correct answers are shown here.</w:t>
      </w:r>
    </w:p>
    <w:p w14:paraId="035A3AB9" w14:textId="77777777" w:rsidR="0091453B" w:rsidRDefault="0091453B" w:rsidP="002256A0">
      <w:pPr>
        <w:pStyle w:val="Text"/>
      </w:pPr>
      <w:r>
        <w:t xml:space="preserve">Remember, </w:t>
      </w:r>
      <w:r w:rsidRPr="0091453B">
        <w:t>the manufacturer can r</w:t>
      </w:r>
      <w:r>
        <w:t>ecommend a resale price, but</w:t>
      </w:r>
      <w:r w:rsidRPr="0091453B">
        <w:t xml:space="preserve"> cannot enforce this. </w:t>
      </w:r>
      <w:r>
        <w:t xml:space="preserve">It </w:t>
      </w:r>
      <w:r w:rsidRPr="0091453B">
        <w:t>can</w:t>
      </w:r>
      <w:r w:rsidR="009B343D">
        <w:t>,</w:t>
      </w:r>
      <w:r w:rsidRPr="0091453B">
        <w:t xml:space="preserve"> however</w:t>
      </w:r>
      <w:r w:rsidR="009B343D">
        <w:t>,</w:t>
      </w:r>
      <w:r w:rsidRPr="0091453B">
        <w:t xml:space="preserve"> set a maximum resale price.</w:t>
      </w:r>
    </w:p>
    <w:p w14:paraId="378B86C7" w14:textId="77777777" w:rsidR="0091453B" w:rsidRPr="004D4544" w:rsidRDefault="00701833" w:rsidP="002256A0">
      <w:pPr>
        <w:pStyle w:val="BW-section-head"/>
      </w:pPr>
      <w:r>
        <w:t>FAIL TEXT FEEDBACK</w:t>
      </w:r>
      <w:r w:rsidR="0091453B" w:rsidRPr="004D4544">
        <w:t xml:space="preserve"> </w:t>
      </w:r>
      <w:r w:rsidR="0091453B" w:rsidRPr="004D4544">
        <w:rPr>
          <w:color w:val="808080"/>
        </w:rPr>
        <w:t>(50 words max)</w:t>
      </w:r>
    </w:p>
    <w:p w14:paraId="7EBE4346" w14:textId="77777777" w:rsidR="0091453B" w:rsidRPr="004D4544" w:rsidRDefault="0091453B" w:rsidP="002256A0">
      <w:pPr>
        <w:pStyle w:val="Text"/>
      </w:pPr>
      <w:r>
        <w:t>Sorry, that's not right.</w:t>
      </w:r>
    </w:p>
    <w:p w14:paraId="6427E377" w14:textId="77777777" w:rsidR="00521E10" w:rsidRDefault="00521E10" w:rsidP="002256A0">
      <w:pPr>
        <w:pStyle w:val="Text"/>
      </w:pPr>
      <w:r>
        <w:t>The correct answers are shown here.</w:t>
      </w:r>
    </w:p>
    <w:p w14:paraId="694E42FD" w14:textId="77777777" w:rsidR="0091453B" w:rsidRDefault="0091453B" w:rsidP="002256A0">
      <w:pPr>
        <w:pStyle w:val="Text"/>
      </w:pPr>
      <w:r>
        <w:lastRenderedPageBreak/>
        <w:t xml:space="preserve">Remember, </w:t>
      </w:r>
      <w:r w:rsidRPr="0091453B">
        <w:t>the manufacturer can r</w:t>
      </w:r>
      <w:r>
        <w:t>ecommend a resale price, but</w:t>
      </w:r>
      <w:r w:rsidRPr="0091453B">
        <w:t xml:space="preserve"> cannot enforce this. </w:t>
      </w:r>
      <w:r>
        <w:t xml:space="preserve">It </w:t>
      </w:r>
      <w:r w:rsidRPr="0091453B">
        <w:t>can</w:t>
      </w:r>
      <w:r w:rsidR="009B343D">
        <w:t>,</w:t>
      </w:r>
      <w:r w:rsidRPr="0091453B">
        <w:t xml:space="preserve"> however</w:t>
      </w:r>
      <w:r w:rsidR="009B343D">
        <w:t>,</w:t>
      </w:r>
      <w:r w:rsidRPr="0091453B">
        <w:t xml:space="preserve"> set a maximum resale price.</w:t>
      </w:r>
    </w:p>
    <w:p w14:paraId="7A6CE04A" w14:textId="77777777" w:rsidR="00521E10" w:rsidRPr="0069332D" w:rsidRDefault="00521E10" w:rsidP="00521E10">
      <w:pPr>
        <w:pStyle w:val="Heading2"/>
      </w:pPr>
      <w:bookmarkStart w:id="69" w:name="_Toc454891464"/>
      <w:bookmarkStart w:id="70" w:name="_Toc473043513"/>
      <w:r w:rsidRPr="0069332D">
        <w:lastRenderedPageBreak/>
        <w:t xml:space="preserve">SCREEN </w:t>
      </w:r>
      <w:r w:rsidRPr="0069332D">
        <w:rPr>
          <w:color w:val="FFFFFF"/>
        </w:rPr>
        <w:t>0</w:t>
      </w:r>
      <w:r>
        <w:rPr>
          <w:color w:val="FFFFFF"/>
        </w:rPr>
        <w:t>5</w:t>
      </w:r>
      <w:r w:rsidRPr="0069332D">
        <w:rPr>
          <w:color w:val="FFFFFF"/>
        </w:rPr>
        <w:t>_1</w:t>
      </w:r>
      <w:r>
        <w:rPr>
          <w:color w:val="FFFFFF"/>
        </w:rPr>
        <w:t>5</w:t>
      </w:r>
      <w:r w:rsidRPr="0069332D">
        <w:rPr>
          <w:color w:val="FFFFFF"/>
        </w:rPr>
        <w:t>0</w:t>
      </w:r>
      <w:bookmarkEnd w:id="69"/>
      <w:bookmarkEnd w:id="70"/>
    </w:p>
    <w:p w14:paraId="3DE564CE" w14:textId="77777777" w:rsidR="00521E10" w:rsidRPr="00D5230A" w:rsidRDefault="00521E10" w:rsidP="00D5230A">
      <w:pPr>
        <w:pStyle w:val="BW-screentype"/>
      </w:pPr>
      <w:r w:rsidRPr="002256A0">
        <w:t>SCREEN TYPE</w:t>
      </w:r>
      <w:r w:rsidRPr="00D5230A">
        <w:t xml:space="preserve">: Column </w:t>
      </w:r>
      <w:r w:rsidR="008336C1">
        <w:rPr>
          <w:lang w:val="en-GB"/>
        </w:rPr>
        <w:t>s</w:t>
      </w:r>
      <w:r w:rsidR="008336C1" w:rsidRPr="00D5230A">
        <w:t>ort</w:t>
      </w:r>
    </w:p>
    <w:p w14:paraId="2458F84C" w14:textId="77777777" w:rsidR="00521E10" w:rsidRPr="00521E10" w:rsidRDefault="00521E10" w:rsidP="002256A0">
      <w:pPr>
        <w:pStyle w:val="BW-section-head"/>
      </w:pPr>
      <w:r w:rsidRPr="00521E10">
        <w:t>DESCRIPTION</w:t>
      </w:r>
    </w:p>
    <w:p w14:paraId="043A3DB3" w14:textId="77777777" w:rsidR="00521E10" w:rsidRPr="00BE2E61" w:rsidRDefault="00521E10" w:rsidP="002256A0">
      <w:r>
        <w:t xml:space="preserve">There will be two columns </w:t>
      </w:r>
      <w:r w:rsidR="0000176C">
        <w:t xml:space="preserve">– </w:t>
      </w:r>
      <w:r>
        <w:t xml:space="preserve">Do's and Don'ts and 5 options. </w:t>
      </w:r>
    </w:p>
    <w:p w14:paraId="495DB772" w14:textId="77777777" w:rsidR="00521E10" w:rsidRDefault="00DC5B59" w:rsidP="00BC2582">
      <w:pPr>
        <w:rPr>
          <w:bdr w:val="single" w:sz="8" w:space="0" w:color="7F7F7F"/>
          <w:lang w:eastAsia="x-none"/>
        </w:rPr>
      </w:pPr>
      <w:r>
        <w:rPr>
          <w:bdr w:val="single" w:sz="8" w:space="0" w:color="7F7F7F"/>
          <w:lang w:eastAsia="x-none"/>
        </w:rPr>
        <w:pict w14:anchorId="515C8D95">
          <v:shape id="_x0000_i1057" type="#_x0000_t75" style="width:235.15pt;height:148.55pt">
            <v:imagedata r:id="rId43" o:title="stw971_column_sort_01_a"/>
          </v:shape>
        </w:pict>
      </w:r>
    </w:p>
    <w:p w14:paraId="2B536BD4" w14:textId="77777777" w:rsidR="00521E10" w:rsidRPr="00521E10" w:rsidRDefault="00521E10" w:rsidP="00BC2582">
      <w:pPr>
        <w:rPr>
          <w:rFonts w:eastAsia="Calibri"/>
        </w:rPr>
      </w:pPr>
      <w:r w:rsidRPr="00521E10">
        <w:rPr>
          <w:rFonts w:eastAsia="Calibri"/>
        </w:rPr>
        <w:t>Same as the mock-up</w:t>
      </w:r>
    </w:p>
    <w:p w14:paraId="3A5C6E92" w14:textId="77777777" w:rsidR="00521E10" w:rsidRPr="00521E10" w:rsidRDefault="00521E10" w:rsidP="002256A0">
      <w:pPr>
        <w:pStyle w:val="BW-section-head"/>
      </w:pPr>
      <w:r w:rsidRPr="00521E10">
        <w:t>SCREEN TITLE</w:t>
      </w:r>
    </w:p>
    <w:p w14:paraId="070AA69E" w14:textId="77777777" w:rsidR="00521E10" w:rsidRDefault="00521E10" w:rsidP="002256A0">
      <w:pPr>
        <w:pStyle w:val="Text"/>
      </w:pPr>
      <w:r>
        <w:t>Bid rigging</w:t>
      </w:r>
    </w:p>
    <w:p w14:paraId="3EA6AB21" w14:textId="77777777" w:rsidR="00521E10" w:rsidRPr="0069332D" w:rsidRDefault="00521E10" w:rsidP="003441E1">
      <w:pPr>
        <w:pStyle w:val="BW-section-head"/>
      </w:pPr>
      <w:r w:rsidRPr="0069332D">
        <w:t xml:space="preserve">QUESTION TEXT </w:t>
      </w:r>
      <w:r w:rsidRPr="0069332D">
        <w:rPr>
          <w:color w:val="808080"/>
        </w:rPr>
        <w:t>(30 words max)</w:t>
      </w:r>
    </w:p>
    <w:p w14:paraId="1AFFDF84" w14:textId="77777777" w:rsidR="0001474F" w:rsidRDefault="00521E10" w:rsidP="002256A0">
      <w:pPr>
        <w:pStyle w:val="Text"/>
      </w:pPr>
      <w:r w:rsidRPr="008960A2">
        <w:t>You receive a new tender opportunity from a customer.</w:t>
      </w:r>
    </w:p>
    <w:p w14:paraId="652E8C37" w14:textId="77777777" w:rsidR="00521E10" w:rsidRDefault="00521E10" w:rsidP="002256A0">
      <w:pPr>
        <w:pStyle w:val="Text"/>
      </w:pPr>
      <w:r w:rsidRPr="008960A2">
        <w:t xml:space="preserve">Which </w:t>
      </w:r>
      <w:r w:rsidR="0001474F">
        <w:t>of these are</w:t>
      </w:r>
      <w:r w:rsidR="0001474F" w:rsidRPr="008960A2">
        <w:t xml:space="preserve"> </w:t>
      </w:r>
      <w:r w:rsidRPr="008960A2">
        <w:t>the correct ways to behave when responding to a tender opportunity?</w:t>
      </w:r>
    </w:p>
    <w:p w14:paraId="45C5FBD6" w14:textId="77777777" w:rsidR="00521E10" w:rsidRPr="0069332D" w:rsidRDefault="00521E10" w:rsidP="003441E1">
      <w:pPr>
        <w:pStyle w:val="BW-section-head"/>
      </w:pPr>
      <w:r w:rsidRPr="0069332D">
        <w:t>PROMPT</w:t>
      </w:r>
    </w:p>
    <w:p w14:paraId="575B231F" w14:textId="77777777" w:rsidR="00521E10" w:rsidRPr="00C336FE" w:rsidRDefault="00521E10" w:rsidP="002256A0">
      <w:pPr>
        <w:pStyle w:val="Text"/>
        <w:rPr>
          <w:b/>
        </w:rPr>
      </w:pPr>
      <w:r w:rsidRPr="00521E10">
        <w:t>Select an option beside each statement in one of the columns, then Confirm.</w:t>
      </w:r>
    </w:p>
    <w:p w14:paraId="5E5F490E" w14:textId="77777777" w:rsidR="00521E10" w:rsidRPr="0069332D" w:rsidRDefault="00521E10" w:rsidP="00521E10">
      <w:pPr>
        <w:pStyle w:val="BW-section-head"/>
      </w:pPr>
      <w:r w:rsidRPr="0069332D">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552"/>
        <w:gridCol w:w="5801"/>
        <w:gridCol w:w="1585"/>
        <w:gridCol w:w="1760"/>
      </w:tblGrid>
      <w:tr w:rsidR="00521E10" w:rsidRPr="0069332D" w14:paraId="4808C848" w14:textId="77777777" w:rsidTr="00161BE9">
        <w:trPr>
          <w:trHeight w:val="70"/>
        </w:trPr>
        <w:tc>
          <w:tcPr>
            <w:tcW w:w="6353" w:type="dxa"/>
            <w:gridSpan w:val="2"/>
            <w:shd w:val="clear" w:color="auto" w:fill="36424A"/>
          </w:tcPr>
          <w:p w14:paraId="08829467" w14:textId="77777777" w:rsidR="00521E10" w:rsidRPr="0069332D" w:rsidRDefault="00521E10" w:rsidP="00161BE9"/>
        </w:tc>
        <w:tc>
          <w:tcPr>
            <w:tcW w:w="1585" w:type="dxa"/>
            <w:shd w:val="clear" w:color="auto" w:fill="36424A"/>
          </w:tcPr>
          <w:p w14:paraId="1483DFA1" w14:textId="77777777" w:rsidR="00521E10" w:rsidRPr="0069332D" w:rsidRDefault="00521E10" w:rsidP="00161BE9">
            <w:pPr>
              <w:jc w:val="center"/>
              <w:rPr>
                <w:b/>
                <w:color w:val="FFFFFF"/>
              </w:rPr>
            </w:pPr>
            <w:r>
              <w:rPr>
                <w:b/>
                <w:color w:val="FFFFFF"/>
              </w:rPr>
              <w:t>Do</w:t>
            </w:r>
          </w:p>
        </w:tc>
        <w:tc>
          <w:tcPr>
            <w:tcW w:w="1760" w:type="dxa"/>
            <w:shd w:val="clear" w:color="auto" w:fill="36424A"/>
          </w:tcPr>
          <w:p w14:paraId="2226DD69" w14:textId="77777777" w:rsidR="00521E10" w:rsidRPr="0069332D" w:rsidRDefault="00521E10" w:rsidP="00161BE9">
            <w:pPr>
              <w:jc w:val="center"/>
              <w:rPr>
                <w:b/>
                <w:color w:val="FFFFFF"/>
              </w:rPr>
            </w:pPr>
            <w:r>
              <w:rPr>
                <w:b/>
                <w:color w:val="FFFFFF"/>
              </w:rPr>
              <w:t>Don't</w:t>
            </w:r>
          </w:p>
        </w:tc>
      </w:tr>
      <w:tr w:rsidR="00521E10" w:rsidRPr="0069332D" w14:paraId="6B9243A6" w14:textId="77777777" w:rsidTr="00161BE9">
        <w:trPr>
          <w:trHeight w:val="70"/>
        </w:trPr>
        <w:tc>
          <w:tcPr>
            <w:tcW w:w="552" w:type="dxa"/>
            <w:shd w:val="clear" w:color="auto" w:fill="36424A"/>
          </w:tcPr>
          <w:p w14:paraId="13F84268" w14:textId="77777777" w:rsidR="00521E10" w:rsidRPr="0069332D" w:rsidRDefault="00521E10" w:rsidP="00161BE9">
            <w:pPr>
              <w:jc w:val="center"/>
              <w:rPr>
                <w:b/>
                <w:color w:val="FFFFFF"/>
              </w:rPr>
            </w:pPr>
            <w:r w:rsidRPr="0069332D">
              <w:rPr>
                <w:b/>
                <w:color w:val="FFFFFF"/>
              </w:rPr>
              <w:t>1</w:t>
            </w:r>
          </w:p>
        </w:tc>
        <w:tc>
          <w:tcPr>
            <w:tcW w:w="5801" w:type="dxa"/>
          </w:tcPr>
          <w:p w14:paraId="361857DD" w14:textId="77777777" w:rsidR="00521E10" w:rsidRPr="0069332D" w:rsidRDefault="00521E10" w:rsidP="002256A0">
            <w:pPr>
              <w:pStyle w:val="Text"/>
            </w:pPr>
            <w:r w:rsidRPr="00521E10">
              <w:t>Ensure that any decisions on whether to submit a bid or the terms of a bid are made independently by Severn Trent Services</w:t>
            </w:r>
          </w:p>
        </w:tc>
        <w:tc>
          <w:tcPr>
            <w:tcW w:w="1585" w:type="dxa"/>
            <w:shd w:val="clear" w:color="auto" w:fill="36424A"/>
          </w:tcPr>
          <w:p w14:paraId="5EEF8915" w14:textId="77777777" w:rsidR="00521E10" w:rsidRPr="0069332D" w:rsidRDefault="00521E10" w:rsidP="00161BE9">
            <w:pPr>
              <w:jc w:val="center"/>
              <w:rPr>
                <w:color w:val="FFFFFF"/>
                <w:sz w:val="32"/>
                <w:szCs w:val="32"/>
              </w:rPr>
            </w:pPr>
            <w:r w:rsidRPr="0069332D">
              <w:rPr>
                <w:color w:val="FFFFFF"/>
                <w:sz w:val="32"/>
                <w:szCs w:val="32"/>
              </w:rPr>
              <w:sym w:font="Wingdings" w:char="F0FC"/>
            </w:r>
          </w:p>
        </w:tc>
        <w:tc>
          <w:tcPr>
            <w:tcW w:w="1760" w:type="dxa"/>
            <w:shd w:val="clear" w:color="auto" w:fill="36424A"/>
          </w:tcPr>
          <w:p w14:paraId="266AD5A1" w14:textId="77777777" w:rsidR="00521E10" w:rsidRPr="0069332D" w:rsidRDefault="00521E10" w:rsidP="00161BE9">
            <w:pPr>
              <w:jc w:val="center"/>
              <w:rPr>
                <w:color w:val="FFFFFF"/>
                <w:sz w:val="32"/>
                <w:szCs w:val="32"/>
              </w:rPr>
            </w:pPr>
          </w:p>
        </w:tc>
      </w:tr>
      <w:tr w:rsidR="00521E10" w:rsidRPr="0069332D" w14:paraId="7E6252BD" w14:textId="77777777" w:rsidTr="00161BE9">
        <w:tc>
          <w:tcPr>
            <w:tcW w:w="552" w:type="dxa"/>
            <w:shd w:val="clear" w:color="auto" w:fill="36424A"/>
          </w:tcPr>
          <w:p w14:paraId="653A200D" w14:textId="77777777" w:rsidR="00521E10" w:rsidRPr="0069332D" w:rsidRDefault="00521E10" w:rsidP="00161BE9">
            <w:pPr>
              <w:jc w:val="center"/>
              <w:rPr>
                <w:b/>
                <w:color w:val="FFFFFF"/>
              </w:rPr>
            </w:pPr>
            <w:r w:rsidRPr="0069332D">
              <w:rPr>
                <w:b/>
                <w:color w:val="FFFFFF"/>
              </w:rPr>
              <w:t>2</w:t>
            </w:r>
            <w:r w:rsidRPr="0069332D">
              <w:t xml:space="preserve"> </w:t>
            </w:r>
          </w:p>
        </w:tc>
        <w:tc>
          <w:tcPr>
            <w:tcW w:w="5801" w:type="dxa"/>
          </w:tcPr>
          <w:p w14:paraId="01EC9088" w14:textId="77777777" w:rsidR="00521E10" w:rsidRPr="0069332D" w:rsidRDefault="00521E10" w:rsidP="002256A0">
            <w:pPr>
              <w:pStyle w:val="Text"/>
            </w:pPr>
            <w:r w:rsidRPr="00521E10">
              <w:t xml:space="preserve">Keep a written record of how decisions on bids are reached </w:t>
            </w:r>
          </w:p>
        </w:tc>
        <w:tc>
          <w:tcPr>
            <w:tcW w:w="1585" w:type="dxa"/>
            <w:shd w:val="clear" w:color="auto" w:fill="36424A"/>
          </w:tcPr>
          <w:p w14:paraId="6B7163E8" w14:textId="77777777" w:rsidR="00521E10" w:rsidRPr="0069332D" w:rsidRDefault="00521E10" w:rsidP="00161BE9">
            <w:pPr>
              <w:jc w:val="center"/>
              <w:rPr>
                <w:color w:val="FFFFFF"/>
                <w:sz w:val="32"/>
                <w:szCs w:val="32"/>
              </w:rPr>
            </w:pPr>
            <w:r w:rsidRPr="0069332D">
              <w:rPr>
                <w:color w:val="FFFFFF"/>
                <w:sz w:val="32"/>
                <w:szCs w:val="32"/>
              </w:rPr>
              <w:sym w:font="Wingdings" w:char="F0FC"/>
            </w:r>
          </w:p>
        </w:tc>
        <w:tc>
          <w:tcPr>
            <w:tcW w:w="1760" w:type="dxa"/>
            <w:shd w:val="clear" w:color="auto" w:fill="36424A"/>
          </w:tcPr>
          <w:p w14:paraId="7812A574" w14:textId="77777777" w:rsidR="00521E10" w:rsidRPr="0069332D" w:rsidRDefault="00521E10" w:rsidP="00161BE9">
            <w:pPr>
              <w:jc w:val="center"/>
              <w:rPr>
                <w:color w:val="FFFFFF"/>
                <w:sz w:val="32"/>
                <w:szCs w:val="32"/>
              </w:rPr>
            </w:pPr>
          </w:p>
        </w:tc>
      </w:tr>
      <w:tr w:rsidR="00521E10" w:rsidRPr="0069332D" w14:paraId="5822CDCB" w14:textId="77777777" w:rsidTr="00161BE9">
        <w:tc>
          <w:tcPr>
            <w:tcW w:w="552" w:type="dxa"/>
            <w:shd w:val="clear" w:color="auto" w:fill="36424A"/>
          </w:tcPr>
          <w:p w14:paraId="1D0D29C1" w14:textId="77777777" w:rsidR="00521E10" w:rsidRPr="0069332D" w:rsidRDefault="00521E10" w:rsidP="00161BE9">
            <w:pPr>
              <w:jc w:val="center"/>
              <w:rPr>
                <w:b/>
                <w:color w:val="FFFFFF"/>
              </w:rPr>
            </w:pPr>
            <w:r w:rsidRPr="0069332D">
              <w:rPr>
                <w:b/>
                <w:color w:val="FFFFFF"/>
              </w:rPr>
              <w:t>3</w:t>
            </w:r>
          </w:p>
        </w:tc>
        <w:tc>
          <w:tcPr>
            <w:tcW w:w="5801" w:type="dxa"/>
          </w:tcPr>
          <w:p w14:paraId="1D0785CA" w14:textId="77777777" w:rsidR="00521E10" w:rsidRPr="0069332D" w:rsidRDefault="00521E10" w:rsidP="002256A0">
            <w:pPr>
              <w:pStyle w:val="Text"/>
            </w:pPr>
            <w:r w:rsidRPr="00521E10">
              <w:t xml:space="preserve">Discuss a specific tender opportunity with competitors who may also be proposing to submit a bid </w:t>
            </w:r>
          </w:p>
        </w:tc>
        <w:tc>
          <w:tcPr>
            <w:tcW w:w="1585" w:type="dxa"/>
            <w:shd w:val="clear" w:color="auto" w:fill="36424A"/>
          </w:tcPr>
          <w:p w14:paraId="44A46475" w14:textId="77777777" w:rsidR="00521E10" w:rsidRPr="0069332D" w:rsidRDefault="00521E10" w:rsidP="00161BE9">
            <w:pPr>
              <w:jc w:val="center"/>
              <w:rPr>
                <w:color w:val="FFFFFF"/>
                <w:sz w:val="32"/>
                <w:szCs w:val="32"/>
              </w:rPr>
            </w:pPr>
          </w:p>
        </w:tc>
        <w:tc>
          <w:tcPr>
            <w:tcW w:w="1760" w:type="dxa"/>
            <w:shd w:val="clear" w:color="auto" w:fill="36424A"/>
          </w:tcPr>
          <w:p w14:paraId="71AEC0AE" w14:textId="77777777" w:rsidR="00521E10" w:rsidRPr="0069332D" w:rsidRDefault="00521E10" w:rsidP="00161BE9">
            <w:pPr>
              <w:jc w:val="center"/>
              <w:rPr>
                <w:color w:val="FFFFFF"/>
                <w:sz w:val="32"/>
                <w:szCs w:val="32"/>
              </w:rPr>
            </w:pPr>
            <w:r w:rsidRPr="0069332D">
              <w:rPr>
                <w:color w:val="FFFFFF"/>
                <w:sz w:val="32"/>
                <w:szCs w:val="32"/>
              </w:rPr>
              <w:sym w:font="Wingdings" w:char="F0FC"/>
            </w:r>
          </w:p>
        </w:tc>
      </w:tr>
      <w:tr w:rsidR="00521E10" w:rsidRPr="0069332D" w14:paraId="6EF1EC27" w14:textId="77777777" w:rsidTr="00161BE9">
        <w:tc>
          <w:tcPr>
            <w:tcW w:w="552" w:type="dxa"/>
            <w:shd w:val="clear" w:color="auto" w:fill="36424A"/>
          </w:tcPr>
          <w:p w14:paraId="4A3DC4E1" w14:textId="77777777" w:rsidR="00521E10" w:rsidRPr="0069332D" w:rsidRDefault="00521E10" w:rsidP="00161BE9">
            <w:pPr>
              <w:jc w:val="center"/>
              <w:rPr>
                <w:b/>
                <w:color w:val="FFFFFF"/>
              </w:rPr>
            </w:pPr>
            <w:r w:rsidRPr="0069332D">
              <w:rPr>
                <w:b/>
                <w:color w:val="FFFFFF"/>
              </w:rPr>
              <w:t>4</w:t>
            </w:r>
          </w:p>
        </w:tc>
        <w:tc>
          <w:tcPr>
            <w:tcW w:w="5801" w:type="dxa"/>
          </w:tcPr>
          <w:p w14:paraId="3EB6C74D" w14:textId="77777777" w:rsidR="00521E10" w:rsidRPr="0069332D" w:rsidRDefault="00521E10" w:rsidP="002256A0">
            <w:pPr>
              <w:pStyle w:val="Text"/>
            </w:pPr>
            <w:r w:rsidRPr="00521E10">
              <w:t xml:space="preserve">Discuss Severn Trent </w:t>
            </w:r>
            <w:r w:rsidR="00A06940" w:rsidRPr="00521E10">
              <w:t>Services</w:t>
            </w:r>
            <w:r w:rsidR="00A06940">
              <w:t>'</w:t>
            </w:r>
            <w:r w:rsidR="00A06940" w:rsidRPr="00521E10">
              <w:t xml:space="preserve"> </w:t>
            </w:r>
            <w:r w:rsidRPr="00521E10">
              <w:t xml:space="preserve">intentions towards categories of tender opportunities with potential competitors </w:t>
            </w:r>
          </w:p>
        </w:tc>
        <w:tc>
          <w:tcPr>
            <w:tcW w:w="1585" w:type="dxa"/>
            <w:shd w:val="clear" w:color="auto" w:fill="36424A"/>
          </w:tcPr>
          <w:p w14:paraId="0508AD78" w14:textId="77777777" w:rsidR="00521E10" w:rsidRPr="0069332D" w:rsidRDefault="00521E10" w:rsidP="00161BE9">
            <w:pPr>
              <w:jc w:val="center"/>
              <w:rPr>
                <w:color w:val="FFFFFF"/>
                <w:sz w:val="32"/>
                <w:szCs w:val="32"/>
              </w:rPr>
            </w:pPr>
          </w:p>
        </w:tc>
        <w:tc>
          <w:tcPr>
            <w:tcW w:w="1760" w:type="dxa"/>
            <w:shd w:val="clear" w:color="auto" w:fill="36424A"/>
          </w:tcPr>
          <w:p w14:paraId="38F37590" w14:textId="77777777" w:rsidR="00521E10" w:rsidRPr="0069332D" w:rsidRDefault="00521E10" w:rsidP="00161BE9">
            <w:pPr>
              <w:jc w:val="center"/>
              <w:rPr>
                <w:color w:val="FFFFFF"/>
                <w:sz w:val="32"/>
                <w:szCs w:val="32"/>
              </w:rPr>
            </w:pPr>
            <w:r w:rsidRPr="0069332D">
              <w:rPr>
                <w:color w:val="FFFFFF"/>
                <w:sz w:val="32"/>
                <w:szCs w:val="32"/>
              </w:rPr>
              <w:sym w:font="Wingdings" w:char="F0FC"/>
            </w:r>
          </w:p>
        </w:tc>
      </w:tr>
      <w:tr w:rsidR="00521E10" w:rsidRPr="0069332D" w14:paraId="69172C55" w14:textId="77777777" w:rsidTr="00161BE9">
        <w:tc>
          <w:tcPr>
            <w:tcW w:w="552" w:type="dxa"/>
            <w:shd w:val="clear" w:color="auto" w:fill="36424A"/>
          </w:tcPr>
          <w:p w14:paraId="51FD8203" w14:textId="77777777" w:rsidR="00521E10" w:rsidRPr="0069332D" w:rsidRDefault="00521E10" w:rsidP="00161BE9">
            <w:pPr>
              <w:jc w:val="center"/>
              <w:rPr>
                <w:b/>
                <w:color w:val="FFFFFF"/>
              </w:rPr>
            </w:pPr>
            <w:r w:rsidRPr="0069332D">
              <w:rPr>
                <w:b/>
                <w:color w:val="FFFFFF"/>
              </w:rPr>
              <w:t>5</w:t>
            </w:r>
          </w:p>
        </w:tc>
        <w:tc>
          <w:tcPr>
            <w:tcW w:w="5801" w:type="dxa"/>
          </w:tcPr>
          <w:p w14:paraId="05719206" w14:textId="77777777" w:rsidR="00521E10" w:rsidRPr="0069332D" w:rsidRDefault="00521E10" w:rsidP="002256A0">
            <w:pPr>
              <w:pStyle w:val="Text"/>
            </w:pPr>
            <w:r w:rsidRPr="00521E10">
              <w:t xml:space="preserve">Reach an agreement with a competitor about how to respond to a specific tender opportunity </w:t>
            </w:r>
          </w:p>
        </w:tc>
        <w:tc>
          <w:tcPr>
            <w:tcW w:w="1585" w:type="dxa"/>
            <w:shd w:val="clear" w:color="auto" w:fill="36424A"/>
          </w:tcPr>
          <w:p w14:paraId="70FB96FD" w14:textId="77777777" w:rsidR="00521E10" w:rsidRPr="0069332D" w:rsidRDefault="00521E10" w:rsidP="00161BE9">
            <w:pPr>
              <w:jc w:val="center"/>
              <w:rPr>
                <w:color w:val="FFFFFF"/>
                <w:sz w:val="32"/>
                <w:szCs w:val="32"/>
              </w:rPr>
            </w:pPr>
          </w:p>
        </w:tc>
        <w:tc>
          <w:tcPr>
            <w:tcW w:w="1760" w:type="dxa"/>
            <w:shd w:val="clear" w:color="auto" w:fill="36424A"/>
          </w:tcPr>
          <w:p w14:paraId="7EDC6B8E" w14:textId="77777777" w:rsidR="00521E10" w:rsidRPr="0069332D" w:rsidRDefault="00521E10" w:rsidP="00161BE9">
            <w:pPr>
              <w:jc w:val="center"/>
              <w:rPr>
                <w:color w:val="FFFFFF"/>
                <w:sz w:val="32"/>
                <w:szCs w:val="32"/>
              </w:rPr>
            </w:pPr>
            <w:r w:rsidRPr="0069332D">
              <w:rPr>
                <w:color w:val="FFFFFF"/>
                <w:sz w:val="32"/>
                <w:szCs w:val="32"/>
              </w:rPr>
              <w:sym w:font="Wingdings" w:char="F0FC"/>
            </w:r>
          </w:p>
        </w:tc>
      </w:tr>
    </w:tbl>
    <w:p w14:paraId="390C9B8F" w14:textId="77777777" w:rsidR="00521E10" w:rsidRPr="0069332D" w:rsidRDefault="00521E10" w:rsidP="003441E1">
      <w:pPr>
        <w:pStyle w:val="BW-section-head"/>
      </w:pPr>
      <w:r w:rsidRPr="0069332D">
        <w:t xml:space="preserve">CORRECT TEXT FEEDBACK </w:t>
      </w:r>
      <w:r w:rsidRPr="0069332D">
        <w:rPr>
          <w:color w:val="808080"/>
        </w:rPr>
        <w:t>(50 words max)</w:t>
      </w:r>
    </w:p>
    <w:p w14:paraId="33B89F42" w14:textId="77777777" w:rsidR="00521E10" w:rsidRDefault="00521E10" w:rsidP="002256A0">
      <w:pPr>
        <w:pStyle w:val="Text"/>
      </w:pPr>
      <w:r>
        <w:t>That's right!</w:t>
      </w:r>
    </w:p>
    <w:p w14:paraId="4CC26671" w14:textId="77777777" w:rsidR="00521E10" w:rsidRPr="002256A0" w:rsidRDefault="00521E10" w:rsidP="002256A0">
      <w:pPr>
        <w:pStyle w:val="Text"/>
      </w:pPr>
      <w:r w:rsidRPr="002256A0">
        <w:t xml:space="preserve">You </w:t>
      </w:r>
      <w:r w:rsidR="00C17118" w:rsidRPr="002256A0">
        <w:t xml:space="preserve">must </w:t>
      </w:r>
      <w:r w:rsidRPr="002256A0">
        <w:t xml:space="preserve">ensure that any decisions on whether to submit a bid or the terms of a bid are made independently by Severn Trent Services. </w:t>
      </w:r>
      <w:r w:rsidR="0001474F" w:rsidRPr="002256A0">
        <w:t xml:space="preserve">Make sure you </w:t>
      </w:r>
      <w:r w:rsidRPr="002256A0">
        <w:t>keep a written record of how decisions on bids are reached</w:t>
      </w:r>
      <w:r w:rsidR="0001474F" w:rsidRPr="002256A0">
        <w:t xml:space="preserve"> too</w:t>
      </w:r>
      <w:r w:rsidRPr="002256A0">
        <w:t>.</w:t>
      </w:r>
    </w:p>
    <w:p w14:paraId="58E0D11E" w14:textId="77777777" w:rsidR="00521E10" w:rsidRDefault="00C17118" w:rsidP="002256A0">
      <w:pPr>
        <w:pStyle w:val="Text"/>
      </w:pPr>
      <w:r>
        <w:t>Never</w:t>
      </w:r>
      <w:r w:rsidR="00521E10">
        <w:t xml:space="preserve"> d</w:t>
      </w:r>
      <w:r w:rsidR="00521E10" w:rsidRPr="008960A2">
        <w:t xml:space="preserve">iscuss a specific tender opportunity </w:t>
      </w:r>
      <w:r w:rsidR="00521E10">
        <w:t xml:space="preserve">or </w:t>
      </w:r>
      <w:r w:rsidR="00521E10" w:rsidRPr="008960A2">
        <w:t>categories of tender opportunit</w:t>
      </w:r>
      <w:r w:rsidR="00521E10">
        <w:t>y</w:t>
      </w:r>
      <w:r w:rsidR="00521E10" w:rsidRPr="008960A2">
        <w:t xml:space="preserve"> with competitors who may also be proposing to submit a bid</w:t>
      </w:r>
      <w:r w:rsidR="00521E10">
        <w:t xml:space="preserve">. You </w:t>
      </w:r>
      <w:r>
        <w:t xml:space="preserve">also should not </w:t>
      </w:r>
      <w:r w:rsidR="00521E10">
        <w:t xml:space="preserve">reach </w:t>
      </w:r>
      <w:r w:rsidR="009B343D">
        <w:t>any kind of</w:t>
      </w:r>
      <w:r w:rsidR="009B343D" w:rsidRPr="008960A2">
        <w:t xml:space="preserve"> </w:t>
      </w:r>
      <w:r w:rsidR="00521E10" w:rsidRPr="008960A2">
        <w:t>agreement with a competitor about how to respond to a specific tender opportunity</w:t>
      </w:r>
      <w:r w:rsidR="008F7F54">
        <w:t>.</w:t>
      </w:r>
    </w:p>
    <w:p w14:paraId="43C36475" w14:textId="77777777" w:rsidR="00521E10" w:rsidRPr="004D4544" w:rsidRDefault="00521E10" w:rsidP="002256A0">
      <w:pPr>
        <w:pStyle w:val="BW-section-head"/>
      </w:pPr>
      <w:r>
        <w:t>PARTIAL</w:t>
      </w:r>
      <w:r w:rsidRPr="004D4544">
        <w:t xml:space="preserve"> TEXT FEEDBACK </w:t>
      </w:r>
      <w:r w:rsidRPr="004D4544">
        <w:rPr>
          <w:color w:val="808080"/>
        </w:rPr>
        <w:t>(50 words max)</w:t>
      </w:r>
    </w:p>
    <w:p w14:paraId="39F1C04F" w14:textId="77777777" w:rsidR="00521E10" w:rsidRDefault="00521E10" w:rsidP="002256A0">
      <w:pPr>
        <w:pStyle w:val="Text"/>
      </w:pPr>
      <w:r>
        <w:t>Not quite.</w:t>
      </w:r>
    </w:p>
    <w:p w14:paraId="0A6B6E72" w14:textId="77777777" w:rsidR="00521E10" w:rsidRDefault="00C17118" w:rsidP="002256A0">
      <w:pPr>
        <w:pStyle w:val="Text"/>
      </w:pPr>
      <w:r>
        <w:lastRenderedPageBreak/>
        <w:t>You must e</w:t>
      </w:r>
      <w:r w:rsidR="00521E10" w:rsidRPr="008960A2">
        <w:t>nsure that any decisions on whether to submit a bid or the terms of a bid are made independently by Severn Trent Services</w:t>
      </w:r>
      <w:r w:rsidR="00521E10">
        <w:t>.</w:t>
      </w:r>
      <w:r w:rsidR="0001474F">
        <w:t xml:space="preserve"> Make sure you k</w:t>
      </w:r>
      <w:r w:rsidR="0001474F" w:rsidRPr="008960A2">
        <w:t>eep a written record of how decisions on bids are reached</w:t>
      </w:r>
      <w:r w:rsidR="0001474F">
        <w:t xml:space="preserve"> too. </w:t>
      </w:r>
    </w:p>
    <w:p w14:paraId="5678B36D" w14:textId="77777777" w:rsidR="00521E10" w:rsidRPr="004D4544" w:rsidRDefault="00C17118" w:rsidP="002256A0">
      <w:pPr>
        <w:pStyle w:val="Text"/>
        <w:rPr>
          <w:b/>
          <w:u w:val="single"/>
        </w:rPr>
      </w:pPr>
      <w:r>
        <w:t>N</w:t>
      </w:r>
      <w:r w:rsidR="00521E10">
        <w:t>ever d</w:t>
      </w:r>
      <w:r w:rsidR="00521E10" w:rsidRPr="008960A2">
        <w:t xml:space="preserve">iscuss a specific tender opportunity </w:t>
      </w:r>
      <w:r w:rsidR="00521E10">
        <w:t xml:space="preserve">or </w:t>
      </w:r>
      <w:r w:rsidR="00521E10" w:rsidRPr="008960A2">
        <w:t>categories of tender opportunit</w:t>
      </w:r>
      <w:r w:rsidR="00521E10">
        <w:t>y</w:t>
      </w:r>
      <w:r w:rsidR="00521E10" w:rsidRPr="008960A2">
        <w:t xml:space="preserve"> with competitors who may also be proposing to submit a bid</w:t>
      </w:r>
      <w:r w:rsidR="00521E10">
        <w:t xml:space="preserve">. </w:t>
      </w:r>
      <w:r>
        <w:t xml:space="preserve">You also should not reach </w:t>
      </w:r>
      <w:r w:rsidR="008F7F54">
        <w:t xml:space="preserve">any kind of </w:t>
      </w:r>
      <w:r w:rsidRPr="008960A2">
        <w:t>agreement with a competitor about how to respond to a specific tender opportunity</w:t>
      </w:r>
      <w:r w:rsidR="008F7F54">
        <w:t>.</w:t>
      </w:r>
      <w:r w:rsidDel="00C17118">
        <w:t xml:space="preserve"> </w:t>
      </w:r>
    </w:p>
    <w:p w14:paraId="6F883649" w14:textId="77777777" w:rsidR="00521E10" w:rsidRPr="004D4544" w:rsidRDefault="00701833" w:rsidP="002256A0">
      <w:pPr>
        <w:pStyle w:val="BW-section-head"/>
      </w:pPr>
      <w:r>
        <w:t>FAIL TEXT FEEDBACK</w:t>
      </w:r>
      <w:r w:rsidR="00521E10" w:rsidRPr="004D4544">
        <w:t xml:space="preserve"> </w:t>
      </w:r>
      <w:r w:rsidR="00521E10" w:rsidRPr="004D4544">
        <w:rPr>
          <w:color w:val="808080"/>
        </w:rPr>
        <w:t>(50 words max)</w:t>
      </w:r>
    </w:p>
    <w:p w14:paraId="5797789E" w14:textId="77777777" w:rsidR="00521E10" w:rsidRPr="004D4544" w:rsidRDefault="00521E10" w:rsidP="002256A0">
      <w:pPr>
        <w:pStyle w:val="Text"/>
      </w:pPr>
      <w:r>
        <w:t>Sorry, that's not right.</w:t>
      </w:r>
    </w:p>
    <w:p w14:paraId="68FB2707" w14:textId="77777777" w:rsidR="00C17118" w:rsidRDefault="00C17118" w:rsidP="002256A0">
      <w:pPr>
        <w:pStyle w:val="Text"/>
      </w:pPr>
      <w:r>
        <w:t>You must e</w:t>
      </w:r>
      <w:r w:rsidRPr="008960A2">
        <w:t xml:space="preserve">nsure </w:t>
      </w:r>
      <w:r w:rsidR="00521E10" w:rsidRPr="008960A2">
        <w:t>that any decisions on whether to submit a bid or the terms of a bid are made independently by Severn Trent Services</w:t>
      </w:r>
      <w:r w:rsidR="00521E10">
        <w:t xml:space="preserve">. </w:t>
      </w:r>
      <w:r>
        <w:t>Make sure you k</w:t>
      </w:r>
      <w:r w:rsidRPr="008960A2">
        <w:t>eep a written record of how decisions on bids are reached</w:t>
      </w:r>
      <w:r>
        <w:t xml:space="preserve"> too. </w:t>
      </w:r>
    </w:p>
    <w:p w14:paraId="06152B63" w14:textId="77777777" w:rsidR="00521E10" w:rsidRPr="00902FD4" w:rsidRDefault="00C17118" w:rsidP="002256A0">
      <w:pPr>
        <w:pStyle w:val="Text"/>
      </w:pPr>
      <w:r>
        <w:t>N</w:t>
      </w:r>
      <w:r w:rsidR="00521E10">
        <w:t>ever d</w:t>
      </w:r>
      <w:r w:rsidR="00521E10" w:rsidRPr="008960A2">
        <w:t xml:space="preserve">iscuss a specific tender opportunity </w:t>
      </w:r>
      <w:r w:rsidR="00521E10">
        <w:t xml:space="preserve">or </w:t>
      </w:r>
      <w:r w:rsidR="00521E10" w:rsidRPr="008960A2">
        <w:t>categories of tender opportunit</w:t>
      </w:r>
      <w:r w:rsidR="00521E10">
        <w:t>y</w:t>
      </w:r>
      <w:r w:rsidR="00521E10" w:rsidRPr="008960A2">
        <w:t xml:space="preserve"> with competitors who may also be proposing to submit a bid</w:t>
      </w:r>
      <w:r w:rsidR="00521E10">
        <w:t xml:space="preserve">. </w:t>
      </w:r>
      <w:r>
        <w:t>You also should not reach</w:t>
      </w:r>
      <w:r w:rsidR="008F7F54">
        <w:t xml:space="preserve"> any kind of </w:t>
      </w:r>
      <w:r w:rsidRPr="008960A2">
        <w:t>agreement with a competitor about how to respond to a specific tender opportunity</w:t>
      </w:r>
      <w:r w:rsidR="008F7F54">
        <w:t>.</w:t>
      </w:r>
    </w:p>
    <w:p w14:paraId="752E2165" w14:textId="77777777" w:rsidR="00521E10" w:rsidRPr="004D4544" w:rsidRDefault="00521E10" w:rsidP="002256A0">
      <w:pPr>
        <w:pStyle w:val="Heading2"/>
      </w:pPr>
      <w:bookmarkStart w:id="71" w:name="_Toc473043514"/>
      <w:r w:rsidRPr="004D4544">
        <w:lastRenderedPageBreak/>
        <w:t xml:space="preserve">SCREEN </w:t>
      </w:r>
      <w:r>
        <w:rPr>
          <w:color w:val="FFFFFF"/>
        </w:rPr>
        <w:t>05_160</w:t>
      </w:r>
      <w:bookmarkEnd w:id="71"/>
    </w:p>
    <w:p w14:paraId="05C414E2" w14:textId="77777777" w:rsidR="00521E10" w:rsidRPr="004D4544" w:rsidRDefault="00521E10" w:rsidP="002256A0">
      <w:pPr>
        <w:pStyle w:val="BW-screentype"/>
      </w:pPr>
      <w:r w:rsidRPr="004D4544">
        <w:t>SCREEN TYPE: Text and graphic</w:t>
      </w:r>
    </w:p>
    <w:p w14:paraId="4E61D8E0" w14:textId="77777777" w:rsidR="00521E10" w:rsidRPr="004D4544" w:rsidRDefault="00521E10" w:rsidP="002256A0">
      <w:pPr>
        <w:pStyle w:val="BW-section-head"/>
      </w:pPr>
      <w:r w:rsidRPr="004D4544">
        <w:t>DESCRIPTION</w:t>
      </w:r>
    </w:p>
    <w:p w14:paraId="1AC9DAC0" w14:textId="77777777" w:rsidR="00521E10" w:rsidRPr="00CD6B39" w:rsidRDefault="00521E10" w:rsidP="00BC2582">
      <w:r>
        <w:t>Text on the left and image on the right.</w:t>
      </w:r>
    </w:p>
    <w:p w14:paraId="4CD9B544" w14:textId="77777777" w:rsidR="00521E10" w:rsidRPr="004D4544" w:rsidRDefault="00521E10" w:rsidP="002256A0">
      <w:pPr>
        <w:pStyle w:val="BW-section-head"/>
      </w:pPr>
      <w:r w:rsidRPr="004D4544">
        <w:t>IMAGE</w:t>
      </w:r>
    </w:p>
    <w:p w14:paraId="570BD069" w14:textId="77777777" w:rsidR="00926AFD" w:rsidRDefault="00926AFD" w:rsidP="00BC2582">
      <w:pPr>
        <w:rPr>
          <w:noProof/>
          <w:lang w:eastAsia="en-GB"/>
        </w:rPr>
      </w:pPr>
      <w:r>
        <w:rPr>
          <w:noProof/>
          <w:lang w:eastAsia="en-GB"/>
        </w:rPr>
        <w:t>Show the following table in a stylised manner: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03"/>
        <w:gridCol w:w="4903"/>
      </w:tblGrid>
      <w:tr w:rsidR="00926AFD" w14:paraId="5E5E2AA5" w14:textId="77777777" w:rsidTr="00161BE9">
        <w:trPr>
          <w:trHeight w:val="501"/>
        </w:trPr>
        <w:tc>
          <w:tcPr>
            <w:tcW w:w="4903" w:type="dxa"/>
            <w:shd w:val="clear" w:color="auto" w:fill="auto"/>
          </w:tcPr>
          <w:p w14:paraId="7B473CC2" w14:textId="77777777" w:rsidR="00926AFD" w:rsidRPr="002256A0" w:rsidRDefault="00926AFD" w:rsidP="00BC2582">
            <w:pPr>
              <w:rPr>
                <w:b/>
                <w:noProof/>
                <w:lang w:eastAsia="en-GB"/>
              </w:rPr>
            </w:pPr>
            <w:r w:rsidRPr="002256A0">
              <w:rPr>
                <w:b/>
                <w:noProof/>
                <w:lang w:eastAsia="en-GB"/>
              </w:rPr>
              <w:t>Allowed to share as not commercially sensitive information</w:t>
            </w:r>
          </w:p>
        </w:tc>
        <w:tc>
          <w:tcPr>
            <w:tcW w:w="4903" w:type="dxa"/>
            <w:shd w:val="clear" w:color="auto" w:fill="auto"/>
          </w:tcPr>
          <w:p w14:paraId="76F2DEE7" w14:textId="77777777" w:rsidR="00926AFD" w:rsidRPr="002256A0" w:rsidRDefault="00926AFD" w:rsidP="00BC2582">
            <w:pPr>
              <w:rPr>
                <w:b/>
                <w:noProof/>
                <w:lang w:eastAsia="en-GB"/>
              </w:rPr>
            </w:pPr>
            <w:r w:rsidRPr="002256A0">
              <w:rPr>
                <w:b/>
                <w:bCs/>
                <w:noProof/>
                <w:lang w:eastAsia="en-GB"/>
              </w:rPr>
              <w:t>Not allowed to share as commercially sensitive information</w:t>
            </w:r>
          </w:p>
        </w:tc>
      </w:tr>
      <w:tr w:rsidR="00926AFD" w14:paraId="49C0ABD3" w14:textId="77777777" w:rsidTr="00161BE9">
        <w:tc>
          <w:tcPr>
            <w:tcW w:w="4903" w:type="dxa"/>
            <w:shd w:val="clear" w:color="auto" w:fill="auto"/>
          </w:tcPr>
          <w:p w14:paraId="5D96D6FA" w14:textId="77777777" w:rsidR="00926AFD" w:rsidRPr="00161BE9" w:rsidRDefault="00926AFD" w:rsidP="002256A0">
            <w:pPr>
              <w:rPr>
                <w:noProof/>
                <w:lang w:eastAsia="en-GB"/>
              </w:rPr>
            </w:pPr>
            <w:r w:rsidRPr="00161BE9">
              <w:rPr>
                <w:noProof/>
                <w:lang w:eastAsia="en-GB"/>
              </w:rPr>
              <w:t>Interpretation of the requirements of new legislation, market codes etc.</w:t>
            </w:r>
          </w:p>
          <w:p w14:paraId="7EC22941" w14:textId="77777777" w:rsidR="00926AFD" w:rsidRPr="00161BE9" w:rsidRDefault="00926AFD" w:rsidP="002256A0">
            <w:pPr>
              <w:rPr>
                <w:noProof/>
                <w:lang w:eastAsia="en-GB"/>
              </w:rPr>
            </w:pPr>
            <w:r w:rsidRPr="00161BE9">
              <w:rPr>
                <w:noProof/>
                <w:lang w:eastAsia="en-GB"/>
              </w:rPr>
              <w:t>For example</w:t>
            </w:r>
            <w:r w:rsidR="00375154">
              <w:rPr>
                <w:noProof/>
                <w:lang w:eastAsia="en-GB"/>
              </w:rPr>
              <w:t>,</w:t>
            </w:r>
            <w:r w:rsidRPr="00161BE9">
              <w:rPr>
                <w:noProof/>
                <w:lang w:eastAsia="en-GB"/>
              </w:rPr>
              <w:t xml:space="preserve"> what are wholesalers required to provide to retailers as part of their service offering? </w:t>
            </w:r>
          </w:p>
        </w:tc>
        <w:tc>
          <w:tcPr>
            <w:tcW w:w="4903" w:type="dxa"/>
            <w:shd w:val="clear" w:color="auto" w:fill="auto"/>
          </w:tcPr>
          <w:p w14:paraId="79B5AD27" w14:textId="77777777" w:rsidR="00926AFD" w:rsidRPr="00161BE9" w:rsidRDefault="00926AFD" w:rsidP="002256A0">
            <w:pPr>
              <w:rPr>
                <w:noProof/>
                <w:lang w:eastAsia="en-GB"/>
              </w:rPr>
            </w:pPr>
            <w:r w:rsidRPr="00161BE9">
              <w:rPr>
                <w:noProof/>
                <w:lang w:eastAsia="en-GB"/>
              </w:rPr>
              <w:t>Specific proposals on service offerings intended to be provided over and above what is anticipated by the market architecture.</w:t>
            </w:r>
          </w:p>
        </w:tc>
      </w:tr>
      <w:tr w:rsidR="00926AFD" w14:paraId="3A306527" w14:textId="77777777" w:rsidTr="00161BE9">
        <w:tc>
          <w:tcPr>
            <w:tcW w:w="4903" w:type="dxa"/>
            <w:shd w:val="clear" w:color="auto" w:fill="auto"/>
          </w:tcPr>
          <w:p w14:paraId="7F8CA4D3" w14:textId="77777777" w:rsidR="00926AFD" w:rsidRPr="00161BE9" w:rsidRDefault="00926AFD" w:rsidP="002256A0">
            <w:pPr>
              <w:rPr>
                <w:noProof/>
                <w:lang w:eastAsia="en-GB"/>
              </w:rPr>
            </w:pPr>
            <w:r w:rsidRPr="00161BE9">
              <w:rPr>
                <w:noProof/>
                <w:lang w:eastAsia="en-GB"/>
              </w:rPr>
              <w:t>Information that is already in the public domain</w:t>
            </w:r>
          </w:p>
          <w:p w14:paraId="519C376D" w14:textId="77777777" w:rsidR="00926AFD" w:rsidRPr="00161BE9" w:rsidRDefault="00926AFD" w:rsidP="002256A0">
            <w:pPr>
              <w:rPr>
                <w:noProof/>
                <w:lang w:eastAsia="en-GB"/>
              </w:rPr>
            </w:pPr>
            <w:r w:rsidRPr="00161BE9">
              <w:rPr>
                <w:noProof/>
                <w:lang w:eastAsia="en-GB"/>
              </w:rPr>
              <w:t>For example, published tariff lists, scheme of charges</w:t>
            </w:r>
            <w:r w:rsidR="00375154">
              <w:rPr>
                <w:noProof/>
                <w:lang w:eastAsia="en-GB"/>
              </w:rPr>
              <w:t>.</w:t>
            </w:r>
          </w:p>
        </w:tc>
        <w:tc>
          <w:tcPr>
            <w:tcW w:w="4903" w:type="dxa"/>
            <w:shd w:val="clear" w:color="auto" w:fill="auto"/>
          </w:tcPr>
          <w:p w14:paraId="71072557" w14:textId="77777777" w:rsidR="00926AFD" w:rsidRPr="00161BE9" w:rsidRDefault="00926AFD" w:rsidP="002256A0">
            <w:pPr>
              <w:rPr>
                <w:noProof/>
                <w:lang w:eastAsia="en-GB"/>
              </w:rPr>
            </w:pPr>
            <w:r w:rsidRPr="00161BE9">
              <w:rPr>
                <w:noProof/>
                <w:lang w:eastAsia="en-GB"/>
              </w:rPr>
              <w:t>Information about proposed pricing strategies, costs or commercial strategy that is not in the public domain.</w:t>
            </w:r>
          </w:p>
        </w:tc>
      </w:tr>
      <w:tr w:rsidR="00926AFD" w14:paraId="6914A2F9" w14:textId="77777777" w:rsidTr="00161BE9">
        <w:tc>
          <w:tcPr>
            <w:tcW w:w="4903" w:type="dxa"/>
            <w:shd w:val="clear" w:color="auto" w:fill="auto"/>
          </w:tcPr>
          <w:p w14:paraId="6DA56E65" w14:textId="77777777" w:rsidR="00926AFD" w:rsidRPr="00161BE9" w:rsidRDefault="00926AFD" w:rsidP="002256A0">
            <w:pPr>
              <w:rPr>
                <w:noProof/>
                <w:lang w:eastAsia="en-GB"/>
              </w:rPr>
            </w:pPr>
            <w:r w:rsidRPr="00161BE9">
              <w:rPr>
                <w:noProof/>
                <w:lang w:eastAsia="en-GB"/>
              </w:rPr>
              <w:t>Aggregated and anonymised data about market trends.</w:t>
            </w:r>
          </w:p>
        </w:tc>
        <w:tc>
          <w:tcPr>
            <w:tcW w:w="4903" w:type="dxa"/>
            <w:shd w:val="clear" w:color="auto" w:fill="auto"/>
          </w:tcPr>
          <w:p w14:paraId="7E8901BD" w14:textId="77777777" w:rsidR="00926AFD" w:rsidRPr="00161BE9" w:rsidRDefault="00926AFD" w:rsidP="002256A0">
            <w:pPr>
              <w:rPr>
                <w:noProof/>
                <w:lang w:eastAsia="en-GB"/>
              </w:rPr>
            </w:pPr>
            <w:r w:rsidRPr="00161BE9">
              <w:rPr>
                <w:noProof/>
                <w:lang w:eastAsia="en-GB"/>
              </w:rPr>
              <w:t>Specific information relating to customers and potential customers of the company.</w:t>
            </w:r>
          </w:p>
        </w:tc>
      </w:tr>
    </w:tbl>
    <w:p w14:paraId="57BD1946" w14:textId="77777777" w:rsidR="00521E10" w:rsidRDefault="00521E10" w:rsidP="002256A0">
      <w:pPr>
        <w:pStyle w:val="BW-section-head"/>
      </w:pPr>
      <w:r>
        <w:t>SCREEN TITLE</w:t>
      </w:r>
    </w:p>
    <w:p w14:paraId="0C7F8513" w14:textId="77777777" w:rsidR="00521E10" w:rsidRDefault="00521E10" w:rsidP="002256A0">
      <w:pPr>
        <w:pStyle w:val="Text"/>
      </w:pPr>
      <w:r>
        <w:t>Information sharing</w:t>
      </w:r>
    </w:p>
    <w:p w14:paraId="1320D9EF" w14:textId="77777777" w:rsidR="00521E10" w:rsidRPr="004D4544" w:rsidRDefault="00AD41B6" w:rsidP="002256A0">
      <w:pPr>
        <w:pStyle w:val="BW-section-head"/>
      </w:pPr>
      <w:r>
        <w:t xml:space="preserve">BODY </w:t>
      </w:r>
      <w:r w:rsidR="00521E10" w:rsidRPr="004D4544">
        <w:t>TEXT</w:t>
      </w:r>
    </w:p>
    <w:p w14:paraId="6E5569DB" w14:textId="77777777" w:rsidR="00926AFD" w:rsidRDefault="00926AFD" w:rsidP="002256A0">
      <w:pPr>
        <w:pStyle w:val="Text"/>
      </w:pPr>
      <w:r w:rsidRPr="00521E10">
        <w:t>Sharing commercially sensitive information will breach competition law.</w:t>
      </w:r>
    </w:p>
    <w:p w14:paraId="5DCAF410" w14:textId="77777777" w:rsidR="00926AFD" w:rsidRDefault="00521E10" w:rsidP="002256A0">
      <w:pPr>
        <w:pStyle w:val="Text"/>
      </w:pPr>
      <w:r w:rsidRPr="00521E10">
        <w:t xml:space="preserve">It is vital that you understand what could be classed as </w:t>
      </w:r>
      <w:r w:rsidR="00926AFD">
        <w:t>c</w:t>
      </w:r>
      <w:r w:rsidRPr="00521E10">
        <w:t xml:space="preserve">ommercially </w:t>
      </w:r>
      <w:r w:rsidR="00926AFD">
        <w:t>s</w:t>
      </w:r>
      <w:r w:rsidRPr="00521E10">
        <w:t xml:space="preserve">ensitive </w:t>
      </w:r>
      <w:r w:rsidR="00926AFD">
        <w:t>i</w:t>
      </w:r>
      <w:r w:rsidRPr="00521E10">
        <w:t xml:space="preserve">nformation and what is not. </w:t>
      </w:r>
    </w:p>
    <w:p w14:paraId="4E01ED3E" w14:textId="77777777" w:rsidR="00926AFD" w:rsidRDefault="008F7F54" w:rsidP="002256A0">
      <w:pPr>
        <w:pStyle w:val="Text"/>
      </w:pPr>
      <w:r>
        <w:t>A</w:t>
      </w:r>
      <w:r w:rsidR="00521E10" w:rsidRPr="00521E10">
        <w:t xml:space="preserve">sk yourself: Would this information provide the receiving party with a competitive advantage over others? </w:t>
      </w:r>
      <w:r w:rsidR="00926AFD">
        <w:t>Here are some examples of what you are allowed to share and what is considered as commercially sensitive information and should not be shared.</w:t>
      </w:r>
    </w:p>
    <w:p w14:paraId="3AF73EC9" w14:textId="77777777" w:rsidR="00926AFD" w:rsidRPr="004D4544" w:rsidRDefault="00926AFD" w:rsidP="002256A0">
      <w:pPr>
        <w:pStyle w:val="Heading2"/>
      </w:pPr>
      <w:bookmarkStart w:id="72" w:name="_Toc473043515"/>
      <w:r w:rsidRPr="004D4544">
        <w:lastRenderedPageBreak/>
        <w:t xml:space="preserve">SCREEN </w:t>
      </w:r>
      <w:r>
        <w:rPr>
          <w:color w:val="FFFFFF"/>
        </w:rPr>
        <w:t>05_170</w:t>
      </w:r>
      <w:bookmarkEnd w:id="72"/>
    </w:p>
    <w:p w14:paraId="3A308800" w14:textId="77777777" w:rsidR="00926AFD" w:rsidRPr="004D4544" w:rsidRDefault="00926AFD" w:rsidP="00926AFD">
      <w:pPr>
        <w:shd w:val="clear" w:color="auto" w:fill="D6E3BC"/>
        <w:spacing w:before="60" w:after="60"/>
        <w:rPr>
          <w:sz w:val="22"/>
        </w:rPr>
      </w:pPr>
      <w:r w:rsidRPr="004D4544">
        <w:rPr>
          <w:b/>
          <w:sz w:val="22"/>
        </w:rPr>
        <w:t>SCREEN TYPE</w:t>
      </w:r>
      <w:r w:rsidRPr="004D4544">
        <w:rPr>
          <w:sz w:val="22"/>
        </w:rPr>
        <w:t xml:space="preserve">: Multiple choice question </w:t>
      </w:r>
    </w:p>
    <w:p w14:paraId="72DE3FD0" w14:textId="77777777" w:rsidR="00926AFD" w:rsidRPr="00A7038C" w:rsidRDefault="00926AFD" w:rsidP="002256A0">
      <w:pPr>
        <w:pStyle w:val="BW-section-head"/>
      </w:pPr>
      <w:r w:rsidRPr="00A7038C">
        <w:t>DESCRIPTION</w:t>
      </w:r>
    </w:p>
    <w:p w14:paraId="53430A45" w14:textId="77777777" w:rsidR="00926AFD" w:rsidRPr="00A7038C" w:rsidRDefault="00926AFD" w:rsidP="00BC2582">
      <w:r w:rsidRPr="00A7038C">
        <w:t>The learner answers a question by choosing an option or options from a list and receives different feedback for correct, incorrect and (optionally) partially correct answers.</w:t>
      </w:r>
    </w:p>
    <w:p w14:paraId="4DEDCEB5" w14:textId="77777777" w:rsidR="00926AFD" w:rsidRPr="00C94716" w:rsidRDefault="00926AFD" w:rsidP="00BC2582">
      <w:r w:rsidRPr="00C94716">
        <w:t>Example layout:</w:t>
      </w:r>
    </w:p>
    <w:p w14:paraId="371FE732" w14:textId="77777777" w:rsidR="00926AFD" w:rsidRDefault="00DC5B59" w:rsidP="00BC2582">
      <w:r>
        <w:rPr>
          <w:bdr w:val="single" w:sz="8" w:space="0" w:color="7F7F7F"/>
          <w:lang w:eastAsia="x-none"/>
        </w:rPr>
        <w:pict w14:anchorId="66B080E4">
          <v:shape id="_x0000_i1058" type="#_x0000_t75" style="width:235.15pt;height:148.55pt">
            <v:imagedata r:id="rId40" o:title="stw971_mcq_01_a"/>
          </v:shape>
        </w:pict>
      </w:r>
    </w:p>
    <w:p w14:paraId="5DF54327" w14:textId="77777777" w:rsidR="00926AFD" w:rsidRPr="0098672F" w:rsidRDefault="00926AFD" w:rsidP="00BC2582">
      <w:r w:rsidRPr="0098672F">
        <w:t xml:space="preserve">Use stock image </w:t>
      </w:r>
    </w:p>
    <w:p w14:paraId="251E0EC7" w14:textId="77777777" w:rsidR="00926AFD" w:rsidRDefault="00926AFD" w:rsidP="002256A0">
      <w:pPr>
        <w:pStyle w:val="BW-section-head"/>
      </w:pPr>
      <w:r>
        <w:t>SCREEN TITLE</w:t>
      </w:r>
    </w:p>
    <w:p w14:paraId="0D29B972" w14:textId="77777777" w:rsidR="00926AFD" w:rsidRDefault="00926AFD" w:rsidP="002256A0">
      <w:pPr>
        <w:pStyle w:val="Text"/>
      </w:pPr>
      <w:r>
        <w:t>Think about it…</w:t>
      </w:r>
    </w:p>
    <w:p w14:paraId="14BBF307" w14:textId="77777777" w:rsidR="00926AFD" w:rsidRPr="004D4544" w:rsidRDefault="00926AFD" w:rsidP="002256A0">
      <w:pPr>
        <w:pStyle w:val="BW-section-head"/>
      </w:pPr>
      <w:r w:rsidRPr="004D4544">
        <w:t xml:space="preserve">QUESTION TEXT </w:t>
      </w:r>
      <w:r w:rsidRPr="004D4544">
        <w:rPr>
          <w:color w:val="808080"/>
        </w:rPr>
        <w:t>(30 words max)</w:t>
      </w:r>
    </w:p>
    <w:p w14:paraId="09671842" w14:textId="77777777" w:rsidR="00926AFD" w:rsidRDefault="00926AFD" w:rsidP="002256A0">
      <w:pPr>
        <w:pStyle w:val="Text"/>
      </w:pPr>
      <w:r>
        <w:t xml:space="preserve">James, </w:t>
      </w:r>
      <w:r w:rsidRPr="00926AFD">
        <w:t xml:space="preserve">a Manager at </w:t>
      </w:r>
      <w:r>
        <w:t xml:space="preserve">Severn Trent Water, </w:t>
      </w:r>
      <w:r w:rsidRPr="00926AFD">
        <w:t>attends Water UK meetings on a regular basis with representatives of other Water Companies.</w:t>
      </w:r>
    </w:p>
    <w:p w14:paraId="531A3EBE" w14:textId="77777777" w:rsidR="00926AFD" w:rsidRPr="00926AFD" w:rsidRDefault="00926AFD" w:rsidP="002256A0">
      <w:pPr>
        <w:pStyle w:val="Text"/>
      </w:pPr>
      <w:r w:rsidRPr="00926AFD">
        <w:t>During a particular meeting, one of the representatives begins to talk about their future business plan and pricing strategy and seeks to get others to participate.</w:t>
      </w:r>
    </w:p>
    <w:p w14:paraId="30E5E3A7" w14:textId="77777777" w:rsidR="00926AFD" w:rsidRDefault="00926AFD" w:rsidP="002256A0">
      <w:pPr>
        <w:pStyle w:val="Text"/>
      </w:pPr>
      <w:r w:rsidRPr="00926AFD">
        <w:t>Would this be commercially sensitive information?</w:t>
      </w:r>
    </w:p>
    <w:p w14:paraId="7E5B5555" w14:textId="77777777" w:rsidR="00926AFD" w:rsidRPr="00A7038C" w:rsidRDefault="00926AFD" w:rsidP="002256A0">
      <w:pPr>
        <w:pStyle w:val="BW-section-head"/>
      </w:pPr>
      <w:r w:rsidRPr="00A7038C">
        <w:t>PROMPT</w:t>
      </w:r>
    </w:p>
    <w:p w14:paraId="10E58BA7" w14:textId="77777777" w:rsidR="00926AFD" w:rsidRPr="00A7038C" w:rsidRDefault="00926AFD" w:rsidP="002256A0">
      <w:pPr>
        <w:pStyle w:val="Text"/>
      </w:pPr>
      <w:r w:rsidRPr="001F1388">
        <w:t xml:space="preserve">Select </w:t>
      </w:r>
      <w:r>
        <w:t>your answer</w:t>
      </w:r>
      <w:r w:rsidRPr="001F1388">
        <w:t>, then Confirm</w:t>
      </w:r>
      <w:r w:rsidRPr="00A7038C">
        <w:t>.</w:t>
      </w:r>
    </w:p>
    <w:p w14:paraId="512B3D30" w14:textId="77777777" w:rsidR="00926AFD" w:rsidRPr="004D4544" w:rsidRDefault="00926AFD" w:rsidP="002256A0">
      <w:pPr>
        <w:pStyle w:val="BW-section-head"/>
      </w:pPr>
      <w:r w:rsidRPr="004D4544">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9"/>
        <w:gridCol w:w="7250"/>
        <w:gridCol w:w="1839"/>
      </w:tblGrid>
      <w:tr w:rsidR="00926AFD" w:rsidRPr="004D4544" w14:paraId="5DA95DD5" w14:textId="77777777" w:rsidTr="00161BE9">
        <w:trPr>
          <w:trHeight w:val="70"/>
        </w:trPr>
        <w:tc>
          <w:tcPr>
            <w:tcW w:w="609" w:type="dxa"/>
            <w:shd w:val="clear" w:color="auto" w:fill="36424A"/>
          </w:tcPr>
          <w:p w14:paraId="02D74B22" w14:textId="77777777" w:rsidR="00926AFD" w:rsidRPr="004D4544" w:rsidRDefault="00926AFD" w:rsidP="00161BE9">
            <w:pPr>
              <w:jc w:val="center"/>
              <w:rPr>
                <w:b/>
                <w:color w:val="FFFFFF"/>
              </w:rPr>
            </w:pPr>
            <w:r w:rsidRPr="004D4544">
              <w:rPr>
                <w:b/>
                <w:color w:val="FFFFFF"/>
              </w:rPr>
              <w:t>1</w:t>
            </w:r>
          </w:p>
        </w:tc>
        <w:tc>
          <w:tcPr>
            <w:tcW w:w="7250" w:type="dxa"/>
          </w:tcPr>
          <w:p w14:paraId="186A1206" w14:textId="77777777" w:rsidR="00926AFD" w:rsidRPr="004D4544" w:rsidRDefault="00926AFD" w:rsidP="002256A0">
            <w:pPr>
              <w:pStyle w:val="Text"/>
            </w:pPr>
            <w:r>
              <w:t>Yes</w:t>
            </w:r>
          </w:p>
        </w:tc>
        <w:tc>
          <w:tcPr>
            <w:tcW w:w="1839" w:type="dxa"/>
            <w:shd w:val="clear" w:color="auto" w:fill="36424A"/>
          </w:tcPr>
          <w:p w14:paraId="38422C46" w14:textId="77777777" w:rsidR="00926AFD" w:rsidRPr="004D4544" w:rsidRDefault="00926AFD" w:rsidP="00161BE9">
            <w:pPr>
              <w:rPr>
                <w:b/>
                <w:color w:val="B1B94B"/>
              </w:rPr>
            </w:pPr>
            <w:r>
              <w:rPr>
                <w:b/>
                <w:color w:val="B1B94B"/>
              </w:rPr>
              <w:t>Correct</w:t>
            </w:r>
          </w:p>
        </w:tc>
      </w:tr>
      <w:tr w:rsidR="00926AFD" w:rsidRPr="004D4544" w14:paraId="61C8AC0E" w14:textId="77777777" w:rsidTr="00161BE9">
        <w:tc>
          <w:tcPr>
            <w:tcW w:w="609" w:type="dxa"/>
            <w:shd w:val="clear" w:color="auto" w:fill="36424A"/>
          </w:tcPr>
          <w:p w14:paraId="45819D81" w14:textId="77777777" w:rsidR="00926AFD" w:rsidRPr="004D4544" w:rsidRDefault="00926AFD" w:rsidP="00161BE9">
            <w:pPr>
              <w:jc w:val="center"/>
              <w:rPr>
                <w:b/>
                <w:color w:val="FFFFFF"/>
              </w:rPr>
            </w:pPr>
            <w:r w:rsidRPr="004D4544">
              <w:rPr>
                <w:b/>
                <w:color w:val="FFFFFF"/>
              </w:rPr>
              <w:t>2</w:t>
            </w:r>
          </w:p>
        </w:tc>
        <w:tc>
          <w:tcPr>
            <w:tcW w:w="7250" w:type="dxa"/>
          </w:tcPr>
          <w:p w14:paraId="188431A3" w14:textId="77777777" w:rsidR="00926AFD" w:rsidRPr="004D4544" w:rsidRDefault="00926AFD" w:rsidP="002256A0">
            <w:pPr>
              <w:pStyle w:val="Text"/>
            </w:pPr>
            <w:r>
              <w:t>No</w:t>
            </w:r>
          </w:p>
        </w:tc>
        <w:tc>
          <w:tcPr>
            <w:tcW w:w="1839" w:type="dxa"/>
            <w:shd w:val="clear" w:color="auto" w:fill="36424A"/>
          </w:tcPr>
          <w:p w14:paraId="2270F08A" w14:textId="77777777" w:rsidR="00926AFD" w:rsidRPr="004D4544" w:rsidRDefault="00926AFD" w:rsidP="00161BE9">
            <w:pPr>
              <w:rPr>
                <w:b/>
                <w:color w:val="B1B94B"/>
              </w:rPr>
            </w:pPr>
            <w:r>
              <w:rPr>
                <w:b/>
                <w:color w:val="B1B94B"/>
              </w:rPr>
              <w:t>Incorrect</w:t>
            </w:r>
          </w:p>
        </w:tc>
      </w:tr>
    </w:tbl>
    <w:p w14:paraId="6A7D91B0" w14:textId="77777777" w:rsidR="00926AFD" w:rsidRPr="004D4544" w:rsidRDefault="00926AFD" w:rsidP="002256A0">
      <w:pPr>
        <w:pStyle w:val="BW-section-head"/>
      </w:pPr>
      <w:r w:rsidRPr="004D4544">
        <w:t xml:space="preserve">CORRECT TEXT FEEDBACK </w:t>
      </w:r>
      <w:r w:rsidRPr="004D4544">
        <w:rPr>
          <w:color w:val="808080"/>
        </w:rPr>
        <w:t>(50 words max)</w:t>
      </w:r>
    </w:p>
    <w:p w14:paraId="6E4B0FC3" w14:textId="77777777" w:rsidR="00926AFD" w:rsidRDefault="00926AFD" w:rsidP="002256A0">
      <w:pPr>
        <w:pStyle w:val="Text"/>
      </w:pPr>
      <w:r>
        <w:t>That's right!</w:t>
      </w:r>
    </w:p>
    <w:p w14:paraId="50A88B39" w14:textId="77777777" w:rsidR="008F7F54" w:rsidRDefault="00926AFD" w:rsidP="002256A0">
      <w:pPr>
        <w:pStyle w:val="Text"/>
      </w:pPr>
      <w:r>
        <w:t>T</w:t>
      </w:r>
      <w:r w:rsidRPr="00926AFD">
        <w:t>his information would not be in the public domain and should not be shared.</w:t>
      </w:r>
    </w:p>
    <w:p w14:paraId="6CF1EC63" w14:textId="77777777" w:rsidR="00F741CB" w:rsidRPr="002256A0" w:rsidRDefault="008F7F54" w:rsidP="002256A0">
      <w:pPr>
        <w:pStyle w:val="Text"/>
        <w:rPr>
          <w:rFonts w:eastAsia="+mn-ea"/>
        </w:rPr>
      </w:pPr>
      <w:r>
        <w:t xml:space="preserve">In this situation, </w:t>
      </w:r>
      <w:r w:rsidR="00F741CB" w:rsidRPr="009C7793">
        <w:t xml:space="preserve">ask </w:t>
      </w:r>
      <w:r w:rsidRPr="008F7F54">
        <w:t>for the discussion to be halted</w:t>
      </w:r>
      <w:r>
        <w:t xml:space="preserve"> and</w:t>
      </w:r>
      <w:r w:rsidR="00782D1F">
        <w:t>,</w:t>
      </w:r>
      <w:r w:rsidRPr="008F7F54">
        <w:t xml:space="preserve"> </w:t>
      </w:r>
      <w:r>
        <w:t>i</w:t>
      </w:r>
      <w:r w:rsidR="00F741CB" w:rsidRPr="009C7793">
        <w:t xml:space="preserve">f it continues, excuse yourself from the meeting and </w:t>
      </w:r>
      <w:r>
        <w:t>don't</w:t>
      </w:r>
      <w:r w:rsidR="00F741CB" w:rsidRPr="009C7793">
        <w:t xml:space="preserve"> share </w:t>
      </w:r>
      <w:r w:rsidR="00EB04C5">
        <w:t>any</w:t>
      </w:r>
      <w:r w:rsidR="00EB04C5" w:rsidRPr="00D342C2">
        <w:t xml:space="preserve"> information. </w:t>
      </w:r>
      <w:r w:rsidR="00F741CB" w:rsidRPr="009C7793">
        <w:t>You should report the incident to the legal team immediately.</w:t>
      </w:r>
    </w:p>
    <w:p w14:paraId="18067446" w14:textId="77777777" w:rsidR="00926AFD" w:rsidRPr="004D4544" w:rsidRDefault="00701833" w:rsidP="002256A0">
      <w:pPr>
        <w:pStyle w:val="BW-section-head"/>
      </w:pPr>
      <w:r>
        <w:t>FAIL TEXT FEEDBACK</w:t>
      </w:r>
      <w:r w:rsidR="00926AFD" w:rsidRPr="004D4544">
        <w:t xml:space="preserve"> </w:t>
      </w:r>
      <w:r w:rsidR="00926AFD" w:rsidRPr="004D4544">
        <w:rPr>
          <w:color w:val="808080"/>
        </w:rPr>
        <w:t>(50 words max)</w:t>
      </w:r>
    </w:p>
    <w:p w14:paraId="4AA760E5" w14:textId="77777777" w:rsidR="00926AFD" w:rsidRPr="004D4544" w:rsidRDefault="00926AFD" w:rsidP="002256A0">
      <w:pPr>
        <w:pStyle w:val="Text"/>
      </w:pPr>
      <w:r>
        <w:t>Sorry, that's not right.</w:t>
      </w:r>
    </w:p>
    <w:p w14:paraId="123D0544" w14:textId="77777777" w:rsidR="008F7F54" w:rsidRDefault="00926AFD" w:rsidP="002256A0">
      <w:pPr>
        <w:pStyle w:val="Text"/>
      </w:pPr>
      <w:r>
        <w:t>T</w:t>
      </w:r>
      <w:r w:rsidRPr="00926AFD">
        <w:t>his information would not be in the public domain and should not be shared.</w:t>
      </w:r>
    </w:p>
    <w:p w14:paraId="49FFAD89" w14:textId="77777777" w:rsidR="008F7F54" w:rsidRPr="002256A0" w:rsidRDefault="008F7F54" w:rsidP="002256A0">
      <w:pPr>
        <w:pStyle w:val="Text"/>
        <w:rPr>
          <w:rFonts w:eastAsia="+mn-ea"/>
        </w:rPr>
      </w:pPr>
      <w:r>
        <w:t xml:space="preserve">In this situation, </w:t>
      </w:r>
      <w:r w:rsidRPr="00D7241C">
        <w:t xml:space="preserve">ask </w:t>
      </w:r>
      <w:r w:rsidRPr="008F7F54">
        <w:t>for the discussion to be halted</w:t>
      </w:r>
      <w:r>
        <w:t xml:space="preserve"> and</w:t>
      </w:r>
      <w:r w:rsidR="00782D1F">
        <w:t>,</w:t>
      </w:r>
      <w:r w:rsidRPr="008F7F54">
        <w:t xml:space="preserve"> </w:t>
      </w:r>
      <w:r>
        <w:t>i</w:t>
      </w:r>
      <w:r w:rsidRPr="00D7241C">
        <w:t xml:space="preserve">f it continues, excuse yourself from the meeting and </w:t>
      </w:r>
      <w:r>
        <w:t>don't</w:t>
      </w:r>
      <w:r w:rsidRPr="00D7241C">
        <w:t xml:space="preserve"> share </w:t>
      </w:r>
      <w:r>
        <w:t>any</w:t>
      </w:r>
      <w:r w:rsidRPr="00D342C2">
        <w:t xml:space="preserve"> information. </w:t>
      </w:r>
      <w:r w:rsidRPr="00D7241C">
        <w:t>You should report the incident to the legal team immediately.</w:t>
      </w:r>
    </w:p>
    <w:p w14:paraId="70B14492" w14:textId="77777777" w:rsidR="00926AFD" w:rsidRPr="004D4544" w:rsidRDefault="00926AFD" w:rsidP="002256A0">
      <w:pPr>
        <w:pStyle w:val="Heading2"/>
      </w:pPr>
      <w:bookmarkStart w:id="73" w:name="_Toc473043516"/>
      <w:r w:rsidRPr="004D4544">
        <w:lastRenderedPageBreak/>
        <w:t xml:space="preserve">SCREEN </w:t>
      </w:r>
      <w:r>
        <w:rPr>
          <w:color w:val="FFFFFF"/>
        </w:rPr>
        <w:t>05_180</w:t>
      </w:r>
      <w:bookmarkEnd w:id="73"/>
    </w:p>
    <w:p w14:paraId="5BA09324" w14:textId="77777777" w:rsidR="00926AFD" w:rsidRPr="004D4544" w:rsidRDefault="00926AFD" w:rsidP="002256A0">
      <w:pPr>
        <w:pStyle w:val="BW-screentype"/>
      </w:pPr>
      <w:r w:rsidRPr="004D4544">
        <w:t xml:space="preserve">SCREEN TYPE: Multiple choice question </w:t>
      </w:r>
    </w:p>
    <w:p w14:paraId="3A39C0E4" w14:textId="77777777" w:rsidR="00926AFD" w:rsidRPr="00A7038C" w:rsidRDefault="00926AFD" w:rsidP="002256A0">
      <w:pPr>
        <w:pStyle w:val="BW-section-head"/>
      </w:pPr>
      <w:r w:rsidRPr="00A7038C">
        <w:t>DESCRIPTION</w:t>
      </w:r>
    </w:p>
    <w:p w14:paraId="54A9CB7C" w14:textId="77777777" w:rsidR="00926AFD" w:rsidRDefault="00926AFD" w:rsidP="00BC2582">
      <w:pPr>
        <w:rPr>
          <w:highlight w:val="yellow"/>
        </w:rPr>
      </w:pPr>
      <w:r w:rsidRPr="00A7038C">
        <w:t>The learner answers a question by choosing an option or options from a list and receives different feedback for correct, incorrect and (optionally) partially correct answers.</w:t>
      </w:r>
    </w:p>
    <w:p w14:paraId="10F03A07" w14:textId="77777777" w:rsidR="00926AFD" w:rsidRPr="00C94716" w:rsidRDefault="00926AFD" w:rsidP="00BC2582">
      <w:r w:rsidRPr="00C94716">
        <w:t>Example layout:</w:t>
      </w:r>
    </w:p>
    <w:p w14:paraId="6AEEDA2F" w14:textId="77777777" w:rsidR="00926AFD" w:rsidRDefault="00B941ED" w:rsidP="00BC2582">
      <w:r>
        <w:rPr>
          <w:bdr w:val="single" w:sz="8" w:space="0" w:color="7F7F7F"/>
          <w:lang w:eastAsia="x-none"/>
        </w:rPr>
        <w:pict w14:anchorId="1C4D9D05">
          <v:shape id="_x0000_i1059" type="#_x0000_t75" style="width:235.15pt;height:148.55pt">
            <v:imagedata r:id="rId40" o:title="stw971_mcq_01_a"/>
          </v:shape>
        </w:pict>
      </w:r>
    </w:p>
    <w:p w14:paraId="68352D64" w14:textId="77777777" w:rsidR="00926AFD" w:rsidRPr="0098672F" w:rsidRDefault="00926AFD" w:rsidP="00BC2582">
      <w:r w:rsidRPr="0098672F">
        <w:t>Use stock image</w:t>
      </w:r>
    </w:p>
    <w:p w14:paraId="5B1B39F5" w14:textId="77777777" w:rsidR="00926AFD" w:rsidRDefault="00926AFD" w:rsidP="002256A0">
      <w:pPr>
        <w:pStyle w:val="BW-section-head"/>
      </w:pPr>
      <w:r>
        <w:t>SCREEN TITLE</w:t>
      </w:r>
    </w:p>
    <w:p w14:paraId="3E8B43AC" w14:textId="77777777" w:rsidR="00926AFD" w:rsidRDefault="00926AFD" w:rsidP="002256A0">
      <w:pPr>
        <w:pStyle w:val="Text"/>
      </w:pPr>
      <w:r>
        <w:t>What if…</w:t>
      </w:r>
    </w:p>
    <w:p w14:paraId="7FAFE4E3" w14:textId="77777777" w:rsidR="00926AFD" w:rsidRPr="004D4544" w:rsidRDefault="00926AFD" w:rsidP="002256A0">
      <w:pPr>
        <w:pStyle w:val="BW-section-head"/>
      </w:pPr>
      <w:r w:rsidRPr="004D4544">
        <w:t xml:space="preserve">QUESTION TEXT </w:t>
      </w:r>
      <w:r w:rsidRPr="004D4544">
        <w:rPr>
          <w:color w:val="808080"/>
        </w:rPr>
        <w:t>(30 words max)</w:t>
      </w:r>
    </w:p>
    <w:p w14:paraId="19ECDCA4" w14:textId="77777777" w:rsidR="00926AFD" w:rsidRPr="00926AFD" w:rsidRDefault="00926AFD" w:rsidP="002256A0">
      <w:pPr>
        <w:pStyle w:val="Text"/>
      </w:pPr>
      <w:r>
        <w:t>Let's say</w:t>
      </w:r>
      <w:r w:rsidRPr="00926AFD">
        <w:t xml:space="preserve"> the representative was sharing their interpretation of some upcomi</w:t>
      </w:r>
      <w:r>
        <w:t>ng legislation or best practice.</w:t>
      </w:r>
    </w:p>
    <w:p w14:paraId="2ED942F1" w14:textId="77777777" w:rsidR="00926AFD" w:rsidRPr="004D4544" w:rsidRDefault="00926AFD" w:rsidP="002256A0">
      <w:pPr>
        <w:pStyle w:val="Text"/>
      </w:pPr>
      <w:r w:rsidRPr="00926AFD">
        <w:t>Could that be commercially sensitive information?</w:t>
      </w:r>
    </w:p>
    <w:p w14:paraId="5FE9D657" w14:textId="77777777" w:rsidR="00926AFD" w:rsidRPr="00A7038C" w:rsidRDefault="00926AFD" w:rsidP="002256A0">
      <w:pPr>
        <w:pStyle w:val="BW-section-head"/>
      </w:pPr>
      <w:r w:rsidRPr="00A7038C">
        <w:t>PROMPT</w:t>
      </w:r>
    </w:p>
    <w:p w14:paraId="28D0A9B0" w14:textId="77777777" w:rsidR="00926AFD" w:rsidRPr="004D4544" w:rsidRDefault="00926AFD" w:rsidP="002256A0">
      <w:pPr>
        <w:pStyle w:val="Text"/>
      </w:pPr>
      <w:r w:rsidRPr="001F1388">
        <w:t xml:space="preserve">Select </w:t>
      </w:r>
      <w:r>
        <w:t>your answer</w:t>
      </w:r>
      <w:r w:rsidRPr="001F1388">
        <w:t>, then Confirm</w:t>
      </w:r>
      <w:r w:rsidRPr="00A7038C">
        <w:t>.</w:t>
      </w:r>
    </w:p>
    <w:p w14:paraId="680A95DC" w14:textId="77777777" w:rsidR="00926AFD" w:rsidRPr="004D4544" w:rsidRDefault="00926AFD" w:rsidP="002256A0">
      <w:pPr>
        <w:pStyle w:val="BW-section-head"/>
      </w:pPr>
      <w:r w:rsidRPr="004D4544">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9"/>
        <w:gridCol w:w="7250"/>
        <w:gridCol w:w="1839"/>
      </w:tblGrid>
      <w:tr w:rsidR="00926AFD" w:rsidRPr="004D4544" w14:paraId="2683A312" w14:textId="77777777" w:rsidTr="00161BE9">
        <w:trPr>
          <w:trHeight w:val="70"/>
        </w:trPr>
        <w:tc>
          <w:tcPr>
            <w:tcW w:w="609" w:type="dxa"/>
            <w:shd w:val="clear" w:color="auto" w:fill="36424A"/>
          </w:tcPr>
          <w:p w14:paraId="7923F95A" w14:textId="77777777" w:rsidR="00926AFD" w:rsidRPr="004D4544" w:rsidRDefault="00926AFD" w:rsidP="00161BE9">
            <w:pPr>
              <w:jc w:val="center"/>
              <w:rPr>
                <w:b/>
                <w:color w:val="FFFFFF"/>
              </w:rPr>
            </w:pPr>
            <w:r w:rsidRPr="004D4544">
              <w:rPr>
                <w:b/>
                <w:color w:val="FFFFFF"/>
              </w:rPr>
              <w:t>1</w:t>
            </w:r>
          </w:p>
        </w:tc>
        <w:tc>
          <w:tcPr>
            <w:tcW w:w="7250" w:type="dxa"/>
          </w:tcPr>
          <w:p w14:paraId="7421E921" w14:textId="77777777" w:rsidR="00926AFD" w:rsidRPr="004D4544" w:rsidRDefault="00926AFD" w:rsidP="002256A0">
            <w:pPr>
              <w:pStyle w:val="Text"/>
            </w:pPr>
            <w:r>
              <w:t>Yes</w:t>
            </w:r>
          </w:p>
        </w:tc>
        <w:tc>
          <w:tcPr>
            <w:tcW w:w="1839" w:type="dxa"/>
            <w:shd w:val="clear" w:color="auto" w:fill="36424A"/>
          </w:tcPr>
          <w:p w14:paraId="53F98582" w14:textId="77777777" w:rsidR="00926AFD" w:rsidRPr="004D4544" w:rsidRDefault="00926AFD" w:rsidP="00161BE9">
            <w:pPr>
              <w:rPr>
                <w:b/>
                <w:color w:val="B1B94B"/>
              </w:rPr>
            </w:pPr>
            <w:r>
              <w:rPr>
                <w:b/>
                <w:color w:val="B1B94B"/>
              </w:rPr>
              <w:t>Incorrect</w:t>
            </w:r>
          </w:p>
        </w:tc>
      </w:tr>
      <w:tr w:rsidR="00926AFD" w:rsidRPr="004D4544" w14:paraId="631E12D1" w14:textId="77777777" w:rsidTr="00161BE9">
        <w:tc>
          <w:tcPr>
            <w:tcW w:w="609" w:type="dxa"/>
            <w:shd w:val="clear" w:color="auto" w:fill="36424A"/>
          </w:tcPr>
          <w:p w14:paraId="2313B106" w14:textId="77777777" w:rsidR="00926AFD" w:rsidRPr="004D4544" w:rsidRDefault="00926AFD" w:rsidP="00161BE9">
            <w:pPr>
              <w:jc w:val="center"/>
              <w:rPr>
                <w:b/>
                <w:color w:val="FFFFFF"/>
              </w:rPr>
            </w:pPr>
            <w:r w:rsidRPr="004D4544">
              <w:rPr>
                <w:b/>
                <w:color w:val="FFFFFF"/>
              </w:rPr>
              <w:t>2</w:t>
            </w:r>
          </w:p>
        </w:tc>
        <w:tc>
          <w:tcPr>
            <w:tcW w:w="7250" w:type="dxa"/>
          </w:tcPr>
          <w:p w14:paraId="457AF198" w14:textId="77777777" w:rsidR="00926AFD" w:rsidRPr="004D4544" w:rsidRDefault="00926AFD" w:rsidP="002256A0">
            <w:pPr>
              <w:pStyle w:val="Text"/>
            </w:pPr>
            <w:r>
              <w:t>No</w:t>
            </w:r>
          </w:p>
        </w:tc>
        <w:tc>
          <w:tcPr>
            <w:tcW w:w="1839" w:type="dxa"/>
            <w:shd w:val="clear" w:color="auto" w:fill="36424A"/>
          </w:tcPr>
          <w:p w14:paraId="189339D3" w14:textId="77777777" w:rsidR="00926AFD" w:rsidRPr="004D4544" w:rsidRDefault="00926AFD" w:rsidP="00161BE9">
            <w:pPr>
              <w:rPr>
                <w:b/>
                <w:color w:val="B1B94B"/>
              </w:rPr>
            </w:pPr>
            <w:r>
              <w:rPr>
                <w:b/>
                <w:color w:val="B1B94B"/>
              </w:rPr>
              <w:t>Correct</w:t>
            </w:r>
          </w:p>
        </w:tc>
      </w:tr>
    </w:tbl>
    <w:p w14:paraId="13C4BA7D" w14:textId="77777777" w:rsidR="00926AFD" w:rsidRPr="004D4544" w:rsidRDefault="00926AFD" w:rsidP="002256A0">
      <w:pPr>
        <w:pStyle w:val="BW-section-head"/>
      </w:pPr>
      <w:r w:rsidRPr="004D4544">
        <w:t xml:space="preserve">CORRECT TEXT FEEDBACK </w:t>
      </w:r>
      <w:r w:rsidRPr="004D4544">
        <w:rPr>
          <w:color w:val="808080"/>
        </w:rPr>
        <w:t>(50 words max)</w:t>
      </w:r>
    </w:p>
    <w:p w14:paraId="7D3309B9" w14:textId="77777777" w:rsidR="00926AFD" w:rsidRDefault="00926AFD" w:rsidP="002256A0">
      <w:pPr>
        <w:pStyle w:val="Text"/>
      </w:pPr>
      <w:r>
        <w:t>That's right!</w:t>
      </w:r>
    </w:p>
    <w:p w14:paraId="2A0906E1" w14:textId="77777777" w:rsidR="00926AFD" w:rsidRDefault="00926AFD" w:rsidP="002256A0">
      <w:pPr>
        <w:pStyle w:val="Text"/>
      </w:pPr>
      <w:r>
        <w:t>T</w:t>
      </w:r>
      <w:r w:rsidRPr="00926AFD">
        <w:t xml:space="preserve">his </w:t>
      </w:r>
      <w:r>
        <w:t>information is not considered commercially sensitive.</w:t>
      </w:r>
    </w:p>
    <w:p w14:paraId="3759A534" w14:textId="77777777" w:rsidR="00926AFD" w:rsidRPr="004D4544" w:rsidRDefault="00701833" w:rsidP="002256A0">
      <w:pPr>
        <w:pStyle w:val="BW-section-head"/>
      </w:pPr>
      <w:r>
        <w:t>FAIL TEXT FEEDBACK</w:t>
      </w:r>
      <w:r w:rsidR="00926AFD" w:rsidRPr="004D4544">
        <w:t xml:space="preserve"> </w:t>
      </w:r>
      <w:r w:rsidR="00926AFD" w:rsidRPr="004D4544">
        <w:rPr>
          <w:color w:val="808080"/>
        </w:rPr>
        <w:t>(50 words max)</w:t>
      </w:r>
    </w:p>
    <w:p w14:paraId="05238FF7" w14:textId="77777777" w:rsidR="00926AFD" w:rsidRDefault="00926AFD" w:rsidP="002256A0">
      <w:pPr>
        <w:pStyle w:val="Text"/>
      </w:pPr>
      <w:r>
        <w:t>Sorry, that's not right.</w:t>
      </w:r>
    </w:p>
    <w:p w14:paraId="4056A290" w14:textId="77777777" w:rsidR="007C03E1" w:rsidRDefault="00926AFD" w:rsidP="002256A0">
      <w:pPr>
        <w:pStyle w:val="Text"/>
      </w:pPr>
      <w:r>
        <w:t>T</w:t>
      </w:r>
      <w:r w:rsidRPr="00926AFD">
        <w:t xml:space="preserve">his </w:t>
      </w:r>
      <w:r>
        <w:t>information is not considered commercially sensitive</w:t>
      </w:r>
      <w:r w:rsidR="00782D1F">
        <w:t>.</w:t>
      </w:r>
    </w:p>
    <w:p w14:paraId="56A7521E" w14:textId="77777777" w:rsidR="007C03E1" w:rsidRPr="004D4544" w:rsidRDefault="007C03E1" w:rsidP="002256A0">
      <w:pPr>
        <w:pStyle w:val="Heading2"/>
      </w:pPr>
      <w:bookmarkStart w:id="74" w:name="_Toc473043517"/>
      <w:r w:rsidRPr="004D4544">
        <w:lastRenderedPageBreak/>
        <w:t xml:space="preserve">SCREEN </w:t>
      </w:r>
      <w:r>
        <w:rPr>
          <w:color w:val="FFFFFF"/>
        </w:rPr>
        <w:t>05_190</w:t>
      </w:r>
      <w:bookmarkEnd w:id="74"/>
    </w:p>
    <w:p w14:paraId="6C0620A3" w14:textId="77777777" w:rsidR="007C03E1" w:rsidRPr="004D4544" w:rsidRDefault="007C03E1" w:rsidP="002256A0">
      <w:pPr>
        <w:pStyle w:val="BW-screentype"/>
      </w:pPr>
      <w:r w:rsidRPr="004D4544">
        <w:t>SCREEN TYPE: Graphic reveal</w:t>
      </w:r>
    </w:p>
    <w:p w14:paraId="421F01F4" w14:textId="77777777" w:rsidR="007C03E1" w:rsidRPr="004D4544" w:rsidRDefault="007C03E1" w:rsidP="002256A0">
      <w:pPr>
        <w:pStyle w:val="BW-section-head"/>
      </w:pPr>
      <w:r w:rsidRPr="004D4544">
        <w:t>DESCRIPTION</w:t>
      </w:r>
    </w:p>
    <w:p w14:paraId="3A9AC77B" w14:textId="77777777" w:rsidR="007C03E1" w:rsidRDefault="007C03E1" w:rsidP="00BC2582">
      <w:pPr>
        <w:rPr>
          <w:noProof/>
          <w:lang w:eastAsia="en-GB"/>
        </w:rPr>
      </w:pPr>
      <w:r>
        <w:rPr>
          <w:noProof/>
          <w:lang w:eastAsia="en-GB"/>
        </w:rPr>
        <w:t xml:space="preserve">Select each </w:t>
      </w:r>
      <w:r w:rsidR="009F6A12">
        <w:rPr>
          <w:noProof/>
          <w:lang w:eastAsia="en-GB"/>
        </w:rPr>
        <w:t>icon</w:t>
      </w:r>
      <w:r>
        <w:rPr>
          <w:noProof/>
          <w:lang w:eastAsia="en-GB"/>
        </w:rPr>
        <w:t xml:space="preserve"> to reveal explanation text (mock-up below).</w:t>
      </w:r>
    </w:p>
    <w:p w14:paraId="5EE38B5B" w14:textId="77777777" w:rsidR="007C03E1" w:rsidRPr="004D4544" w:rsidRDefault="00B941ED" w:rsidP="00BC2582">
      <w:pPr>
        <w:rPr>
          <w:szCs w:val="20"/>
        </w:rPr>
      </w:pPr>
      <w:r>
        <w:rPr>
          <w:noProof/>
        </w:rPr>
        <w:pict w14:anchorId="688D9BC3">
          <v:shape id="_x0000_i1060" type="#_x0000_t75" style="width:235.15pt;height:148.55pt">
            <v:imagedata r:id="rId22" o:title="stw971_grt_01_a"/>
          </v:shape>
        </w:pict>
      </w:r>
    </w:p>
    <w:p w14:paraId="5A65FB72" w14:textId="77777777" w:rsidR="007C03E1" w:rsidRDefault="007C03E1" w:rsidP="00BC2582">
      <w:r>
        <w:t>Recreate two images from previous course to show divi</w:t>
      </w:r>
      <w:r w:rsidR="00782D1F">
        <w:t>di</w:t>
      </w:r>
      <w:r>
        <w:t>ng market on region and dividing customers.</w:t>
      </w:r>
    </w:p>
    <w:p w14:paraId="156C3901" w14:textId="77777777" w:rsidR="007C03E1" w:rsidRDefault="007C03E1" w:rsidP="002256A0">
      <w:pPr>
        <w:pStyle w:val="BW-section-head"/>
      </w:pPr>
      <w:r>
        <w:t>SCREEN TITLE</w:t>
      </w:r>
    </w:p>
    <w:p w14:paraId="73D3A71D" w14:textId="77777777" w:rsidR="007C03E1" w:rsidRDefault="007C03E1" w:rsidP="002256A0">
      <w:pPr>
        <w:pStyle w:val="Text"/>
      </w:pPr>
      <w:r>
        <w:t>Market sharing</w:t>
      </w:r>
    </w:p>
    <w:p w14:paraId="19BEF5E1" w14:textId="77777777" w:rsidR="007C03E1" w:rsidRDefault="007C03E1" w:rsidP="002256A0">
      <w:pPr>
        <w:pStyle w:val="BW-section-head"/>
      </w:pPr>
      <w:r>
        <w:t>GRAPHIC 1</w:t>
      </w:r>
    </w:p>
    <w:p w14:paraId="4DEB7368" w14:textId="77777777" w:rsidR="007C03E1" w:rsidRPr="007C03E1" w:rsidRDefault="007C03E1" w:rsidP="007C03E1">
      <w:pPr>
        <w:rPr>
          <w:rFonts w:cs="Arial"/>
        </w:rPr>
      </w:pPr>
      <w:r w:rsidRPr="007C03E1">
        <w:rPr>
          <w:rFonts w:cs="Arial"/>
        </w:rPr>
        <w:t>Show a map similar to the one below. Show 3 different areas coloured in one colour and 3 other areas coloured in another.</w:t>
      </w:r>
    </w:p>
    <w:p w14:paraId="5CB73F3C" w14:textId="77777777" w:rsidR="007C03E1" w:rsidRDefault="00B941ED" w:rsidP="007C03E1">
      <w:r>
        <w:pict w14:anchorId="00293CD8">
          <v:shape id="_x0000_i1061" type="#_x0000_t75" style="width:138.1pt;height:136.25pt;mso-position-horizontal-relative:char;mso-position-vertical-relative:line">
            <v:imagedata r:id="rId29" o:title=""/>
          </v:shape>
        </w:pict>
      </w:r>
    </w:p>
    <w:p w14:paraId="7D01D48F" w14:textId="77777777" w:rsidR="007C03E1" w:rsidRDefault="00D67210" w:rsidP="002256A0">
      <w:pPr>
        <w:pStyle w:val="BW-section-head"/>
      </w:pPr>
      <w:r>
        <w:t>GRAPHIC</w:t>
      </w:r>
      <w:r w:rsidR="007C03E1">
        <w:t xml:space="preserve"> 2</w:t>
      </w:r>
    </w:p>
    <w:p w14:paraId="4A446424" w14:textId="77777777" w:rsidR="007C03E1" w:rsidRDefault="007C03E1" w:rsidP="002256A0">
      <w:r>
        <w:t xml:space="preserve">Show two vans. </w:t>
      </w:r>
    </w:p>
    <w:p w14:paraId="3CC28C06" w14:textId="77777777" w:rsidR="007C03E1" w:rsidRDefault="007C03E1" w:rsidP="002256A0">
      <w:r>
        <w:t>Label for van 1:</w:t>
      </w:r>
    </w:p>
    <w:p w14:paraId="0E829EF2" w14:textId="77777777" w:rsidR="007C03E1" w:rsidRDefault="007C03E1" w:rsidP="002256A0">
      <w:r>
        <w:t>Company A</w:t>
      </w:r>
    </w:p>
    <w:p w14:paraId="44185872" w14:textId="77777777" w:rsidR="007C03E1" w:rsidRDefault="007C03E1" w:rsidP="002256A0">
      <w:r>
        <w:t>Customers 1</w:t>
      </w:r>
      <w:r w:rsidR="0000176C">
        <w:t>–</w:t>
      </w:r>
      <w:r>
        <w:t>20</w:t>
      </w:r>
    </w:p>
    <w:p w14:paraId="7505DF88" w14:textId="77777777" w:rsidR="007C03E1" w:rsidRDefault="007C03E1" w:rsidP="002256A0">
      <w:r>
        <w:t>Label for van 1:</w:t>
      </w:r>
    </w:p>
    <w:p w14:paraId="7D5D679A" w14:textId="77777777" w:rsidR="007C03E1" w:rsidRDefault="007C03E1" w:rsidP="002256A0">
      <w:r>
        <w:t>Company B</w:t>
      </w:r>
    </w:p>
    <w:p w14:paraId="035C8140" w14:textId="77777777" w:rsidR="007C03E1" w:rsidRDefault="007C03E1" w:rsidP="002256A0">
      <w:r>
        <w:t>Customers 21</w:t>
      </w:r>
      <w:r w:rsidR="0000176C">
        <w:t>–</w:t>
      </w:r>
      <w:r>
        <w:t>40</w:t>
      </w:r>
    </w:p>
    <w:p w14:paraId="0ED722EF" w14:textId="77777777" w:rsidR="007C03E1" w:rsidRDefault="007C03E1" w:rsidP="002256A0">
      <w:pPr>
        <w:pStyle w:val="BW-section-head"/>
        <w:rPr>
          <w:color w:val="808080"/>
        </w:rPr>
      </w:pPr>
      <w:r w:rsidRPr="004D4544">
        <w:t xml:space="preserve">OPENING TEXT </w:t>
      </w:r>
      <w:r>
        <w:rPr>
          <w:color w:val="808080"/>
        </w:rPr>
        <w:t>(30 words max)</w:t>
      </w:r>
    </w:p>
    <w:p w14:paraId="6E63E484" w14:textId="77777777" w:rsidR="007C03E1" w:rsidRDefault="007C03E1" w:rsidP="002256A0">
      <w:pPr>
        <w:pStyle w:val="Text"/>
      </w:pPr>
      <w:r>
        <w:t>Markets can be divided on territories or customers.</w:t>
      </w:r>
    </w:p>
    <w:p w14:paraId="094296EA" w14:textId="77777777" w:rsidR="007C03E1" w:rsidRPr="0087307E" w:rsidRDefault="007C03E1" w:rsidP="002256A0">
      <w:pPr>
        <w:pStyle w:val="BW-section-head"/>
      </w:pPr>
      <w:r w:rsidRPr="0087307E">
        <w:t>PROMPT</w:t>
      </w:r>
    </w:p>
    <w:p w14:paraId="5AA44554" w14:textId="77777777" w:rsidR="007C03E1" w:rsidRPr="004D4544" w:rsidRDefault="007C03E1" w:rsidP="002256A0">
      <w:pPr>
        <w:pStyle w:val="Text"/>
      </w:pPr>
      <w:r w:rsidRPr="0087307E">
        <w:t xml:space="preserve">Select </w:t>
      </w:r>
      <w:r>
        <w:t>each image</w:t>
      </w:r>
      <w:r w:rsidRPr="0087307E">
        <w:t xml:space="preserve"> to find out </w:t>
      </w:r>
      <w:r>
        <w:t>more.</w:t>
      </w:r>
    </w:p>
    <w:p w14:paraId="6B049BCD" w14:textId="77777777" w:rsidR="007C03E1" w:rsidRPr="004D4544" w:rsidRDefault="007C03E1" w:rsidP="002256A0">
      <w:pPr>
        <w:pStyle w:val="BW-section-head"/>
      </w:pPr>
      <w:r w:rsidRPr="004D4544">
        <w:t xml:space="preserve">TEXT FOR </w:t>
      </w:r>
      <w:r w:rsidR="007325CE">
        <w:t>REVEAL</w:t>
      </w:r>
      <w:r w:rsidRPr="004D4544">
        <w:t xml:space="preserve"> 1 </w:t>
      </w:r>
      <w:r w:rsidRPr="004D4544">
        <w:rPr>
          <w:color w:val="808080"/>
        </w:rPr>
        <w:t>(50 words max)</w:t>
      </w:r>
    </w:p>
    <w:p w14:paraId="2ADA0414" w14:textId="77777777" w:rsidR="007C03E1" w:rsidRDefault="007C03E1" w:rsidP="002256A0">
      <w:pPr>
        <w:pStyle w:val="Text"/>
      </w:pPr>
      <w:r w:rsidRPr="007C03E1">
        <w:t xml:space="preserve">It is illegal to divide a market into different territories and </w:t>
      </w:r>
      <w:r w:rsidR="009413EE">
        <w:t xml:space="preserve">to </w:t>
      </w:r>
      <w:r w:rsidRPr="007C03E1">
        <w:t xml:space="preserve">agree not to sell in another </w:t>
      </w:r>
      <w:r w:rsidR="00A06940" w:rsidRPr="007C03E1">
        <w:t>competitor</w:t>
      </w:r>
      <w:r w:rsidR="00A06940">
        <w:t>'</w:t>
      </w:r>
      <w:r w:rsidR="00A06940" w:rsidRPr="007C03E1">
        <w:t xml:space="preserve">s </w:t>
      </w:r>
      <w:r w:rsidRPr="007C03E1">
        <w:t>area.</w:t>
      </w:r>
    </w:p>
    <w:p w14:paraId="08DB4FCE" w14:textId="77777777" w:rsidR="007C03E1" w:rsidRPr="004D4544" w:rsidRDefault="007C03E1" w:rsidP="002256A0">
      <w:pPr>
        <w:pStyle w:val="BW-section-head"/>
      </w:pPr>
      <w:r w:rsidRPr="004D4544">
        <w:t xml:space="preserve">TEXT FOR </w:t>
      </w:r>
      <w:r w:rsidR="007325CE">
        <w:t>REVEAL</w:t>
      </w:r>
      <w:r w:rsidRPr="004D4544">
        <w:t xml:space="preserve"> </w:t>
      </w:r>
      <w:r>
        <w:t>2</w:t>
      </w:r>
      <w:r w:rsidRPr="004D4544">
        <w:t xml:space="preserve"> </w:t>
      </w:r>
      <w:r w:rsidRPr="004D4544">
        <w:rPr>
          <w:color w:val="808080"/>
        </w:rPr>
        <w:t>(50 words max)</w:t>
      </w:r>
    </w:p>
    <w:p w14:paraId="609151D3" w14:textId="77777777" w:rsidR="007C03E1" w:rsidRPr="007C03E1" w:rsidRDefault="007C03E1" w:rsidP="002256A0">
      <w:pPr>
        <w:pStyle w:val="Text"/>
      </w:pPr>
      <w:r w:rsidRPr="007C03E1">
        <w:t>It is also illegal to divide a market by particular customers</w:t>
      </w:r>
      <w:r w:rsidR="009413EE">
        <w:t>,</w:t>
      </w:r>
      <w:r w:rsidRPr="007C03E1">
        <w:t xml:space="preserve"> </w:t>
      </w:r>
      <w:r>
        <w:t xml:space="preserve">such that </w:t>
      </w:r>
      <w:r w:rsidRPr="007C03E1">
        <w:t>one company sells to certain customers and refuses to deal with those customers that have been allocated to a competitor.</w:t>
      </w:r>
    </w:p>
    <w:p w14:paraId="41FCEA23" w14:textId="77777777" w:rsidR="00555219" w:rsidRPr="00F16FAA" w:rsidRDefault="009C0773" w:rsidP="002256A0">
      <w:pPr>
        <w:pStyle w:val="BW-section-head"/>
        <w:rPr>
          <w:i/>
        </w:rPr>
      </w:pPr>
      <w:r w:rsidRPr="00932299">
        <w:lastRenderedPageBreak/>
        <w:t>END OF TOPIC PROMPT</w:t>
      </w:r>
      <w:r w:rsidR="00555219">
        <w:t xml:space="preserve"> (</w:t>
      </w:r>
      <w:r w:rsidR="00555219" w:rsidRPr="00F16FAA">
        <w:rPr>
          <w:i/>
        </w:rPr>
        <w:t>*Dev note - this should only appear once each reveal has been selected.</w:t>
      </w:r>
      <w:r w:rsidR="00555219">
        <w:rPr>
          <w:i/>
        </w:rPr>
        <w:t>)</w:t>
      </w:r>
    </w:p>
    <w:p w14:paraId="1EAF1C6E" w14:textId="77777777" w:rsidR="009C0773" w:rsidRPr="005B3E16" w:rsidRDefault="009C0773" w:rsidP="002256A0">
      <w:pPr>
        <w:pStyle w:val="Text"/>
        <w:rPr>
          <w:color w:val="FF0000"/>
        </w:rPr>
      </w:pPr>
      <w:r w:rsidRPr="00932299">
        <w:t>You have now completed this topic. Go to the menu and select another topic.</w:t>
      </w:r>
    </w:p>
    <w:p w14:paraId="3EE26806" w14:textId="77777777" w:rsidR="009C0773" w:rsidRDefault="009C0773" w:rsidP="009C0773">
      <w:pPr>
        <w:pStyle w:val="Heading1"/>
      </w:pPr>
      <w:bookmarkStart w:id="75" w:name="_Toc465760147"/>
      <w:bookmarkStart w:id="76" w:name="_Toc473043518"/>
      <w:r>
        <w:lastRenderedPageBreak/>
        <w:t xml:space="preserve">Topic 6: </w:t>
      </w:r>
      <w:bookmarkEnd w:id="75"/>
      <w:r w:rsidR="002F5810">
        <w:t>Market opening</w:t>
      </w:r>
      <w:bookmarkEnd w:id="76"/>
    </w:p>
    <w:p w14:paraId="0EBD93A3" w14:textId="77777777" w:rsidR="002F5810" w:rsidRPr="004D4544" w:rsidRDefault="002F5810" w:rsidP="00555219">
      <w:pPr>
        <w:pStyle w:val="Heading2"/>
        <w:pageBreakBefore w:val="0"/>
      </w:pPr>
      <w:bookmarkStart w:id="77" w:name="_Toc473043519"/>
      <w:r w:rsidRPr="004D4544">
        <w:t xml:space="preserve">SCREEN </w:t>
      </w:r>
      <w:r>
        <w:rPr>
          <w:color w:val="FFFFFF"/>
        </w:rPr>
        <w:t>06_100</w:t>
      </w:r>
      <w:bookmarkEnd w:id="77"/>
    </w:p>
    <w:p w14:paraId="19D58572" w14:textId="77777777" w:rsidR="002F5810" w:rsidRPr="004D4544" w:rsidRDefault="002F5810" w:rsidP="002256A0">
      <w:pPr>
        <w:pStyle w:val="BW-screentype"/>
      </w:pPr>
      <w:r w:rsidRPr="004D4544">
        <w:t>SCREEN TYPE: Photostory</w:t>
      </w:r>
    </w:p>
    <w:p w14:paraId="2F6D26DB" w14:textId="77777777" w:rsidR="002F5810" w:rsidRPr="004D4544" w:rsidRDefault="002F5810" w:rsidP="002256A0">
      <w:pPr>
        <w:pStyle w:val="BW-section-head"/>
      </w:pPr>
      <w:r w:rsidRPr="004D4544">
        <w:t>DESCRIPTION</w:t>
      </w:r>
    </w:p>
    <w:p w14:paraId="09785B21" w14:textId="77777777" w:rsidR="002F5810" w:rsidRPr="004D4544" w:rsidRDefault="002F5810" w:rsidP="002F5810">
      <w:pPr>
        <w:rPr>
          <w:highlight w:val="yellow"/>
        </w:rPr>
      </w:pPr>
      <w:r w:rsidRPr="00900A35">
        <w:t>A sequence of slides with related text. Each slide of the photostory is selected separately and reveals corresponding content of a variety of types. A photostory can contain pictures, animations, text and audi</w:t>
      </w:r>
      <w:r w:rsidRPr="00B15BA5">
        <w:t>o</w:t>
      </w:r>
      <w:r w:rsidRPr="00162412">
        <w:t>.</w:t>
      </w:r>
    </w:p>
    <w:p w14:paraId="694CC3F9" w14:textId="77777777" w:rsidR="002F5810" w:rsidRDefault="002F5810" w:rsidP="002256A0">
      <w:pPr>
        <w:pStyle w:val="BW-section-head"/>
      </w:pPr>
      <w:r w:rsidRPr="003C4780">
        <w:t>SCREEN TITLE</w:t>
      </w:r>
    </w:p>
    <w:p w14:paraId="41071022" w14:textId="77777777" w:rsidR="002F5810" w:rsidRDefault="002F5810" w:rsidP="002256A0">
      <w:pPr>
        <w:pStyle w:val="Text"/>
      </w:pPr>
      <w:r>
        <w:t>Introduction</w:t>
      </w:r>
    </w:p>
    <w:tbl>
      <w:tblPr>
        <w:tblW w:w="9378" w:type="dxa"/>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ayout w:type="fixed"/>
        <w:tblCellMar>
          <w:top w:w="57" w:type="dxa"/>
          <w:bottom w:w="57" w:type="dxa"/>
        </w:tblCellMar>
        <w:tblLook w:val="04A0" w:firstRow="1" w:lastRow="0" w:firstColumn="1" w:lastColumn="0" w:noHBand="0" w:noVBand="1"/>
      </w:tblPr>
      <w:tblGrid>
        <w:gridCol w:w="1468"/>
        <w:gridCol w:w="3210"/>
        <w:gridCol w:w="4700"/>
      </w:tblGrid>
      <w:tr w:rsidR="002F5810" w:rsidRPr="004D4544" w14:paraId="187884CF" w14:textId="77777777" w:rsidTr="00445780">
        <w:trPr>
          <w:trHeight w:val="76"/>
        </w:trPr>
        <w:tc>
          <w:tcPr>
            <w:tcW w:w="1468" w:type="dxa"/>
            <w:shd w:val="clear" w:color="auto" w:fill="36424A"/>
          </w:tcPr>
          <w:p w14:paraId="4702B8AD" w14:textId="77777777" w:rsidR="002F5810" w:rsidRPr="004D4544" w:rsidRDefault="002F5810" w:rsidP="00445780">
            <w:pPr>
              <w:jc w:val="center"/>
              <w:rPr>
                <w:b/>
                <w:color w:val="FFFFFF"/>
                <w:sz w:val="24"/>
              </w:rPr>
            </w:pPr>
            <w:r w:rsidRPr="004D4544">
              <w:rPr>
                <w:b/>
                <w:color w:val="FFFFFF"/>
                <w:sz w:val="24"/>
              </w:rPr>
              <w:t>Frame</w:t>
            </w:r>
          </w:p>
        </w:tc>
        <w:tc>
          <w:tcPr>
            <w:tcW w:w="3210" w:type="dxa"/>
            <w:shd w:val="clear" w:color="auto" w:fill="36424A"/>
          </w:tcPr>
          <w:p w14:paraId="4E7393E5" w14:textId="77777777" w:rsidR="002F5810" w:rsidRPr="004D4544" w:rsidRDefault="002F5810" w:rsidP="00445780">
            <w:pPr>
              <w:jc w:val="center"/>
              <w:rPr>
                <w:b/>
                <w:color w:val="FFFFFF"/>
                <w:sz w:val="24"/>
              </w:rPr>
            </w:pPr>
            <w:r w:rsidRPr="004D4544">
              <w:rPr>
                <w:b/>
                <w:color w:val="FFFFFF"/>
                <w:sz w:val="24"/>
              </w:rPr>
              <w:t>Picture</w:t>
            </w:r>
          </w:p>
        </w:tc>
        <w:tc>
          <w:tcPr>
            <w:tcW w:w="4700" w:type="dxa"/>
            <w:shd w:val="clear" w:color="auto" w:fill="36424A"/>
          </w:tcPr>
          <w:p w14:paraId="42FDAA3B" w14:textId="77777777" w:rsidR="002F5810" w:rsidRPr="004D4544" w:rsidRDefault="002F5810" w:rsidP="00445780">
            <w:pPr>
              <w:jc w:val="center"/>
              <w:rPr>
                <w:b/>
                <w:color w:val="FFFFFF"/>
                <w:sz w:val="24"/>
              </w:rPr>
            </w:pPr>
            <w:r w:rsidRPr="004D4544">
              <w:rPr>
                <w:b/>
                <w:color w:val="FFFFFF"/>
                <w:sz w:val="24"/>
              </w:rPr>
              <w:t>Text</w:t>
            </w:r>
          </w:p>
        </w:tc>
      </w:tr>
      <w:tr w:rsidR="002F5810" w:rsidRPr="004D4544" w14:paraId="454E6024" w14:textId="77777777" w:rsidTr="00445780">
        <w:trPr>
          <w:trHeight w:val="76"/>
        </w:trPr>
        <w:tc>
          <w:tcPr>
            <w:tcW w:w="1468" w:type="dxa"/>
            <w:shd w:val="clear" w:color="auto" w:fill="36424A"/>
          </w:tcPr>
          <w:p w14:paraId="628BB7D6" w14:textId="77777777" w:rsidR="002F5810" w:rsidRPr="004D4544" w:rsidRDefault="002F5810" w:rsidP="00445780">
            <w:pPr>
              <w:jc w:val="center"/>
              <w:rPr>
                <w:b/>
                <w:color w:val="FFFFFF"/>
              </w:rPr>
            </w:pPr>
            <w:r>
              <w:rPr>
                <w:b/>
                <w:color w:val="FFFFFF"/>
              </w:rPr>
              <w:t>1</w:t>
            </w:r>
          </w:p>
        </w:tc>
        <w:tc>
          <w:tcPr>
            <w:tcW w:w="3210" w:type="dxa"/>
          </w:tcPr>
          <w:p w14:paraId="25188740" w14:textId="77777777" w:rsidR="002F5810" w:rsidRPr="002F5810" w:rsidRDefault="002F5810" w:rsidP="00555219">
            <w:r w:rsidRPr="002F5810">
              <w:t xml:space="preserve">Stock image of a factory or manufacturing unit. </w:t>
            </w:r>
            <w:r w:rsidR="009C7793">
              <w:t>Also, s</w:t>
            </w:r>
            <w:r w:rsidRPr="002F5810">
              <w:t>how a calendar with dat</w:t>
            </w:r>
            <w:r w:rsidR="009C7793">
              <w:t>e</w:t>
            </w:r>
            <w:r w:rsidRPr="002F5810">
              <w:t xml:space="preserve"> 3</w:t>
            </w:r>
            <w:r w:rsidRPr="002F5810">
              <w:rPr>
                <w:vertAlign w:val="superscript"/>
              </w:rPr>
              <w:t>rd</w:t>
            </w:r>
            <w:r w:rsidRPr="002F5810">
              <w:t xml:space="preserve"> April 2017 circled.</w:t>
            </w:r>
          </w:p>
        </w:tc>
        <w:tc>
          <w:tcPr>
            <w:tcW w:w="4700" w:type="dxa"/>
            <w:shd w:val="clear" w:color="auto" w:fill="auto"/>
          </w:tcPr>
          <w:p w14:paraId="39097B6A" w14:textId="77777777" w:rsidR="002F5810" w:rsidRDefault="008336C1" w:rsidP="002256A0">
            <w:pPr>
              <w:pStyle w:val="BW-section-head"/>
            </w:pPr>
            <w:r>
              <w:t>TEXT</w:t>
            </w:r>
          </w:p>
          <w:p w14:paraId="3BD07131" w14:textId="77777777" w:rsidR="002F5810" w:rsidRDefault="002F5810" w:rsidP="002256A0">
            <w:pPr>
              <w:pStyle w:val="Text"/>
            </w:pPr>
            <w:r>
              <w:t>From 3rd April 2017, non-household (NHH) customers will be able to choose their water and waste water retailers. Services include billing, meter reading, water efficiency services and credit management.</w:t>
            </w:r>
          </w:p>
          <w:p w14:paraId="46933CEB" w14:textId="77777777" w:rsidR="002F5810" w:rsidRDefault="002F5810" w:rsidP="002256A0">
            <w:pPr>
              <w:pStyle w:val="Text"/>
            </w:pPr>
            <w:r>
              <w:t>The wholesale element (the company that actually provides the water and waste service) will not change, but Severn Trent Water will no longer deal directly with non-household customers. Communication will be handled through retailers.</w:t>
            </w:r>
          </w:p>
          <w:p w14:paraId="1994CE3A" w14:textId="77777777" w:rsidR="00555219" w:rsidRDefault="00555219" w:rsidP="00555219">
            <w:pPr>
              <w:pStyle w:val="BW-section-head"/>
            </w:pPr>
            <w:r>
              <w:t>PROMPT</w:t>
            </w:r>
          </w:p>
          <w:p w14:paraId="7CB84C27" w14:textId="77777777" w:rsidR="002F5810" w:rsidRPr="004D4544" w:rsidRDefault="002F5810" w:rsidP="002256A0">
            <w:pPr>
              <w:pStyle w:val="Text"/>
            </w:pPr>
            <w:r w:rsidRPr="00C65894">
              <w:t>Select the arrow to find out more.</w:t>
            </w:r>
          </w:p>
        </w:tc>
      </w:tr>
      <w:tr w:rsidR="002F5810" w:rsidRPr="004D4544" w14:paraId="765848FC" w14:textId="77777777" w:rsidTr="00445780">
        <w:trPr>
          <w:trHeight w:val="76"/>
        </w:trPr>
        <w:tc>
          <w:tcPr>
            <w:tcW w:w="1468" w:type="dxa"/>
            <w:shd w:val="clear" w:color="auto" w:fill="36424A"/>
          </w:tcPr>
          <w:p w14:paraId="6ACB152D" w14:textId="77777777" w:rsidR="002F5810" w:rsidRDefault="002F5810" w:rsidP="00445780">
            <w:pPr>
              <w:jc w:val="center"/>
              <w:rPr>
                <w:b/>
                <w:color w:val="FFFFFF"/>
              </w:rPr>
            </w:pPr>
            <w:r>
              <w:rPr>
                <w:b/>
                <w:color w:val="FFFFFF"/>
              </w:rPr>
              <w:t>2</w:t>
            </w:r>
          </w:p>
        </w:tc>
        <w:tc>
          <w:tcPr>
            <w:tcW w:w="3210" w:type="dxa"/>
          </w:tcPr>
          <w:p w14:paraId="0BF83FDC" w14:textId="77777777" w:rsidR="002F5810" w:rsidRDefault="002F5810" w:rsidP="00555219">
            <w:r>
              <w:t>Show logos of following as:</w:t>
            </w:r>
          </w:p>
          <w:p w14:paraId="4DB68C99" w14:textId="77777777" w:rsidR="002F5810" w:rsidRPr="00F6700F" w:rsidRDefault="002F5810" w:rsidP="00C6284B">
            <w:r>
              <w:t>STW logo + UU logo = Water Plus logo.</w:t>
            </w:r>
          </w:p>
        </w:tc>
        <w:tc>
          <w:tcPr>
            <w:tcW w:w="4700" w:type="dxa"/>
            <w:shd w:val="clear" w:color="auto" w:fill="auto"/>
          </w:tcPr>
          <w:p w14:paraId="6F3CB3D4" w14:textId="77777777" w:rsidR="00555219" w:rsidRDefault="008336C1" w:rsidP="002256A0">
            <w:pPr>
              <w:pStyle w:val="BW-section-head"/>
            </w:pPr>
            <w:r>
              <w:t>TEXT</w:t>
            </w:r>
          </w:p>
          <w:p w14:paraId="06CBBB96" w14:textId="77777777" w:rsidR="002F5810" w:rsidRPr="002F5810" w:rsidRDefault="002F5810" w:rsidP="002256A0">
            <w:pPr>
              <w:pStyle w:val="Text"/>
            </w:pPr>
            <w:r w:rsidRPr="002F5810">
              <w:t xml:space="preserve">On 1 June 2016, Severn Trent </w:t>
            </w:r>
            <w:r>
              <w:t xml:space="preserve">Water </w:t>
            </w:r>
            <w:r w:rsidRPr="002F5810">
              <w:t>and United Utilities combined their non-household retail business to create a new retailer, Water Plus.</w:t>
            </w:r>
          </w:p>
          <w:p w14:paraId="50E82ECD" w14:textId="77777777" w:rsidR="002F5810" w:rsidRPr="00247D57" w:rsidRDefault="002F5810" w:rsidP="002256A0">
            <w:pPr>
              <w:pStyle w:val="Text"/>
            </w:pPr>
            <w:r w:rsidRPr="002F5810">
              <w:t xml:space="preserve">On market opening in April 2017, Severn Trent </w:t>
            </w:r>
            <w:r>
              <w:t xml:space="preserve">Water </w:t>
            </w:r>
            <w:r w:rsidRPr="002F5810">
              <w:t xml:space="preserve">will complete its </w:t>
            </w:r>
            <w:r>
              <w:t>'retail exit'</w:t>
            </w:r>
            <w:r w:rsidRPr="002F5810">
              <w:t xml:space="preserve"> to Water Plus. </w:t>
            </w:r>
            <w:r w:rsidR="008C0DA1">
              <w:t>That means</w:t>
            </w:r>
            <w:r w:rsidRPr="002F5810">
              <w:t xml:space="preserve"> all of Severn Trent</w:t>
            </w:r>
            <w:r>
              <w:t xml:space="preserve"> </w:t>
            </w:r>
            <w:r w:rsidR="00A06940">
              <w:t>Water'</w:t>
            </w:r>
            <w:r w:rsidR="00A06940" w:rsidRPr="002F5810">
              <w:t xml:space="preserve">s </w:t>
            </w:r>
            <w:r w:rsidRPr="002F5810">
              <w:t xml:space="preserve">NHH customers will be served under a Water Plus licence and Severn Trent </w:t>
            </w:r>
            <w:r>
              <w:t xml:space="preserve">Water </w:t>
            </w:r>
            <w:r w:rsidRPr="002F5810">
              <w:t xml:space="preserve">will no longer be able to provide retail services to NHH customers. </w:t>
            </w:r>
          </w:p>
        </w:tc>
      </w:tr>
      <w:tr w:rsidR="002F5810" w:rsidRPr="004D4544" w14:paraId="176300F1" w14:textId="77777777" w:rsidTr="00445780">
        <w:trPr>
          <w:trHeight w:val="2421"/>
        </w:trPr>
        <w:tc>
          <w:tcPr>
            <w:tcW w:w="1468" w:type="dxa"/>
            <w:shd w:val="clear" w:color="auto" w:fill="36424A"/>
          </w:tcPr>
          <w:p w14:paraId="33F4D592" w14:textId="77777777" w:rsidR="002F5810" w:rsidRDefault="002F5810" w:rsidP="00445780">
            <w:pPr>
              <w:jc w:val="center"/>
              <w:rPr>
                <w:b/>
                <w:color w:val="FFFFFF"/>
              </w:rPr>
            </w:pPr>
            <w:r>
              <w:rPr>
                <w:b/>
                <w:color w:val="FFFFFF"/>
              </w:rPr>
              <w:t>3</w:t>
            </w:r>
          </w:p>
        </w:tc>
        <w:tc>
          <w:tcPr>
            <w:tcW w:w="3210" w:type="dxa"/>
          </w:tcPr>
          <w:p w14:paraId="52B21CC7" w14:textId="77777777" w:rsidR="002F5810" w:rsidRPr="007D37F2" w:rsidRDefault="002F5810" w:rsidP="00555219">
            <w:pPr>
              <w:rPr>
                <w:noProof/>
                <w:lang w:eastAsia="en-GB"/>
              </w:rPr>
            </w:pPr>
            <w:r>
              <w:t xml:space="preserve">Show a pie chart. Show Water Plus's logo on it. Show it divided as 50% </w:t>
            </w:r>
            <w:r w:rsidR="005717A9">
              <w:t>for Severn Trent Water (show it</w:t>
            </w:r>
            <w:r>
              <w:t>s logo). Show the other half as United Utilities' logo</w:t>
            </w:r>
          </w:p>
        </w:tc>
        <w:tc>
          <w:tcPr>
            <w:tcW w:w="4700" w:type="dxa"/>
            <w:shd w:val="clear" w:color="auto" w:fill="auto"/>
          </w:tcPr>
          <w:p w14:paraId="1606D6DC" w14:textId="77777777" w:rsidR="00555219" w:rsidRDefault="008336C1" w:rsidP="00555219">
            <w:pPr>
              <w:pStyle w:val="BW-section-head"/>
            </w:pPr>
            <w:r>
              <w:t>TEXT</w:t>
            </w:r>
          </w:p>
          <w:p w14:paraId="1F6D8439" w14:textId="77777777" w:rsidR="002F5810" w:rsidRPr="002F5810" w:rsidRDefault="002F5810" w:rsidP="002256A0">
            <w:pPr>
              <w:pStyle w:val="Text"/>
            </w:pPr>
            <w:r w:rsidRPr="002F5810">
              <w:t xml:space="preserve">As Water Plus is 50% owned by Severn Trent </w:t>
            </w:r>
            <w:r>
              <w:t xml:space="preserve">Water </w:t>
            </w:r>
            <w:r w:rsidRPr="002F5810">
              <w:t xml:space="preserve">and 50% owned by United Utilities, Water Plus is a </w:t>
            </w:r>
            <w:r w:rsidR="00A06940">
              <w:t>"</w:t>
            </w:r>
            <w:r w:rsidRPr="002F5810">
              <w:t>related</w:t>
            </w:r>
            <w:r w:rsidR="00A06940">
              <w:t>"</w:t>
            </w:r>
            <w:r w:rsidR="00A06940" w:rsidRPr="002F5810">
              <w:t xml:space="preserve"> </w:t>
            </w:r>
            <w:r w:rsidRPr="002F5810">
              <w:t>company for the purpose of Severn Trent</w:t>
            </w:r>
            <w:r>
              <w:t xml:space="preserve"> </w:t>
            </w:r>
            <w:r w:rsidR="00A06940">
              <w:t>Water'</w:t>
            </w:r>
            <w:r w:rsidR="00A06940" w:rsidRPr="002F5810">
              <w:t xml:space="preserve">s </w:t>
            </w:r>
            <w:r w:rsidRPr="002F5810">
              <w:t xml:space="preserve">Instrument of Appointment. </w:t>
            </w:r>
          </w:p>
          <w:p w14:paraId="4776516E" w14:textId="77777777" w:rsidR="002F5810" w:rsidRDefault="002F5810" w:rsidP="002256A0">
            <w:pPr>
              <w:pStyle w:val="Text"/>
            </w:pPr>
            <w:r w:rsidRPr="002F5810">
              <w:t xml:space="preserve">All transactions between Severn Trent </w:t>
            </w:r>
            <w:r w:rsidR="005717A9">
              <w:t xml:space="preserve">Water </w:t>
            </w:r>
            <w:r w:rsidRPr="002F5810">
              <w:t xml:space="preserve">and Water Plus will </w:t>
            </w:r>
            <w:r w:rsidR="00CB4A2B">
              <w:t>therefore</w:t>
            </w:r>
            <w:r w:rsidRPr="002F5810">
              <w:t xml:space="preserve"> need to be at </w:t>
            </w:r>
            <w:r w:rsidR="00BB7B3B">
              <w:t>"</w:t>
            </w:r>
            <w:r w:rsidRPr="002F5810">
              <w:t>arm</w:t>
            </w:r>
            <w:r w:rsidR="00BB7B3B">
              <w:t>'</w:t>
            </w:r>
            <w:r w:rsidRPr="002F5810">
              <w:t xml:space="preserve">s </w:t>
            </w:r>
            <w:r w:rsidR="00A06940" w:rsidRPr="002F5810">
              <w:t>length</w:t>
            </w:r>
            <w:r w:rsidR="00BB7B3B">
              <w:t>"</w:t>
            </w:r>
            <w:r w:rsidRPr="002F5810">
              <w:t>, with no preferential treatme</w:t>
            </w:r>
            <w:r>
              <w:t>nt compared to other retailer</w:t>
            </w:r>
            <w:r w:rsidR="009413EE">
              <w:t>s</w:t>
            </w:r>
            <w:r>
              <w:t>.</w:t>
            </w:r>
          </w:p>
          <w:p w14:paraId="211EB0D2" w14:textId="77777777" w:rsidR="002F5810" w:rsidRDefault="002F5810" w:rsidP="002256A0">
            <w:pPr>
              <w:pStyle w:val="Text"/>
            </w:pPr>
            <w:r>
              <w:t>T</w:t>
            </w:r>
            <w:r w:rsidRPr="002F5810">
              <w:t xml:space="preserve">his is to ensure that a </w:t>
            </w:r>
            <w:r>
              <w:t>l</w:t>
            </w:r>
            <w:r w:rsidRPr="002F5810">
              <w:t xml:space="preserve">evel </w:t>
            </w:r>
            <w:r>
              <w:t>p</w:t>
            </w:r>
            <w:r w:rsidRPr="002F5810">
              <w:t xml:space="preserve">laying </w:t>
            </w:r>
            <w:r>
              <w:t>f</w:t>
            </w:r>
            <w:r w:rsidRPr="002F5810">
              <w:t>ield is maintained</w:t>
            </w:r>
            <w:r>
              <w:t>.</w:t>
            </w:r>
          </w:p>
          <w:p w14:paraId="3172232F" w14:textId="77777777" w:rsidR="00555219" w:rsidRDefault="00555219" w:rsidP="002256A0">
            <w:pPr>
              <w:pStyle w:val="BW-section-head"/>
            </w:pPr>
            <w:r>
              <w:t>PROMPT</w:t>
            </w:r>
          </w:p>
          <w:p w14:paraId="02BC9313" w14:textId="77777777" w:rsidR="002F5810" w:rsidRPr="001C08FC" w:rsidRDefault="002F5810" w:rsidP="002256A0">
            <w:pPr>
              <w:pStyle w:val="Text"/>
              <w:rPr>
                <w:color w:val="FF0000"/>
              </w:rPr>
            </w:pPr>
            <w:r w:rsidRPr="00C65894">
              <w:t xml:space="preserve">Select the </w:t>
            </w:r>
            <w:r>
              <w:t xml:space="preserve">Next </w:t>
            </w:r>
            <w:r w:rsidRPr="00C65894">
              <w:t xml:space="preserve">arrow to </w:t>
            </w:r>
            <w:r>
              <w:t>continue</w:t>
            </w:r>
            <w:r w:rsidRPr="00C65894">
              <w:t>.</w:t>
            </w:r>
          </w:p>
        </w:tc>
      </w:tr>
    </w:tbl>
    <w:p w14:paraId="4C27EA81" w14:textId="77777777" w:rsidR="009C0773" w:rsidRPr="00D616D7" w:rsidRDefault="009C0773" w:rsidP="002256A0">
      <w:pPr>
        <w:pStyle w:val="Heading2"/>
        <w:rPr>
          <w:color w:val="FFFFFF"/>
        </w:rPr>
      </w:pPr>
      <w:bookmarkStart w:id="78" w:name="_Toc465760148"/>
      <w:bookmarkStart w:id="79" w:name="_Toc473043520"/>
      <w:r w:rsidRPr="004D4544">
        <w:lastRenderedPageBreak/>
        <w:t xml:space="preserve">SCREEN </w:t>
      </w:r>
      <w:r>
        <w:rPr>
          <w:color w:val="FFFFFF"/>
        </w:rPr>
        <w:t>06_1</w:t>
      </w:r>
      <w:r w:rsidR="00C37792">
        <w:rPr>
          <w:color w:val="FFFFFF"/>
        </w:rPr>
        <w:t>1</w:t>
      </w:r>
      <w:r>
        <w:rPr>
          <w:color w:val="FFFFFF"/>
        </w:rPr>
        <w:t>0</w:t>
      </w:r>
      <w:bookmarkEnd w:id="78"/>
      <w:bookmarkEnd w:id="79"/>
    </w:p>
    <w:p w14:paraId="325C3640" w14:textId="77777777" w:rsidR="009C0773" w:rsidRPr="004D4544" w:rsidRDefault="009C0773" w:rsidP="002256A0">
      <w:pPr>
        <w:pStyle w:val="BW-screentype"/>
      </w:pPr>
      <w:r w:rsidRPr="004D4544">
        <w:t xml:space="preserve">SCREEN TYPE: </w:t>
      </w:r>
      <w:r>
        <w:t>Graphic reveal</w:t>
      </w:r>
    </w:p>
    <w:p w14:paraId="1699F17F" w14:textId="77777777" w:rsidR="009C0773" w:rsidRDefault="009C0773" w:rsidP="002256A0">
      <w:pPr>
        <w:pStyle w:val="BW-section-head"/>
      </w:pPr>
      <w:r w:rsidRPr="004D4544">
        <w:t>DESCRIPTION</w:t>
      </w:r>
    </w:p>
    <w:p w14:paraId="2AD24A1D" w14:textId="77777777" w:rsidR="009C0773" w:rsidRDefault="009C0773" w:rsidP="00BC2582">
      <w:pPr>
        <w:rPr>
          <w:noProof/>
          <w:lang w:eastAsia="en-GB"/>
        </w:rPr>
      </w:pPr>
      <w:r>
        <w:rPr>
          <w:noProof/>
          <w:lang w:eastAsia="en-GB"/>
        </w:rPr>
        <w:t>Select each icon to reveal explanation text (mock-up below).</w:t>
      </w:r>
    </w:p>
    <w:p w14:paraId="6071FE1E" w14:textId="77777777" w:rsidR="009C0773" w:rsidRDefault="00B941ED" w:rsidP="00BC2582">
      <w:pPr>
        <w:rPr>
          <w:noProof/>
        </w:rPr>
      </w:pPr>
      <w:r>
        <w:rPr>
          <w:noProof/>
        </w:rPr>
        <w:pict w14:anchorId="490FD63A">
          <v:shape id="_x0000_i1062" type="#_x0000_t75" style="width:235.15pt;height:148.55pt">
            <v:imagedata r:id="rId22" o:title="stw971_grt_01_a"/>
          </v:shape>
        </w:pict>
      </w:r>
    </w:p>
    <w:p w14:paraId="102EBEF6" w14:textId="77777777" w:rsidR="00F03451" w:rsidRPr="004D4544" w:rsidRDefault="00F03451" w:rsidP="00BC2582">
      <w:pPr>
        <w:rPr>
          <w:szCs w:val="20"/>
        </w:rPr>
      </w:pPr>
      <w:r>
        <w:rPr>
          <w:noProof/>
        </w:rPr>
        <w:t>Show four text labels in place of icons</w:t>
      </w:r>
    </w:p>
    <w:p w14:paraId="6C6092B8" w14:textId="77777777" w:rsidR="00F03451" w:rsidRDefault="00F03451" w:rsidP="002256A0">
      <w:pPr>
        <w:pStyle w:val="BW-section-head"/>
      </w:pPr>
      <w:r>
        <w:t>SCREEN TITLE</w:t>
      </w:r>
    </w:p>
    <w:p w14:paraId="4FE99541" w14:textId="77777777" w:rsidR="00F03451" w:rsidRDefault="00F03451" w:rsidP="002256A0">
      <w:pPr>
        <w:pStyle w:val="Text"/>
      </w:pPr>
      <w:r>
        <w:t xml:space="preserve">Key </w:t>
      </w:r>
      <w:r w:rsidR="00E10832">
        <w:t>a</w:t>
      </w:r>
      <w:r w:rsidR="00CB4A2B">
        <w:t>spects</w:t>
      </w:r>
    </w:p>
    <w:p w14:paraId="4F0FB48E" w14:textId="77777777" w:rsidR="00F03451" w:rsidRDefault="007325CE" w:rsidP="002256A0">
      <w:pPr>
        <w:pStyle w:val="BW-section-head"/>
      </w:pPr>
      <w:r>
        <w:t>REVEAL</w:t>
      </w:r>
      <w:r w:rsidR="00F03451">
        <w:t xml:space="preserve"> 1</w:t>
      </w:r>
    </w:p>
    <w:p w14:paraId="288E928A" w14:textId="77777777" w:rsidR="00F03451" w:rsidRPr="00F03451" w:rsidRDefault="00F03451" w:rsidP="002256A0">
      <w:pPr>
        <w:pStyle w:val="Text"/>
      </w:pPr>
      <w:r w:rsidRPr="00F03451">
        <w:t>Instrument of Appointment</w:t>
      </w:r>
    </w:p>
    <w:p w14:paraId="009881A4" w14:textId="77777777" w:rsidR="00F03451" w:rsidRDefault="007325CE" w:rsidP="002256A0">
      <w:pPr>
        <w:pStyle w:val="BW-section-head"/>
      </w:pPr>
      <w:r>
        <w:t>REVEAL</w:t>
      </w:r>
      <w:r w:rsidR="00F03451">
        <w:t xml:space="preserve"> 2</w:t>
      </w:r>
    </w:p>
    <w:p w14:paraId="75B22B52" w14:textId="77777777" w:rsidR="00F03451" w:rsidRDefault="00CB4A2B" w:rsidP="002256A0">
      <w:pPr>
        <w:pStyle w:val="Text"/>
      </w:pPr>
      <w:r>
        <w:t>Arm</w:t>
      </w:r>
      <w:r w:rsidR="00C6284B">
        <w:t>'</w:t>
      </w:r>
      <w:r>
        <w:t>s</w:t>
      </w:r>
      <w:r w:rsidR="00E10832">
        <w:t xml:space="preserve"> l</w:t>
      </w:r>
      <w:r>
        <w:t>ength</w:t>
      </w:r>
    </w:p>
    <w:p w14:paraId="4F34D237" w14:textId="77777777" w:rsidR="00F03451" w:rsidRDefault="007325CE" w:rsidP="002256A0">
      <w:pPr>
        <w:pStyle w:val="BW-section-head"/>
      </w:pPr>
      <w:r>
        <w:t>REVEAL</w:t>
      </w:r>
      <w:r w:rsidR="00F03451">
        <w:t xml:space="preserve"> 3</w:t>
      </w:r>
    </w:p>
    <w:p w14:paraId="38715CE0" w14:textId="77777777" w:rsidR="00F03451" w:rsidRPr="00F03451" w:rsidRDefault="00CB4A2B" w:rsidP="002256A0">
      <w:pPr>
        <w:pStyle w:val="Text"/>
      </w:pPr>
      <w:r>
        <w:t>Cross-subsidy</w:t>
      </w:r>
    </w:p>
    <w:p w14:paraId="7004CF7E" w14:textId="77777777" w:rsidR="00F03451" w:rsidRDefault="007325CE" w:rsidP="002256A0">
      <w:pPr>
        <w:pStyle w:val="BW-section-head"/>
      </w:pPr>
      <w:r>
        <w:t>REVEAL</w:t>
      </w:r>
      <w:r w:rsidR="00F03451">
        <w:t xml:space="preserve"> 4</w:t>
      </w:r>
    </w:p>
    <w:p w14:paraId="039917FA" w14:textId="77777777" w:rsidR="00F03451" w:rsidRDefault="00CB4A2B" w:rsidP="002256A0">
      <w:pPr>
        <w:pStyle w:val="Text"/>
      </w:pPr>
      <w:r>
        <w:t>Level playing field</w:t>
      </w:r>
    </w:p>
    <w:p w14:paraId="23398765" w14:textId="77777777" w:rsidR="00F03451" w:rsidRDefault="00F03451" w:rsidP="002256A0">
      <w:pPr>
        <w:pStyle w:val="BW-section-head"/>
        <w:rPr>
          <w:color w:val="808080"/>
        </w:rPr>
      </w:pPr>
      <w:r w:rsidRPr="004D4544">
        <w:t xml:space="preserve">OPENING TEXT </w:t>
      </w:r>
      <w:r>
        <w:rPr>
          <w:color w:val="808080"/>
        </w:rPr>
        <w:t>(30 words max)</w:t>
      </w:r>
    </w:p>
    <w:p w14:paraId="710C02A8" w14:textId="77777777" w:rsidR="00F03451" w:rsidRDefault="00F03451" w:rsidP="002256A0">
      <w:pPr>
        <w:pStyle w:val="Text"/>
      </w:pPr>
      <w:r>
        <w:t xml:space="preserve">Let's now look at some of the key </w:t>
      </w:r>
      <w:r w:rsidR="00CB4A2B">
        <w:t>aspects</w:t>
      </w:r>
      <w:r>
        <w:t xml:space="preserve"> regarding market opening.</w:t>
      </w:r>
    </w:p>
    <w:p w14:paraId="74CEE67B" w14:textId="77777777" w:rsidR="00F03451" w:rsidRPr="0087307E" w:rsidRDefault="00F03451" w:rsidP="002256A0">
      <w:pPr>
        <w:pStyle w:val="BW-section-head"/>
      </w:pPr>
      <w:r w:rsidRPr="0087307E">
        <w:t>PROMPT</w:t>
      </w:r>
    </w:p>
    <w:p w14:paraId="406CFBD6" w14:textId="77777777" w:rsidR="00F03451" w:rsidRPr="004D4544" w:rsidRDefault="00F03451" w:rsidP="002256A0">
      <w:pPr>
        <w:pStyle w:val="Text"/>
      </w:pPr>
      <w:r w:rsidRPr="0087307E">
        <w:t xml:space="preserve">Select </w:t>
      </w:r>
      <w:r>
        <w:t>each heading</w:t>
      </w:r>
      <w:r w:rsidRPr="0087307E">
        <w:t xml:space="preserve"> to find out </w:t>
      </w:r>
      <w:r>
        <w:t>more.</w:t>
      </w:r>
    </w:p>
    <w:p w14:paraId="30062406" w14:textId="77777777" w:rsidR="00F03451" w:rsidRPr="004D4544" w:rsidRDefault="00F03451" w:rsidP="002256A0">
      <w:pPr>
        <w:pStyle w:val="BW-section-head"/>
      </w:pPr>
      <w:r w:rsidRPr="004D4544">
        <w:t xml:space="preserve">TEXT FOR </w:t>
      </w:r>
      <w:r w:rsidR="007325CE">
        <w:t>REVEAL</w:t>
      </w:r>
      <w:r w:rsidRPr="004D4544">
        <w:t xml:space="preserve"> 1 </w:t>
      </w:r>
      <w:r w:rsidRPr="004D4544">
        <w:rPr>
          <w:color w:val="808080"/>
        </w:rPr>
        <w:t>(50 words max)</w:t>
      </w:r>
    </w:p>
    <w:p w14:paraId="76A0C781" w14:textId="77777777" w:rsidR="00F03451" w:rsidRDefault="00F03451" w:rsidP="002256A0">
      <w:pPr>
        <w:pStyle w:val="Text"/>
      </w:pPr>
      <w:r w:rsidRPr="00F03451">
        <w:t xml:space="preserve">Severn Trent </w:t>
      </w:r>
      <w:r w:rsidR="00A06940" w:rsidRPr="00F03451">
        <w:t>Water</w:t>
      </w:r>
      <w:r w:rsidR="00A06940">
        <w:t>'</w:t>
      </w:r>
      <w:r w:rsidR="00A06940" w:rsidRPr="00F03451">
        <w:t xml:space="preserve">s </w:t>
      </w:r>
      <w:r w:rsidRPr="00F03451">
        <w:t>licence of appointment governs how it should operate</w:t>
      </w:r>
      <w:r>
        <w:t>.</w:t>
      </w:r>
    </w:p>
    <w:p w14:paraId="11128B17" w14:textId="77777777" w:rsidR="00F03451" w:rsidRDefault="00F03451" w:rsidP="002256A0">
      <w:pPr>
        <w:pStyle w:val="Text"/>
      </w:pPr>
      <w:r w:rsidRPr="00F03451">
        <w:t xml:space="preserve">Licence </w:t>
      </w:r>
      <w:r>
        <w:t>c</w:t>
      </w:r>
      <w:r w:rsidRPr="00F03451">
        <w:t xml:space="preserve">ondition F requires </w:t>
      </w:r>
      <w:r>
        <w:t xml:space="preserve">Severn Trent Water </w:t>
      </w:r>
      <w:r w:rsidRPr="00F03451">
        <w:t>to</w:t>
      </w:r>
      <w:r>
        <w:t>:</w:t>
      </w:r>
    </w:p>
    <w:p w14:paraId="0F6EA223" w14:textId="77777777" w:rsidR="00F03451" w:rsidRDefault="00A06940" w:rsidP="002256A0">
      <w:pPr>
        <w:pStyle w:val="Text"/>
      </w:pPr>
      <w:r>
        <w:t>"</w:t>
      </w:r>
      <w:r w:rsidR="00F03451">
        <w:t>E</w:t>
      </w:r>
      <w:r w:rsidR="00F03451" w:rsidRPr="00F03451">
        <w:t xml:space="preserve">nsure that every transaction between the Appointed Business and Associated Company (or between the Appointed Business and any other business or activity of the Appointee) is at </w:t>
      </w:r>
      <w:r w:rsidRPr="00F03451">
        <w:t>arm</w:t>
      </w:r>
      <w:r>
        <w:t>'</w:t>
      </w:r>
      <w:r w:rsidRPr="00F03451">
        <w:t xml:space="preserve">s </w:t>
      </w:r>
      <w:r w:rsidR="00F03451" w:rsidRPr="00F03451">
        <w:t>length, so that neither gives to or receives from the other any cross-subsidy</w:t>
      </w:r>
      <w:r>
        <w:t>"</w:t>
      </w:r>
      <w:r w:rsidRPr="00F03451">
        <w:t>.</w:t>
      </w:r>
    </w:p>
    <w:p w14:paraId="224ED5B5" w14:textId="77777777" w:rsidR="00A453AF" w:rsidRDefault="00A453AF" w:rsidP="002256A0">
      <w:pPr>
        <w:pStyle w:val="Text"/>
      </w:pPr>
      <w:r>
        <w:t>Whilst c</w:t>
      </w:r>
      <w:r w:rsidRPr="00A453AF">
        <w:t xml:space="preserve">ompliance with our licence conditions will not automatically mean we are compliant with competition law, </w:t>
      </w:r>
      <w:r>
        <w:t>it will mean that</w:t>
      </w:r>
      <w:r w:rsidR="009413EE">
        <w:t xml:space="preserve">, </w:t>
      </w:r>
      <w:r>
        <w:t>as a business</w:t>
      </w:r>
      <w:r w:rsidR="009413EE">
        <w:t>,</w:t>
      </w:r>
      <w:r>
        <w:t xml:space="preserve"> </w:t>
      </w:r>
      <w:r w:rsidRPr="00A453AF">
        <w:t>we are less likely to infringe competition law.</w:t>
      </w:r>
    </w:p>
    <w:p w14:paraId="4569550C" w14:textId="77777777" w:rsidR="008231B1" w:rsidRPr="004D4544" w:rsidRDefault="008231B1" w:rsidP="002256A0">
      <w:pPr>
        <w:pStyle w:val="BW-section-head"/>
      </w:pPr>
      <w:r w:rsidRPr="004D4544">
        <w:t xml:space="preserve">TEXT FOR </w:t>
      </w:r>
      <w:r w:rsidR="007325CE">
        <w:t>REVEAL</w:t>
      </w:r>
      <w:r>
        <w:t xml:space="preserve"> 2</w:t>
      </w:r>
      <w:r w:rsidRPr="004D4544">
        <w:t xml:space="preserve"> </w:t>
      </w:r>
      <w:r w:rsidRPr="004D4544">
        <w:rPr>
          <w:color w:val="808080"/>
        </w:rPr>
        <w:t>(50 words max)</w:t>
      </w:r>
    </w:p>
    <w:p w14:paraId="74F09475" w14:textId="77777777" w:rsidR="008231B1" w:rsidRPr="00F03451" w:rsidRDefault="008231B1" w:rsidP="002256A0">
      <w:pPr>
        <w:pStyle w:val="Text"/>
      </w:pPr>
      <w:r w:rsidRPr="00F03451">
        <w:t xml:space="preserve">It is important that </w:t>
      </w:r>
      <w:r>
        <w:t xml:space="preserve">Severn Trent Water </w:t>
      </w:r>
      <w:r w:rsidRPr="00F03451">
        <w:t xml:space="preserve">treats other Severn Trent companies no differently from how it deals with external businesses. It must not give </w:t>
      </w:r>
      <w:r>
        <w:t>A</w:t>
      </w:r>
      <w:r w:rsidRPr="00F03451">
        <w:t xml:space="preserve">ssociated </w:t>
      </w:r>
      <w:r>
        <w:t>C</w:t>
      </w:r>
      <w:r w:rsidRPr="00F03451">
        <w:t>ompanies preferential treatment because of its position within the Severn Trent Group.</w:t>
      </w:r>
    </w:p>
    <w:p w14:paraId="4C7C4A4F" w14:textId="77777777" w:rsidR="008231B1" w:rsidRDefault="008231B1" w:rsidP="002256A0">
      <w:pPr>
        <w:pStyle w:val="Text"/>
      </w:pPr>
      <w:r w:rsidRPr="00F03451">
        <w:t>Water Plus is no different to any other retailer</w:t>
      </w:r>
      <w:r>
        <w:t>.</w:t>
      </w:r>
    </w:p>
    <w:p w14:paraId="573B91A3" w14:textId="77777777" w:rsidR="00F03451" w:rsidRPr="004D4544" w:rsidRDefault="00F03451" w:rsidP="002256A0">
      <w:pPr>
        <w:pStyle w:val="BW-section-head"/>
      </w:pPr>
      <w:r w:rsidRPr="004D4544">
        <w:t xml:space="preserve">TEXT FOR </w:t>
      </w:r>
      <w:r w:rsidR="007325CE">
        <w:t>REVEAL</w:t>
      </w:r>
      <w:r w:rsidRPr="004D4544">
        <w:t xml:space="preserve"> </w:t>
      </w:r>
      <w:r w:rsidR="00CB4A2B">
        <w:t>3</w:t>
      </w:r>
      <w:r w:rsidRPr="004D4544">
        <w:t xml:space="preserve"> </w:t>
      </w:r>
      <w:r w:rsidRPr="004D4544">
        <w:rPr>
          <w:color w:val="808080"/>
        </w:rPr>
        <w:t>(50 words max)</w:t>
      </w:r>
    </w:p>
    <w:p w14:paraId="234F0B5C" w14:textId="77777777" w:rsidR="00F03451" w:rsidRDefault="00F03451" w:rsidP="002256A0">
      <w:pPr>
        <w:pStyle w:val="Text"/>
      </w:pPr>
      <w:r>
        <w:t xml:space="preserve">Severn Trent Water must pay the correct price for the goods or services it receives from a related Severn Trent company </w:t>
      </w:r>
      <w:r w:rsidR="0000176C">
        <w:t xml:space="preserve">– </w:t>
      </w:r>
      <w:r>
        <w:t>neither overpaying nor underpaying for the quality of goods or services received.</w:t>
      </w:r>
    </w:p>
    <w:p w14:paraId="2A73868A" w14:textId="77777777" w:rsidR="00C37792" w:rsidRDefault="00F03451" w:rsidP="002256A0">
      <w:pPr>
        <w:pStyle w:val="Text"/>
      </w:pPr>
      <w:r>
        <w:lastRenderedPageBreak/>
        <w:t>Conversely, Severn Trent Water must also receive the correct price for services it provides to a related Severn Trent company.</w:t>
      </w:r>
    </w:p>
    <w:p w14:paraId="2CFD25DD" w14:textId="77777777" w:rsidR="008231B1" w:rsidRPr="004D4544" w:rsidRDefault="008231B1" w:rsidP="002256A0">
      <w:pPr>
        <w:pStyle w:val="BW-section-head"/>
      </w:pPr>
      <w:r w:rsidRPr="004D4544">
        <w:t xml:space="preserve">TEXT FOR </w:t>
      </w:r>
      <w:r w:rsidR="007325CE">
        <w:t>REVEAL</w:t>
      </w:r>
      <w:r w:rsidRPr="004D4544">
        <w:t xml:space="preserve"> </w:t>
      </w:r>
      <w:r>
        <w:t>4</w:t>
      </w:r>
      <w:r w:rsidRPr="004D4544">
        <w:t xml:space="preserve"> </w:t>
      </w:r>
      <w:r w:rsidRPr="004D4544">
        <w:rPr>
          <w:color w:val="808080"/>
        </w:rPr>
        <w:t>(50 words max)</w:t>
      </w:r>
    </w:p>
    <w:p w14:paraId="06A25EF0" w14:textId="77777777" w:rsidR="008231B1" w:rsidRDefault="008231B1" w:rsidP="002256A0">
      <w:pPr>
        <w:pStyle w:val="Text"/>
      </w:pPr>
      <w:r>
        <w:t>The new retail market will only be successful if customers and all companies in the market believe there is a 'level playing field'. In other words, existing water companies and their associated retailers do not have an unfair advantage over new companies entering the market.</w:t>
      </w:r>
    </w:p>
    <w:p w14:paraId="1E20D3E3" w14:textId="77777777" w:rsidR="00C37792" w:rsidRDefault="008231B1" w:rsidP="002256A0">
      <w:pPr>
        <w:pStyle w:val="Text"/>
      </w:pPr>
      <w:r>
        <w:t>As an existing water company, we have to ensure we treat all retailers the same.</w:t>
      </w:r>
    </w:p>
    <w:p w14:paraId="6C6D75DE" w14:textId="77777777" w:rsidR="00C37792" w:rsidRPr="004D4544" w:rsidRDefault="00C37792" w:rsidP="002256A0">
      <w:pPr>
        <w:pStyle w:val="Heading2"/>
      </w:pPr>
      <w:bookmarkStart w:id="80" w:name="_Toc473043521"/>
      <w:r w:rsidRPr="004D4544">
        <w:lastRenderedPageBreak/>
        <w:t xml:space="preserve">SCREEN </w:t>
      </w:r>
      <w:r>
        <w:rPr>
          <w:color w:val="FFFFFF"/>
        </w:rPr>
        <w:t>06_120</w:t>
      </w:r>
      <w:bookmarkEnd w:id="80"/>
    </w:p>
    <w:p w14:paraId="3E4FADA6" w14:textId="77777777" w:rsidR="00C37792" w:rsidRPr="004D4544" w:rsidRDefault="00C37792" w:rsidP="002256A0">
      <w:pPr>
        <w:pStyle w:val="BW-screentype"/>
      </w:pPr>
      <w:r w:rsidRPr="004D4544">
        <w:t xml:space="preserve">SCREEN TYPE: </w:t>
      </w:r>
      <w:r w:rsidR="008231B1">
        <w:t xml:space="preserve">Text </w:t>
      </w:r>
      <w:r w:rsidR="00AD41B6">
        <w:rPr>
          <w:lang w:val="en-GB"/>
        </w:rPr>
        <w:t>and</w:t>
      </w:r>
      <w:r w:rsidR="008231B1">
        <w:t xml:space="preserve"> graphic</w:t>
      </w:r>
    </w:p>
    <w:p w14:paraId="11C597A4" w14:textId="77777777" w:rsidR="00C37792" w:rsidRDefault="00C37792" w:rsidP="002256A0">
      <w:pPr>
        <w:pStyle w:val="BW-section-head"/>
      </w:pPr>
      <w:r w:rsidRPr="003C4780">
        <w:t>SCREEN TITLE</w:t>
      </w:r>
    </w:p>
    <w:p w14:paraId="64573C5A" w14:textId="77777777" w:rsidR="008231B1" w:rsidRDefault="009C7793" w:rsidP="00C37792">
      <w:pPr>
        <w:jc w:val="both"/>
        <w:rPr>
          <w:rFonts w:cs="Arial"/>
        </w:rPr>
      </w:pPr>
      <w:r>
        <w:rPr>
          <w:rFonts w:cs="Arial"/>
        </w:rPr>
        <w:t>What does this mean in practice?</w:t>
      </w:r>
    </w:p>
    <w:p w14:paraId="01B3375E" w14:textId="77777777" w:rsidR="008231B1" w:rsidRPr="005B56D0" w:rsidRDefault="008231B1" w:rsidP="002256A0">
      <w:pPr>
        <w:pStyle w:val="BW-section-head"/>
      </w:pPr>
      <w:r w:rsidRPr="005B56D0">
        <w:t>IMAGE</w:t>
      </w:r>
    </w:p>
    <w:p w14:paraId="535FCF7D" w14:textId="77777777" w:rsidR="008231B1" w:rsidRDefault="008231B1" w:rsidP="005B56D0">
      <w:r>
        <w:t>Show the following image. Replace the boxes with logos. Under each logo show the text as presented below:</w:t>
      </w:r>
    </w:p>
    <w:p w14:paraId="1DA7CD0D" w14:textId="77777777" w:rsidR="008231B1" w:rsidRDefault="00C6284B" w:rsidP="005B56D0">
      <w:pPr>
        <w:rPr>
          <w:noProof/>
          <w:lang w:eastAsia="en-GB"/>
        </w:rPr>
      </w:pPr>
      <w:r w:rsidDel="00C6284B">
        <w:t xml:space="preserve"> </w:t>
      </w:r>
      <w:r w:rsidR="008231B1">
        <w:rPr>
          <w:noProof/>
          <w:lang w:eastAsia="en-GB"/>
        </w:rPr>
        <w:t xml:space="preserve">(Refer </w:t>
      </w:r>
      <w:r w:rsidR="008231B1" w:rsidRPr="00181993">
        <w:rPr>
          <w:rFonts w:cs="Arial"/>
        </w:rPr>
        <w:t xml:space="preserve">Slide </w:t>
      </w:r>
      <w:r w:rsidR="008231B1">
        <w:rPr>
          <w:rFonts w:cs="Arial"/>
        </w:rPr>
        <w:t xml:space="preserve">39 </w:t>
      </w:r>
      <w:r w:rsidR="008231B1" w:rsidRPr="00181993">
        <w:rPr>
          <w:rFonts w:cs="Arial"/>
        </w:rPr>
        <w:t xml:space="preserve">from </w:t>
      </w:r>
      <w:r w:rsidR="008231B1" w:rsidRPr="009C7793">
        <w:rPr>
          <w:rFonts w:cs="Arial"/>
        </w:rPr>
        <w:t>ST_Competition_Law_E-learning_v7_17 01 17_KNreview</w:t>
      </w:r>
      <w:r w:rsidR="008231B1" w:rsidRPr="00181993">
        <w:rPr>
          <w:rFonts w:cs="Arial"/>
        </w:rPr>
        <w:t>.PPT</w:t>
      </w:r>
      <w:r w:rsidR="008231B1">
        <w:rPr>
          <w:rFonts w:cs="Arial"/>
        </w:rPr>
        <w:t>)</w:t>
      </w:r>
    </w:p>
    <w:p w14:paraId="49721FA6" w14:textId="77777777" w:rsidR="008231B1" w:rsidRPr="00F6700F" w:rsidRDefault="00B941ED" w:rsidP="005B56D0">
      <w:r>
        <w:pict w14:anchorId="5D5EED87">
          <v:shape id="_x0000_i1063" type="#_x0000_t75" style="width:273.4pt;height:93.85pt;mso-position-horizontal-relative:char;mso-position-vertical-relative:line">
            <v:imagedata r:id="rId44" o:title=""/>
          </v:shape>
        </w:pict>
      </w:r>
    </w:p>
    <w:p w14:paraId="3A34F86D" w14:textId="77777777" w:rsidR="008231B1" w:rsidRDefault="008231B1" w:rsidP="002256A0">
      <w:r>
        <w:t>Text under STW logo:</w:t>
      </w:r>
    </w:p>
    <w:p w14:paraId="1D2B2E43" w14:textId="77777777" w:rsidR="008231B1" w:rsidRPr="004532A2" w:rsidRDefault="008231B1" w:rsidP="002256A0">
      <w:pPr>
        <w:numPr>
          <w:ilvl w:val="0"/>
          <w:numId w:val="34"/>
        </w:numPr>
      </w:pPr>
      <w:r w:rsidRPr="004532A2">
        <w:t xml:space="preserve">Provides water and waste water services under a </w:t>
      </w:r>
      <w:r>
        <w:t>'</w:t>
      </w:r>
      <w:r w:rsidRPr="004532A2">
        <w:t>Licence of Appointment</w:t>
      </w:r>
      <w:r>
        <w:t>'</w:t>
      </w:r>
    </w:p>
    <w:p w14:paraId="1C9A90D1" w14:textId="77777777" w:rsidR="008231B1" w:rsidRPr="004532A2" w:rsidRDefault="008231B1" w:rsidP="002256A0">
      <w:pPr>
        <w:numPr>
          <w:ilvl w:val="0"/>
          <w:numId w:val="34"/>
        </w:numPr>
      </w:pPr>
      <w:r w:rsidRPr="004532A2">
        <w:t xml:space="preserve">Price regulated by </w:t>
      </w:r>
      <w:r>
        <w:t>OFWAT</w:t>
      </w:r>
    </w:p>
    <w:p w14:paraId="70B2588C" w14:textId="77777777" w:rsidR="008231B1" w:rsidRDefault="008231B1" w:rsidP="002256A0">
      <w:pPr>
        <w:numPr>
          <w:ilvl w:val="0"/>
          <w:numId w:val="34"/>
        </w:numPr>
      </w:pPr>
      <w:r w:rsidRPr="004532A2">
        <w:t>Paid for by customers</w:t>
      </w:r>
    </w:p>
    <w:p w14:paraId="04FBDCA9" w14:textId="77777777" w:rsidR="008231B1" w:rsidRDefault="008231B1" w:rsidP="005B56D0">
      <w:r>
        <w:t>Text under Water Plus logo:</w:t>
      </w:r>
    </w:p>
    <w:p w14:paraId="4D4D0527" w14:textId="77777777" w:rsidR="008231B1" w:rsidRPr="004532A2" w:rsidRDefault="008231B1" w:rsidP="002256A0">
      <w:pPr>
        <w:numPr>
          <w:ilvl w:val="0"/>
          <w:numId w:val="35"/>
        </w:numPr>
      </w:pPr>
      <w:r>
        <w:t>Self-</w:t>
      </w:r>
      <w:r w:rsidRPr="004532A2">
        <w:t>sufficient retail business</w:t>
      </w:r>
    </w:p>
    <w:p w14:paraId="1ECB8721" w14:textId="77777777" w:rsidR="008231B1" w:rsidRDefault="008231B1" w:rsidP="002256A0">
      <w:pPr>
        <w:numPr>
          <w:ilvl w:val="0"/>
          <w:numId w:val="35"/>
        </w:numPr>
      </w:pPr>
      <w:r w:rsidRPr="004532A2">
        <w:t>Operate</w:t>
      </w:r>
      <w:r>
        <w:t>s</w:t>
      </w:r>
      <w:r w:rsidRPr="004532A2">
        <w:t xml:space="preserve"> in competitive market</w:t>
      </w:r>
    </w:p>
    <w:p w14:paraId="010BCE4A" w14:textId="77777777" w:rsidR="008231B1" w:rsidRDefault="00AD41B6" w:rsidP="002256A0">
      <w:pPr>
        <w:pStyle w:val="BW-section-head"/>
      </w:pPr>
      <w:r>
        <w:t xml:space="preserve">BODY </w:t>
      </w:r>
      <w:r w:rsidR="008231B1" w:rsidRPr="005B56D0">
        <w:t>TEXT</w:t>
      </w:r>
    </w:p>
    <w:p w14:paraId="3CF5A36E" w14:textId="77777777" w:rsidR="005B56D0" w:rsidRPr="002256A0" w:rsidRDefault="005B56D0" w:rsidP="002256A0">
      <w:pPr>
        <w:pStyle w:val="Text"/>
        <w:rPr>
          <w:b/>
        </w:rPr>
      </w:pPr>
      <w:r w:rsidRPr="00C37792">
        <w:t>A</w:t>
      </w:r>
      <w:r>
        <w:t>s a</w:t>
      </w:r>
      <w:r w:rsidRPr="00C37792">
        <w:t xml:space="preserve"> wholesaler,</w:t>
      </w:r>
      <w:r>
        <w:t xml:space="preserve"> Severn Trent Water</w:t>
      </w:r>
      <w:r w:rsidRPr="00C37792">
        <w:t xml:space="preserve"> will need to demonstrate that no preferential treatment</w:t>
      </w:r>
      <w:r>
        <w:t xml:space="preserve"> is given to Water Plus, and</w:t>
      </w:r>
      <w:r w:rsidRPr="00C37792">
        <w:t xml:space="preserve"> that </w:t>
      </w:r>
      <w:r w:rsidRPr="00C37792">
        <w:rPr>
          <w:b/>
        </w:rPr>
        <w:t>all</w:t>
      </w:r>
      <w:r w:rsidRPr="00C37792">
        <w:t xml:space="preserve"> retailers are treated the same</w:t>
      </w:r>
      <w:r w:rsidR="00C31B54">
        <w:t>.</w:t>
      </w:r>
    </w:p>
    <w:p w14:paraId="368B95CB" w14:textId="77777777" w:rsidR="008231B1" w:rsidRPr="004D4544" w:rsidRDefault="008231B1" w:rsidP="002256A0">
      <w:pPr>
        <w:pStyle w:val="Heading2"/>
      </w:pPr>
      <w:bookmarkStart w:id="81" w:name="_Toc473043522"/>
      <w:r w:rsidRPr="004D4544">
        <w:lastRenderedPageBreak/>
        <w:t xml:space="preserve">SCREEN </w:t>
      </w:r>
      <w:r>
        <w:rPr>
          <w:color w:val="FFFFFF"/>
        </w:rPr>
        <w:t>06_125</w:t>
      </w:r>
      <w:bookmarkEnd w:id="81"/>
    </w:p>
    <w:p w14:paraId="23FE6217" w14:textId="77777777" w:rsidR="008231B1" w:rsidRPr="004D4544" w:rsidRDefault="008231B1" w:rsidP="002256A0">
      <w:pPr>
        <w:pStyle w:val="BW-screentype"/>
      </w:pPr>
      <w:r w:rsidRPr="004D4544">
        <w:t xml:space="preserve">SCREEN TYPE: </w:t>
      </w:r>
      <w:r>
        <w:t xml:space="preserve">Text </w:t>
      </w:r>
      <w:r w:rsidR="00AD41B6">
        <w:rPr>
          <w:lang w:val="en-GB"/>
        </w:rPr>
        <w:t>and</w:t>
      </w:r>
      <w:r>
        <w:t xml:space="preserve"> graphic</w:t>
      </w:r>
    </w:p>
    <w:p w14:paraId="7105E1EC" w14:textId="77777777" w:rsidR="004D65A7" w:rsidRPr="000C5CF5" w:rsidRDefault="004D65A7" w:rsidP="002256A0">
      <w:pPr>
        <w:pStyle w:val="BW-section-head"/>
      </w:pPr>
      <w:r w:rsidRPr="000C5CF5">
        <w:t>IMAGE</w:t>
      </w:r>
    </w:p>
    <w:p w14:paraId="09B90536" w14:textId="77777777" w:rsidR="004D65A7" w:rsidRDefault="004D65A7" w:rsidP="004D65A7">
      <w:r>
        <w:t>Show the following image in a stylised manner. Show the given here below each column:</w:t>
      </w:r>
    </w:p>
    <w:p w14:paraId="1A09A071" w14:textId="77777777" w:rsidR="004D65A7" w:rsidRDefault="005B56D0" w:rsidP="004D65A7">
      <w:pPr>
        <w:rPr>
          <w:noProof/>
          <w:lang w:eastAsia="en-GB"/>
        </w:rPr>
      </w:pPr>
      <w:r w:rsidDel="005B56D0">
        <w:t xml:space="preserve"> </w:t>
      </w:r>
      <w:r w:rsidR="004D65A7">
        <w:rPr>
          <w:noProof/>
          <w:lang w:eastAsia="en-GB"/>
        </w:rPr>
        <w:t xml:space="preserve">(Refer </w:t>
      </w:r>
      <w:r w:rsidR="004D65A7" w:rsidRPr="00181993">
        <w:rPr>
          <w:rFonts w:cs="Arial"/>
        </w:rPr>
        <w:t xml:space="preserve">Slide </w:t>
      </w:r>
      <w:r w:rsidR="004D65A7">
        <w:rPr>
          <w:rFonts w:cs="Arial"/>
        </w:rPr>
        <w:t xml:space="preserve">40 </w:t>
      </w:r>
      <w:r w:rsidR="004D65A7" w:rsidRPr="00181993">
        <w:rPr>
          <w:rFonts w:cs="Arial"/>
        </w:rPr>
        <w:t xml:space="preserve">from </w:t>
      </w:r>
      <w:r w:rsidR="004D65A7" w:rsidRPr="009C7793">
        <w:rPr>
          <w:rFonts w:cs="Arial"/>
        </w:rPr>
        <w:t>ST_Competition_Law_E-learning_v7_17 01 17_KNreview</w:t>
      </w:r>
      <w:r w:rsidR="004D65A7" w:rsidRPr="00181993">
        <w:rPr>
          <w:rFonts w:cs="Arial"/>
        </w:rPr>
        <w:t>.PPT</w:t>
      </w:r>
      <w:r w:rsidR="004D65A7">
        <w:rPr>
          <w:rFonts w:cs="Arial"/>
        </w:rPr>
        <w:t>)</w:t>
      </w:r>
    </w:p>
    <w:p w14:paraId="7E5CCEE3" w14:textId="77777777" w:rsidR="004D65A7" w:rsidRDefault="00B941ED" w:rsidP="004D65A7">
      <w:pPr>
        <w:rPr>
          <w:noProof/>
          <w:lang w:eastAsia="en-GB"/>
        </w:rPr>
      </w:pPr>
      <w:r>
        <w:rPr>
          <w:noProof/>
          <w:lang w:eastAsia="en-GB"/>
        </w:rPr>
        <w:pict w14:anchorId="19F36303">
          <v:shape id="_x0000_i1064" type="#_x0000_t75" style="width:171.8pt;height:112.1pt;mso-position-horizontal-relative:char;mso-position-vertical-relative:line">
            <v:imagedata r:id="rId45" o:title=""/>
          </v:shape>
        </w:pict>
      </w:r>
    </w:p>
    <w:p w14:paraId="4979D160" w14:textId="77777777" w:rsidR="004D65A7" w:rsidRDefault="004D65A7" w:rsidP="005B56D0">
      <w:r w:rsidRPr="002256A0">
        <w:t>Text under Price column:</w:t>
      </w:r>
    </w:p>
    <w:p w14:paraId="616233E7" w14:textId="77777777" w:rsidR="005B56D0" w:rsidRPr="002256A0" w:rsidRDefault="005B56D0" w:rsidP="002256A0">
      <w:pPr>
        <w:numPr>
          <w:ilvl w:val="0"/>
          <w:numId w:val="37"/>
        </w:numPr>
      </w:pPr>
      <w:r w:rsidRPr="005B56D0">
        <w:t>All retailers pay the same wholesale charges.</w:t>
      </w:r>
    </w:p>
    <w:p w14:paraId="0F6E1191" w14:textId="77777777" w:rsidR="004D65A7" w:rsidRDefault="004D65A7" w:rsidP="005B56D0">
      <w:r w:rsidRPr="002256A0">
        <w:t>Text under Service column:</w:t>
      </w:r>
    </w:p>
    <w:p w14:paraId="0CA4A9B1" w14:textId="77777777" w:rsidR="005B56D0" w:rsidRPr="002256A0" w:rsidRDefault="005B56D0" w:rsidP="002256A0">
      <w:pPr>
        <w:numPr>
          <w:ilvl w:val="0"/>
          <w:numId w:val="37"/>
        </w:numPr>
      </w:pPr>
      <w:r w:rsidRPr="005B56D0">
        <w:t>All retailers have the same access to, and can expect, the same level of wholesale service.</w:t>
      </w:r>
    </w:p>
    <w:p w14:paraId="240E9FC1" w14:textId="77777777" w:rsidR="004D65A7" w:rsidRDefault="004D65A7" w:rsidP="005B56D0">
      <w:r w:rsidRPr="002256A0">
        <w:t>Text under Information column:</w:t>
      </w:r>
    </w:p>
    <w:p w14:paraId="60136848" w14:textId="77777777" w:rsidR="005B56D0" w:rsidRPr="002256A0" w:rsidRDefault="005B56D0" w:rsidP="002256A0">
      <w:pPr>
        <w:numPr>
          <w:ilvl w:val="0"/>
          <w:numId w:val="37"/>
        </w:numPr>
      </w:pPr>
      <w:r w:rsidRPr="009233B3">
        <w:t>All retailers have access to the same information.</w:t>
      </w:r>
    </w:p>
    <w:p w14:paraId="639482B2" w14:textId="77777777" w:rsidR="005B56D0" w:rsidRDefault="005B56D0" w:rsidP="005B56D0">
      <w:pPr>
        <w:pStyle w:val="BW-section-head"/>
      </w:pPr>
      <w:r w:rsidRPr="003C4780">
        <w:t>SCREEN TITLE</w:t>
      </w:r>
    </w:p>
    <w:p w14:paraId="5366E01F" w14:textId="77777777" w:rsidR="005B56D0" w:rsidRPr="00C64D7E" w:rsidRDefault="005B56D0" w:rsidP="002256A0">
      <w:pPr>
        <w:pStyle w:val="Text"/>
      </w:pPr>
      <w:r w:rsidRPr="00C64D7E">
        <w:t>Put another way…</w:t>
      </w:r>
    </w:p>
    <w:p w14:paraId="2CB0EFF6" w14:textId="77777777" w:rsidR="004D65A7" w:rsidRPr="005B56D0" w:rsidRDefault="00AD41B6" w:rsidP="002256A0">
      <w:pPr>
        <w:pStyle w:val="BW-section-head"/>
      </w:pPr>
      <w:r>
        <w:t xml:space="preserve">BODY </w:t>
      </w:r>
      <w:r w:rsidR="004D65A7" w:rsidRPr="000C5CF5">
        <w:t>TEXT</w:t>
      </w:r>
    </w:p>
    <w:p w14:paraId="1AF27D05" w14:textId="77777777" w:rsidR="004D65A7" w:rsidRDefault="004D65A7" w:rsidP="002256A0">
      <w:pPr>
        <w:pStyle w:val="Text"/>
      </w:pPr>
      <w:r>
        <w:t>Severn Trent Water must be able to show</w:t>
      </w:r>
      <w:r w:rsidRPr="004532A2">
        <w:t xml:space="preserve"> that </w:t>
      </w:r>
      <w:r>
        <w:t>we</w:t>
      </w:r>
      <w:r w:rsidRPr="004532A2">
        <w:t xml:space="preserve"> are </w:t>
      </w:r>
      <w:r>
        <w:t>maintaining</w:t>
      </w:r>
      <w:r w:rsidRPr="004532A2">
        <w:t xml:space="preserve"> </w:t>
      </w:r>
      <w:r>
        <w:t xml:space="preserve">a level playing field </w:t>
      </w:r>
      <w:r w:rsidRPr="004532A2">
        <w:t xml:space="preserve">in </w:t>
      </w:r>
      <w:r>
        <w:t xml:space="preserve">the </w:t>
      </w:r>
      <w:r w:rsidRPr="004532A2">
        <w:t xml:space="preserve">three </w:t>
      </w:r>
      <w:r>
        <w:t>key areas shown here.</w:t>
      </w:r>
    </w:p>
    <w:p w14:paraId="63B2FBAF" w14:textId="77777777" w:rsidR="00157AF1" w:rsidRPr="004D4544" w:rsidRDefault="00157AF1" w:rsidP="002256A0">
      <w:pPr>
        <w:pStyle w:val="Heading2"/>
      </w:pPr>
      <w:bookmarkStart w:id="82" w:name="_Toc473043523"/>
      <w:r w:rsidRPr="004D4544">
        <w:lastRenderedPageBreak/>
        <w:t xml:space="preserve">SCREEN </w:t>
      </w:r>
      <w:r>
        <w:rPr>
          <w:color w:val="FFFFFF"/>
        </w:rPr>
        <w:t>06_130</w:t>
      </w:r>
      <w:bookmarkEnd w:id="82"/>
    </w:p>
    <w:p w14:paraId="646E64BA" w14:textId="77777777" w:rsidR="00157AF1" w:rsidRPr="004D4544" w:rsidRDefault="00157AF1" w:rsidP="002256A0">
      <w:pPr>
        <w:pStyle w:val="BW-screentype"/>
      </w:pPr>
      <w:r w:rsidRPr="004D4544">
        <w:t xml:space="preserve">SCREEN TYPE: Multiple choice question </w:t>
      </w:r>
    </w:p>
    <w:p w14:paraId="7A1B32F2" w14:textId="77777777" w:rsidR="00157AF1" w:rsidRPr="005B56D0" w:rsidRDefault="00157AF1" w:rsidP="002256A0">
      <w:pPr>
        <w:pStyle w:val="BW-section-head"/>
      </w:pPr>
      <w:r w:rsidRPr="005B56D0">
        <w:t>DESCRIPTION</w:t>
      </w:r>
    </w:p>
    <w:p w14:paraId="007E6607" w14:textId="77777777" w:rsidR="00157AF1" w:rsidRPr="00A7038C" w:rsidRDefault="00157AF1" w:rsidP="00BC2582">
      <w:r w:rsidRPr="00A7038C">
        <w:t>The learner answers a question by choosing an option or options from a list and receives different feedback for correct, incorrect and (optionally) partially correct answers.</w:t>
      </w:r>
    </w:p>
    <w:p w14:paraId="0C1CD49E" w14:textId="77777777" w:rsidR="00157AF1" w:rsidRPr="00C94716" w:rsidRDefault="00157AF1" w:rsidP="00BC2582">
      <w:r w:rsidRPr="00C94716">
        <w:t>Example layout:</w:t>
      </w:r>
    </w:p>
    <w:p w14:paraId="49155C1C" w14:textId="77777777" w:rsidR="00157AF1" w:rsidRDefault="00B941ED" w:rsidP="00BC2582">
      <w:r>
        <w:rPr>
          <w:bdr w:val="single" w:sz="8" w:space="0" w:color="7F7F7F"/>
          <w:lang w:eastAsia="x-none"/>
        </w:rPr>
        <w:pict w14:anchorId="292A3565">
          <v:shape id="_x0000_i1065" type="#_x0000_t75" style="width:235.15pt;height:148.55pt">
            <v:imagedata r:id="rId40" o:title="stw971_mcq_01_a"/>
          </v:shape>
        </w:pict>
      </w:r>
    </w:p>
    <w:p w14:paraId="537B71AE" w14:textId="77777777" w:rsidR="00157AF1" w:rsidRPr="0098672F" w:rsidRDefault="00157AF1" w:rsidP="00BC2582">
      <w:r w:rsidRPr="0098672F">
        <w:t>Use stock image</w:t>
      </w:r>
    </w:p>
    <w:p w14:paraId="41C4F7BA" w14:textId="77777777" w:rsidR="00157AF1" w:rsidRDefault="00157AF1" w:rsidP="002256A0">
      <w:pPr>
        <w:pStyle w:val="BW-section-head"/>
      </w:pPr>
      <w:r>
        <w:t>SCREEN TITLE</w:t>
      </w:r>
    </w:p>
    <w:p w14:paraId="3C607A67" w14:textId="77777777" w:rsidR="00157AF1" w:rsidRDefault="00157AF1" w:rsidP="002256A0">
      <w:pPr>
        <w:pStyle w:val="Text"/>
      </w:pPr>
      <w:r>
        <w:t>Level playing field</w:t>
      </w:r>
    </w:p>
    <w:p w14:paraId="5C44A778" w14:textId="77777777" w:rsidR="00157AF1" w:rsidRPr="004D4544" w:rsidRDefault="00157AF1" w:rsidP="002256A0">
      <w:pPr>
        <w:pStyle w:val="BW-section-head"/>
      </w:pPr>
      <w:r w:rsidRPr="004D4544">
        <w:t xml:space="preserve">QUESTION TEXT </w:t>
      </w:r>
      <w:r w:rsidRPr="004D4544">
        <w:rPr>
          <w:color w:val="808080"/>
        </w:rPr>
        <w:t>(30 words max)</w:t>
      </w:r>
    </w:p>
    <w:p w14:paraId="50D98F91" w14:textId="77777777" w:rsidR="00157AF1" w:rsidRDefault="00157AF1" w:rsidP="002256A0">
      <w:pPr>
        <w:pStyle w:val="Text"/>
      </w:pPr>
      <w:r>
        <w:t xml:space="preserve">Mark, who </w:t>
      </w:r>
      <w:r w:rsidRPr="00157AF1">
        <w:t xml:space="preserve">works for </w:t>
      </w:r>
      <w:r>
        <w:t>a w</w:t>
      </w:r>
      <w:r w:rsidRPr="00157AF1">
        <w:t>holesaler</w:t>
      </w:r>
      <w:r>
        <w:t xml:space="preserve">, is good friends with John, </w:t>
      </w:r>
      <w:r w:rsidRPr="00157AF1">
        <w:t xml:space="preserve">who works for a particular </w:t>
      </w:r>
      <w:r>
        <w:t>r</w:t>
      </w:r>
      <w:r w:rsidRPr="00157AF1">
        <w:t>etailer.</w:t>
      </w:r>
    </w:p>
    <w:p w14:paraId="456599DF" w14:textId="77777777" w:rsidR="00157AF1" w:rsidRPr="00157AF1" w:rsidRDefault="00157AF1" w:rsidP="002256A0">
      <w:pPr>
        <w:pStyle w:val="Text"/>
      </w:pPr>
      <w:r w:rsidRPr="00157AF1">
        <w:t xml:space="preserve">John </w:t>
      </w:r>
      <w:r w:rsidR="002201BF">
        <w:t>asks</w:t>
      </w:r>
      <w:r w:rsidR="002201BF" w:rsidRPr="00157AF1">
        <w:t xml:space="preserve"> </w:t>
      </w:r>
      <w:r w:rsidRPr="00157AF1">
        <w:t xml:space="preserve">Mark </w:t>
      </w:r>
      <w:r>
        <w:t xml:space="preserve">to provide </w:t>
      </w:r>
      <w:r w:rsidRPr="00157AF1">
        <w:t xml:space="preserve">information about void properties and potential customers. </w:t>
      </w:r>
      <w:r>
        <w:t xml:space="preserve">Mark does not usually share this information </w:t>
      </w:r>
      <w:r w:rsidRPr="00157AF1">
        <w:t>with all retailers</w:t>
      </w:r>
      <w:r>
        <w:t>,</w:t>
      </w:r>
      <w:r w:rsidRPr="00157AF1">
        <w:t xml:space="preserve"> but decides </w:t>
      </w:r>
      <w:r>
        <w:t xml:space="preserve">to share it </w:t>
      </w:r>
      <w:r w:rsidR="002201BF">
        <w:t xml:space="preserve">with </w:t>
      </w:r>
      <w:r w:rsidRPr="00157AF1">
        <w:t xml:space="preserve">John </w:t>
      </w:r>
      <w:r>
        <w:t xml:space="preserve">as they are </w:t>
      </w:r>
      <w:r w:rsidRPr="00157AF1">
        <w:t>friend</w:t>
      </w:r>
      <w:r>
        <w:t>s</w:t>
      </w:r>
      <w:r w:rsidRPr="00157AF1">
        <w:t>.</w:t>
      </w:r>
    </w:p>
    <w:p w14:paraId="65CCE4F0" w14:textId="77777777" w:rsidR="00157AF1" w:rsidRDefault="00157AF1" w:rsidP="002256A0">
      <w:pPr>
        <w:pStyle w:val="Text"/>
      </w:pPr>
      <w:r w:rsidRPr="00157AF1">
        <w:t xml:space="preserve">Could this be seen as anti-competitive </w:t>
      </w:r>
      <w:r>
        <w:t>behaviour</w:t>
      </w:r>
      <w:r w:rsidRPr="00157AF1">
        <w:t>?</w:t>
      </w:r>
    </w:p>
    <w:p w14:paraId="0077BEBB" w14:textId="77777777" w:rsidR="00157AF1" w:rsidRPr="00A7038C" w:rsidRDefault="00157AF1" w:rsidP="002256A0">
      <w:pPr>
        <w:pStyle w:val="BW-section-head"/>
      </w:pPr>
      <w:r w:rsidRPr="00A7038C">
        <w:t>PROMPT</w:t>
      </w:r>
    </w:p>
    <w:p w14:paraId="0CDCC2DC" w14:textId="77777777" w:rsidR="00157AF1" w:rsidRPr="00A7038C" w:rsidRDefault="00157AF1" w:rsidP="002256A0">
      <w:pPr>
        <w:pStyle w:val="Text"/>
      </w:pPr>
      <w:r w:rsidRPr="001F1388">
        <w:t xml:space="preserve">Select </w:t>
      </w:r>
      <w:r>
        <w:t>your answer</w:t>
      </w:r>
      <w:r w:rsidRPr="001F1388">
        <w:t>, then Confirm</w:t>
      </w:r>
      <w:r w:rsidRPr="00A7038C">
        <w:t>.</w:t>
      </w:r>
    </w:p>
    <w:p w14:paraId="0C2C2ADF" w14:textId="77777777" w:rsidR="00157AF1" w:rsidRPr="004D4544" w:rsidRDefault="00157AF1" w:rsidP="002256A0">
      <w:pPr>
        <w:pStyle w:val="BW-section-head"/>
      </w:pPr>
      <w:r w:rsidRPr="004D4544">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9"/>
        <w:gridCol w:w="7250"/>
        <w:gridCol w:w="1839"/>
      </w:tblGrid>
      <w:tr w:rsidR="00157AF1" w:rsidRPr="004D4544" w14:paraId="614A6211" w14:textId="77777777" w:rsidTr="00445780">
        <w:trPr>
          <w:trHeight w:val="70"/>
        </w:trPr>
        <w:tc>
          <w:tcPr>
            <w:tcW w:w="609" w:type="dxa"/>
            <w:shd w:val="clear" w:color="auto" w:fill="36424A"/>
          </w:tcPr>
          <w:p w14:paraId="15756DCA" w14:textId="77777777" w:rsidR="00157AF1" w:rsidRPr="004D4544" w:rsidRDefault="00157AF1" w:rsidP="00445780">
            <w:pPr>
              <w:jc w:val="center"/>
              <w:rPr>
                <w:b/>
                <w:color w:val="FFFFFF"/>
              </w:rPr>
            </w:pPr>
            <w:r w:rsidRPr="004D4544">
              <w:rPr>
                <w:b/>
                <w:color w:val="FFFFFF"/>
              </w:rPr>
              <w:t>1</w:t>
            </w:r>
          </w:p>
        </w:tc>
        <w:tc>
          <w:tcPr>
            <w:tcW w:w="7250" w:type="dxa"/>
          </w:tcPr>
          <w:p w14:paraId="5501A620" w14:textId="77777777" w:rsidR="00157AF1" w:rsidRPr="004D4544" w:rsidRDefault="00157AF1" w:rsidP="002256A0">
            <w:pPr>
              <w:pStyle w:val="Text"/>
            </w:pPr>
            <w:r>
              <w:t>Yes</w:t>
            </w:r>
          </w:p>
        </w:tc>
        <w:tc>
          <w:tcPr>
            <w:tcW w:w="1839" w:type="dxa"/>
            <w:shd w:val="clear" w:color="auto" w:fill="36424A"/>
          </w:tcPr>
          <w:p w14:paraId="3B4F039D" w14:textId="77777777" w:rsidR="00157AF1" w:rsidRPr="004D4544" w:rsidRDefault="00157AF1" w:rsidP="00445780">
            <w:pPr>
              <w:rPr>
                <w:b/>
                <w:color w:val="B1B94B"/>
              </w:rPr>
            </w:pPr>
            <w:r>
              <w:rPr>
                <w:b/>
                <w:color w:val="B1B94B"/>
              </w:rPr>
              <w:t>Correct</w:t>
            </w:r>
          </w:p>
        </w:tc>
      </w:tr>
      <w:tr w:rsidR="00157AF1" w:rsidRPr="004D4544" w14:paraId="678C3BEF" w14:textId="77777777" w:rsidTr="00445780">
        <w:tc>
          <w:tcPr>
            <w:tcW w:w="609" w:type="dxa"/>
            <w:shd w:val="clear" w:color="auto" w:fill="36424A"/>
          </w:tcPr>
          <w:p w14:paraId="7DA123AD" w14:textId="77777777" w:rsidR="00157AF1" w:rsidRPr="004D4544" w:rsidRDefault="00157AF1" w:rsidP="00445780">
            <w:pPr>
              <w:jc w:val="center"/>
              <w:rPr>
                <w:b/>
                <w:color w:val="FFFFFF"/>
              </w:rPr>
            </w:pPr>
            <w:r w:rsidRPr="004D4544">
              <w:rPr>
                <w:b/>
                <w:color w:val="FFFFFF"/>
              </w:rPr>
              <w:t>2</w:t>
            </w:r>
          </w:p>
        </w:tc>
        <w:tc>
          <w:tcPr>
            <w:tcW w:w="7250" w:type="dxa"/>
          </w:tcPr>
          <w:p w14:paraId="29E2AD91" w14:textId="77777777" w:rsidR="00157AF1" w:rsidRPr="004D4544" w:rsidRDefault="00157AF1" w:rsidP="002256A0">
            <w:pPr>
              <w:pStyle w:val="Text"/>
            </w:pPr>
            <w:r>
              <w:t>No</w:t>
            </w:r>
          </w:p>
        </w:tc>
        <w:tc>
          <w:tcPr>
            <w:tcW w:w="1839" w:type="dxa"/>
            <w:shd w:val="clear" w:color="auto" w:fill="36424A"/>
          </w:tcPr>
          <w:p w14:paraId="7829681E" w14:textId="77777777" w:rsidR="00157AF1" w:rsidRPr="004D4544" w:rsidRDefault="00157AF1" w:rsidP="00445780">
            <w:pPr>
              <w:rPr>
                <w:b/>
                <w:color w:val="B1B94B"/>
              </w:rPr>
            </w:pPr>
            <w:r>
              <w:rPr>
                <w:b/>
                <w:color w:val="B1B94B"/>
              </w:rPr>
              <w:t>Incorrect</w:t>
            </w:r>
          </w:p>
        </w:tc>
      </w:tr>
    </w:tbl>
    <w:p w14:paraId="09E4358A" w14:textId="77777777" w:rsidR="00157AF1" w:rsidRPr="004D4544" w:rsidRDefault="00157AF1" w:rsidP="002256A0">
      <w:pPr>
        <w:pStyle w:val="BW-section-head"/>
      </w:pPr>
      <w:r w:rsidRPr="004D4544">
        <w:t xml:space="preserve">CORRECT TEXT FEEDBACK </w:t>
      </w:r>
      <w:r w:rsidRPr="004D4544">
        <w:rPr>
          <w:color w:val="808080"/>
        </w:rPr>
        <w:t>(50 words max)</w:t>
      </w:r>
    </w:p>
    <w:p w14:paraId="12E6B053" w14:textId="77777777" w:rsidR="00157AF1" w:rsidRDefault="00157AF1" w:rsidP="002256A0">
      <w:pPr>
        <w:pStyle w:val="Text"/>
      </w:pPr>
      <w:r>
        <w:t>That's right!</w:t>
      </w:r>
    </w:p>
    <w:p w14:paraId="370714AE" w14:textId="77777777" w:rsidR="00157AF1" w:rsidRDefault="00157AF1" w:rsidP="002256A0">
      <w:pPr>
        <w:pStyle w:val="Text"/>
      </w:pPr>
      <w:r>
        <w:t>T</w:t>
      </w:r>
      <w:r w:rsidRPr="00926AFD">
        <w:t xml:space="preserve">his </w:t>
      </w:r>
      <w:r>
        <w:t xml:space="preserve">information </w:t>
      </w:r>
      <w:r w:rsidRPr="00157AF1">
        <w:t xml:space="preserve">is likely to give the retailer John works for a competitive </w:t>
      </w:r>
      <w:r w:rsidR="00087A4D">
        <w:t>advantage</w:t>
      </w:r>
      <w:r w:rsidR="002201BF">
        <w:t>,</w:t>
      </w:r>
      <w:r w:rsidR="00087A4D">
        <w:t xml:space="preserve"> so this would </w:t>
      </w:r>
      <w:r>
        <w:t>be seen as anti-competitive behaviour.</w:t>
      </w:r>
    </w:p>
    <w:p w14:paraId="25B1175A" w14:textId="77777777" w:rsidR="00157AF1" w:rsidRPr="004D4544" w:rsidRDefault="00701833" w:rsidP="002256A0">
      <w:pPr>
        <w:pStyle w:val="BW-section-head"/>
      </w:pPr>
      <w:r>
        <w:t>FAIL TEXT FEEDBACK</w:t>
      </w:r>
      <w:r w:rsidR="00157AF1" w:rsidRPr="004D4544">
        <w:t xml:space="preserve"> </w:t>
      </w:r>
      <w:r w:rsidR="00157AF1" w:rsidRPr="004D4544">
        <w:rPr>
          <w:color w:val="808080"/>
        </w:rPr>
        <w:t>(50 words max)</w:t>
      </w:r>
    </w:p>
    <w:p w14:paraId="15D99DC2" w14:textId="77777777" w:rsidR="00157AF1" w:rsidRPr="004D4544" w:rsidRDefault="00157AF1" w:rsidP="002256A0">
      <w:pPr>
        <w:pStyle w:val="Text"/>
      </w:pPr>
      <w:r>
        <w:t>Sorry, that's not right.</w:t>
      </w:r>
    </w:p>
    <w:p w14:paraId="5885C895" w14:textId="77777777" w:rsidR="00087A4D" w:rsidRDefault="00087A4D" w:rsidP="002256A0">
      <w:pPr>
        <w:pStyle w:val="Text"/>
      </w:pPr>
      <w:r>
        <w:t>T</w:t>
      </w:r>
      <w:r w:rsidRPr="00926AFD">
        <w:t xml:space="preserve">his </w:t>
      </w:r>
      <w:r>
        <w:t xml:space="preserve">information </w:t>
      </w:r>
      <w:r w:rsidRPr="00157AF1">
        <w:t xml:space="preserve">is likely to give the retailer John works for a competitive </w:t>
      </w:r>
      <w:r>
        <w:t>advantage</w:t>
      </w:r>
      <w:r w:rsidR="002201BF">
        <w:t>,</w:t>
      </w:r>
      <w:r>
        <w:t xml:space="preserve"> so this </w:t>
      </w:r>
      <w:r w:rsidR="008C0DA1">
        <w:t>would be</w:t>
      </w:r>
      <w:r>
        <w:t xml:space="preserve"> seen as anti-competitive behaviour.</w:t>
      </w:r>
    </w:p>
    <w:p w14:paraId="1F6CE34F" w14:textId="77777777" w:rsidR="00157AF1" w:rsidRPr="004D4544" w:rsidRDefault="00157AF1" w:rsidP="002256A0">
      <w:pPr>
        <w:pStyle w:val="Heading2"/>
      </w:pPr>
      <w:bookmarkStart w:id="83" w:name="_Toc473043524"/>
      <w:r w:rsidRPr="004D4544">
        <w:lastRenderedPageBreak/>
        <w:t xml:space="preserve">SCREEN </w:t>
      </w:r>
      <w:r>
        <w:rPr>
          <w:color w:val="FFFFFF"/>
        </w:rPr>
        <w:t>06_140</w:t>
      </w:r>
      <w:bookmarkEnd w:id="83"/>
    </w:p>
    <w:p w14:paraId="2F5905BF" w14:textId="77777777" w:rsidR="00157AF1" w:rsidRPr="004D4544" w:rsidRDefault="00157AF1" w:rsidP="002256A0">
      <w:pPr>
        <w:pStyle w:val="BW-screentype"/>
      </w:pPr>
      <w:r w:rsidRPr="004D4544">
        <w:t xml:space="preserve">SCREEN TYPE: Multiple choice question </w:t>
      </w:r>
    </w:p>
    <w:p w14:paraId="053E4522" w14:textId="77777777" w:rsidR="00157AF1" w:rsidRPr="00A7038C" w:rsidRDefault="00157AF1" w:rsidP="002256A0">
      <w:pPr>
        <w:pStyle w:val="BW-section-head"/>
      </w:pPr>
      <w:r w:rsidRPr="00A7038C">
        <w:t>DESCRIPTION</w:t>
      </w:r>
    </w:p>
    <w:p w14:paraId="40EEED89" w14:textId="77777777" w:rsidR="00157AF1" w:rsidRPr="00A7038C" w:rsidRDefault="00157AF1" w:rsidP="00BC2582">
      <w:r w:rsidRPr="00A7038C">
        <w:t>The learner answers a question by choosing an option or options from a list and receives different feedback for correct, incorrect and (optionally) partially correct answers.</w:t>
      </w:r>
    </w:p>
    <w:p w14:paraId="291B85D9" w14:textId="77777777" w:rsidR="00157AF1" w:rsidRPr="00C94716" w:rsidRDefault="00157AF1" w:rsidP="00BC2582">
      <w:r w:rsidRPr="00C94716">
        <w:t>Example layout:</w:t>
      </w:r>
    </w:p>
    <w:p w14:paraId="1FEAB0F2" w14:textId="77777777" w:rsidR="00157AF1" w:rsidRDefault="00B941ED" w:rsidP="00BC2582">
      <w:r>
        <w:rPr>
          <w:bdr w:val="single" w:sz="8" w:space="0" w:color="7F7F7F"/>
          <w:lang w:eastAsia="x-none"/>
        </w:rPr>
        <w:pict w14:anchorId="534F2C39">
          <v:shape id="_x0000_i1066" type="#_x0000_t75" style="width:235.15pt;height:148.55pt">
            <v:imagedata r:id="rId40" o:title="stw971_mcq_01_a"/>
          </v:shape>
        </w:pict>
      </w:r>
    </w:p>
    <w:p w14:paraId="099308F6" w14:textId="77777777" w:rsidR="00157AF1" w:rsidRPr="0098672F" w:rsidRDefault="00157AF1" w:rsidP="00BC2582">
      <w:r w:rsidRPr="0098672F">
        <w:t>Use stock image</w:t>
      </w:r>
    </w:p>
    <w:p w14:paraId="68CB7F0F" w14:textId="77777777" w:rsidR="00157AF1" w:rsidRDefault="00157AF1" w:rsidP="002256A0">
      <w:pPr>
        <w:pStyle w:val="BW-section-head"/>
      </w:pPr>
      <w:r>
        <w:t>SCREEN TITLE</w:t>
      </w:r>
    </w:p>
    <w:p w14:paraId="61D65D68" w14:textId="77777777" w:rsidR="00157AF1" w:rsidRDefault="00157AF1" w:rsidP="002256A0">
      <w:pPr>
        <w:pStyle w:val="Text"/>
      </w:pPr>
      <w:r>
        <w:t>What if…</w:t>
      </w:r>
    </w:p>
    <w:p w14:paraId="77CA3B64" w14:textId="77777777" w:rsidR="00157AF1" w:rsidRPr="004D4544" w:rsidRDefault="00157AF1" w:rsidP="002256A0">
      <w:pPr>
        <w:pStyle w:val="BW-section-head"/>
      </w:pPr>
      <w:r w:rsidRPr="004D4544">
        <w:t xml:space="preserve">QUESTION TEXT </w:t>
      </w:r>
      <w:r w:rsidRPr="004D4544">
        <w:rPr>
          <w:color w:val="808080"/>
        </w:rPr>
        <w:t>(30 words max)</w:t>
      </w:r>
    </w:p>
    <w:p w14:paraId="245558A7" w14:textId="77777777" w:rsidR="00157AF1" w:rsidRDefault="00157AF1" w:rsidP="002256A0">
      <w:pPr>
        <w:pStyle w:val="Text"/>
      </w:pPr>
      <w:r>
        <w:t xml:space="preserve">Let's say Mark, who works with the wholesaler, </w:t>
      </w:r>
      <w:r w:rsidRPr="00157AF1">
        <w:t>host</w:t>
      </w:r>
      <w:r>
        <w:t>s</w:t>
      </w:r>
      <w:r w:rsidRPr="00157AF1">
        <w:t xml:space="preserve"> a meeting each quarter where representatives from all </w:t>
      </w:r>
      <w:r>
        <w:t>r</w:t>
      </w:r>
      <w:r w:rsidRPr="00157AF1">
        <w:t xml:space="preserve">etailers </w:t>
      </w:r>
      <w:r w:rsidR="002201BF">
        <w:t>are invited to</w:t>
      </w:r>
      <w:r w:rsidRPr="00157AF1">
        <w:t xml:space="preserve"> meet and share best practice</w:t>
      </w:r>
      <w:r>
        <w:t>.</w:t>
      </w:r>
    </w:p>
    <w:p w14:paraId="7936B2BD" w14:textId="77777777" w:rsidR="00157AF1" w:rsidRDefault="00157AF1" w:rsidP="002256A0">
      <w:pPr>
        <w:pStyle w:val="Text"/>
      </w:pPr>
      <w:r w:rsidRPr="00157AF1">
        <w:t>Would this be anti-competitive?</w:t>
      </w:r>
    </w:p>
    <w:p w14:paraId="42740614" w14:textId="77777777" w:rsidR="00157AF1" w:rsidRPr="00A7038C" w:rsidRDefault="00157AF1" w:rsidP="002256A0">
      <w:pPr>
        <w:pStyle w:val="BW-section-head"/>
      </w:pPr>
      <w:r w:rsidRPr="00A7038C">
        <w:t>PROMPT</w:t>
      </w:r>
    </w:p>
    <w:p w14:paraId="781A0C32" w14:textId="77777777" w:rsidR="00157AF1" w:rsidRPr="00A7038C" w:rsidRDefault="00157AF1" w:rsidP="002256A0">
      <w:pPr>
        <w:pStyle w:val="Text"/>
      </w:pPr>
      <w:r w:rsidRPr="001F1388">
        <w:t xml:space="preserve">Select </w:t>
      </w:r>
      <w:r>
        <w:t>your answer</w:t>
      </w:r>
      <w:r w:rsidRPr="001F1388">
        <w:t>, then Confirm</w:t>
      </w:r>
      <w:r w:rsidRPr="00A7038C">
        <w:t>.</w:t>
      </w:r>
    </w:p>
    <w:p w14:paraId="1A52DFB0" w14:textId="77777777" w:rsidR="00157AF1" w:rsidRPr="004D4544" w:rsidRDefault="00157AF1" w:rsidP="002256A0">
      <w:pPr>
        <w:pStyle w:val="BW-section-head"/>
      </w:pPr>
      <w:r w:rsidRPr="004D4544">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9"/>
        <w:gridCol w:w="7250"/>
        <w:gridCol w:w="1839"/>
      </w:tblGrid>
      <w:tr w:rsidR="00157AF1" w:rsidRPr="004D4544" w14:paraId="1BCE82CA" w14:textId="77777777" w:rsidTr="00445780">
        <w:trPr>
          <w:trHeight w:val="70"/>
        </w:trPr>
        <w:tc>
          <w:tcPr>
            <w:tcW w:w="609" w:type="dxa"/>
            <w:shd w:val="clear" w:color="auto" w:fill="36424A"/>
          </w:tcPr>
          <w:p w14:paraId="785C30C9" w14:textId="77777777" w:rsidR="00157AF1" w:rsidRPr="004D4544" w:rsidRDefault="00157AF1" w:rsidP="00445780">
            <w:pPr>
              <w:jc w:val="center"/>
              <w:rPr>
                <w:b/>
                <w:color w:val="FFFFFF"/>
              </w:rPr>
            </w:pPr>
            <w:r w:rsidRPr="004D4544">
              <w:rPr>
                <w:b/>
                <w:color w:val="FFFFFF"/>
              </w:rPr>
              <w:t>1</w:t>
            </w:r>
          </w:p>
        </w:tc>
        <w:tc>
          <w:tcPr>
            <w:tcW w:w="7250" w:type="dxa"/>
          </w:tcPr>
          <w:p w14:paraId="03C884A9" w14:textId="77777777" w:rsidR="00157AF1" w:rsidRPr="004D4544" w:rsidRDefault="00157AF1" w:rsidP="002256A0">
            <w:pPr>
              <w:pStyle w:val="Text"/>
            </w:pPr>
            <w:r>
              <w:t>Yes</w:t>
            </w:r>
          </w:p>
        </w:tc>
        <w:tc>
          <w:tcPr>
            <w:tcW w:w="1839" w:type="dxa"/>
            <w:shd w:val="clear" w:color="auto" w:fill="36424A"/>
          </w:tcPr>
          <w:p w14:paraId="3E9601C4" w14:textId="77777777" w:rsidR="00157AF1" w:rsidRPr="004D4544" w:rsidRDefault="00157AF1" w:rsidP="00445780">
            <w:pPr>
              <w:rPr>
                <w:b/>
                <w:color w:val="B1B94B"/>
              </w:rPr>
            </w:pPr>
            <w:r>
              <w:rPr>
                <w:b/>
                <w:color w:val="B1B94B"/>
              </w:rPr>
              <w:t>Incorrect</w:t>
            </w:r>
          </w:p>
        </w:tc>
      </w:tr>
      <w:tr w:rsidR="00157AF1" w:rsidRPr="004D4544" w14:paraId="19C304D9" w14:textId="77777777" w:rsidTr="00445780">
        <w:tc>
          <w:tcPr>
            <w:tcW w:w="609" w:type="dxa"/>
            <w:shd w:val="clear" w:color="auto" w:fill="36424A"/>
          </w:tcPr>
          <w:p w14:paraId="5C7C36E7" w14:textId="77777777" w:rsidR="00157AF1" w:rsidRPr="004D4544" w:rsidRDefault="00157AF1" w:rsidP="00445780">
            <w:pPr>
              <w:jc w:val="center"/>
              <w:rPr>
                <w:b/>
                <w:color w:val="FFFFFF"/>
              </w:rPr>
            </w:pPr>
            <w:r w:rsidRPr="004D4544">
              <w:rPr>
                <w:b/>
                <w:color w:val="FFFFFF"/>
              </w:rPr>
              <w:t>2</w:t>
            </w:r>
          </w:p>
        </w:tc>
        <w:tc>
          <w:tcPr>
            <w:tcW w:w="7250" w:type="dxa"/>
          </w:tcPr>
          <w:p w14:paraId="24532C9D" w14:textId="77777777" w:rsidR="00157AF1" w:rsidRPr="004D4544" w:rsidRDefault="00157AF1" w:rsidP="002256A0">
            <w:pPr>
              <w:pStyle w:val="Text"/>
            </w:pPr>
            <w:r>
              <w:t>No</w:t>
            </w:r>
          </w:p>
        </w:tc>
        <w:tc>
          <w:tcPr>
            <w:tcW w:w="1839" w:type="dxa"/>
            <w:shd w:val="clear" w:color="auto" w:fill="36424A"/>
          </w:tcPr>
          <w:p w14:paraId="25E33DB5" w14:textId="77777777" w:rsidR="00157AF1" w:rsidRPr="004D4544" w:rsidRDefault="00157AF1" w:rsidP="00445780">
            <w:pPr>
              <w:rPr>
                <w:b/>
                <w:color w:val="B1B94B"/>
              </w:rPr>
            </w:pPr>
            <w:r>
              <w:rPr>
                <w:b/>
                <w:color w:val="B1B94B"/>
              </w:rPr>
              <w:t>Correct</w:t>
            </w:r>
          </w:p>
        </w:tc>
      </w:tr>
    </w:tbl>
    <w:p w14:paraId="699DC63B" w14:textId="77777777" w:rsidR="00157AF1" w:rsidRPr="004D4544" w:rsidRDefault="00157AF1" w:rsidP="002256A0">
      <w:pPr>
        <w:pStyle w:val="BW-section-head"/>
      </w:pPr>
      <w:r w:rsidRPr="004D4544">
        <w:t xml:space="preserve">CORRECT TEXT FEEDBACK </w:t>
      </w:r>
      <w:r w:rsidRPr="004D4544">
        <w:rPr>
          <w:color w:val="808080"/>
        </w:rPr>
        <w:t>(50 words max)</w:t>
      </w:r>
    </w:p>
    <w:p w14:paraId="64CAB79F" w14:textId="77777777" w:rsidR="00157AF1" w:rsidRDefault="00157AF1" w:rsidP="002256A0">
      <w:pPr>
        <w:pStyle w:val="Text"/>
      </w:pPr>
      <w:r>
        <w:t>That's right!</w:t>
      </w:r>
    </w:p>
    <w:p w14:paraId="4FF34812" w14:textId="77777777" w:rsidR="00C9286F" w:rsidRDefault="00157AF1" w:rsidP="002256A0">
      <w:pPr>
        <w:pStyle w:val="Text"/>
      </w:pPr>
      <w:r>
        <w:t xml:space="preserve">Mark is </w:t>
      </w:r>
      <w:r w:rsidRPr="00157AF1">
        <w:t>treating all retailers in the same way and no commercially sensitive information is being shared</w:t>
      </w:r>
      <w:r w:rsidR="00087A4D">
        <w:t>, so</w:t>
      </w:r>
      <w:r w:rsidR="009F6A12">
        <w:t xml:space="preserve"> </w:t>
      </w:r>
      <w:r>
        <w:t>this is not anti-competitive.</w:t>
      </w:r>
    </w:p>
    <w:p w14:paraId="4320B74D" w14:textId="77777777" w:rsidR="00157AF1" w:rsidRDefault="00C9286F" w:rsidP="002256A0">
      <w:pPr>
        <w:pStyle w:val="Text"/>
      </w:pPr>
      <w:r>
        <w:t>The w</w:t>
      </w:r>
      <w:r w:rsidRPr="00C9286F">
        <w:t>holesaler should also be careful that they are not involved in meetings where the retailers are themselves exchanging sensitive information.</w:t>
      </w:r>
    </w:p>
    <w:p w14:paraId="5924D9DD" w14:textId="77777777" w:rsidR="00157AF1" w:rsidRDefault="00157AF1" w:rsidP="005B56D0">
      <w:pPr>
        <w:pStyle w:val="BW-section-head"/>
      </w:pPr>
      <w:r>
        <w:t>END OF TOPIC PROMPT</w:t>
      </w:r>
    </w:p>
    <w:p w14:paraId="75C6EBC4" w14:textId="77777777" w:rsidR="00157AF1" w:rsidRDefault="00157AF1" w:rsidP="002256A0">
      <w:pPr>
        <w:pStyle w:val="Text"/>
      </w:pPr>
      <w:r>
        <w:t>You have now completed this topic. Go to the menu and select another topic.</w:t>
      </w:r>
    </w:p>
    <w:p w14:paraId="6B4FC166" w14:textId="77777777" w:rsidR="00157AF1" w:rsidRPr="004D4544" w:rsidRDefault="00701833" w:rsidP="002256A0">
      <w:pPr>
        <w:pStyle w:val="BW-section-head"/>
      </w:pPr>
      <w:r>
        <w:t>FAIL TEXT FEEDBACK</w:t>
      </w:r>
      <w:r w:rsidR="00157AF1" w:rsidRPr="004D4544">
        <w:t xml:space="preserve"> </w:t>
      </w:r>
      <w:r w:rsidR="00157AF1" w:rsidRPr="004D4544">
        <w:rPr>
          <w:color w:val="808080"/>
        </w:rPr>
        <w:t>(50 words max)</w:t>
      </w:r>
    </w:p>
    <w:p w14:paraId="6DBB685A" w14:textId="77777777" w:rsidR="00157AF1" w:rsidRPr="004D4544" w:rsidRDefault="00157AF1" w:rsidP="002256A0">
      <w:pPr>
        <w:pStyle w:val="Text"/>
      </w:pPr>
      <w:r>
        <w:t>Sorry, that's not right.</w:t>
      </w:r>
    </w:p>
    <w:p w14:paraId="499F401A" w14:textId="77777777" w:rsidR="00087A4D" w:rsidRDefault="00087A4D" w:rsidP="002256A0">
      <w:pPr>
        <w:pStyle w:val="Text"/>
      </w:pPr>
      <w:r>
        <w:t xml:space="preserve">Mark is </w:t>
      </w:r>
      <w:r w:rsidRPr="00157AF1">
        <w:t>treating all retailers in the same way and no commercially sensitive information is being shared</w:t>
      </w:r>
      <w:r>
        <w:t>, so this is not anti-competitive.</w:t>
      </w:r>
    </w:p>
    <w:p w14:paraId="7D6B0593" w14:textId="77777777" w:rsidR="00C9286F" w:rsidRDefault="00C9286F" w:rsidP="002256A0">
      <w:pPr>
        <w:pStyle w:val="Text"/>
      </w:pPr>
      <w:r>
        <w:t>The w</w:t>
      </w:r>
      <w:r w:rsidRPr="00C9286F">
        <w:t>holesaler should also be careful that they are not involved in meetings where the retailers are themselves exchanging sensitive information.</w:t>
      </w:r>
    </w:p>
    <w:p w14:paraId="0DC1DA55" w14:textId="77777777" w:rsidR="00157AF1" w:rsidRDefault="00157AF1" w:rsidP="005B56D0">
      <w:pPr>
        <w:pStyle w:val="BW-section-head"/>
      </w:pPr>
      <w:r>
        <w:t>END OF TOPIC PROMPT</w:t>
      </w:r>
    </w:p>
    <w:p w14:paraId="60E1A127" w14:textId="77777777" w:rsidR="00157AF1" w:rsidRPr="004D4544" w:rsidRDefault="00157AF1" w:rsidP="002256A0">
      <w:pPr>
        <w:pStyle w:val="Text"/>
      </w:pPr>
      <w:r>
        <w:t>You have now completed this topic. Go to the menu and select another topic.</w:t>
      </w:r>
    </w:p>
    <w:p w14:paraId="4AF050CD" w14:textId="77777777" w:rsidR="009C0773" w:rsidRPr="002256A0" w:rsidRDefault="009C0773" w:rsidP="009C0773">
      <w:pPr>
        <w:pStyle w:val="Heading1"/>
        <w:rPr>
          <w:lang w:val="en-GB"/>
        </w:rPr>
      </w:pPr>
      <w:bookmarkStart w:id="84" w:name="_Toc465760152"/>
      <w:bookmarkStart w:id="85" w:name="_Toc473043525"/>
      <w:r>
        <w:lastRenderedPageBreak/>
        <w:t xml:space="preserve">Topic 7: </w:t>
      </w:r>
      <w:bookmarkEnd w:id="84"/>
      <w:r w:rsidR="007C03E1">
        <w:t>Powers of investigators</w:t>
      </w:r>
      <w:bookmarkEnd w:id="85"/>
    </w:p>
    <w:p w14:paraId="00589714" w14:textId="77777777" w:rsidR="007C03E1" w:rsidRPr="004D4544" w:rsidRDefault="007C03E1" w:rsidP="0039653B">
      <w:pPr>
        <w:pStyle w:val="Heading2"/>
        <w:pageBreakBefore w:val="0"/>
      </w:pPr>
      <w:bookmarkStart w:id="86" w:name="_Toc473043526"/>
      <w:r w:rsidRPr="004D4544">
        <w:t xml:space="preserve">SCREEN </w:t>
      </w:r>
      <w:r>
        <w:rPr>
          <w:color w:val="FFFFFF"/>
        </w:rPr>
        <w:t>07_100</w:t>
      </w:r>
      <w:bookmarkEnd w:id="86"/>
    </w:p>
    <w:p w14:paraId="61A87C22" w14:textId="77777777" w:rsidR="007C03E1" w:rsidRPr="004D4544" w:rsidRDefault="007C03E1" w:rsidP="002256A0">
      <w:pPr>
        <w:pStyle w:val="BW-screentype"/>
      </w:pPr>
      <w:r w:rsidRPr="004D4544">
        <w:t xml:space="preserve">SCREEN TYPE: </w:t>
      </w:r>
      <w:r w:rsidR="00D96172">
        <w:rPr>
          <w:lang w:val="en-GB"/>
        </w:rPr>
        <w:t>Text</w:t>
      </w:r>
      <w:r w:rsidR="00D96172" w:rsidRPr="004D4544">
        <w:t xml:space="preserve"> </w:t>
      </w:r>
      <w:r w:rsidRPr="004D4544">
        <w:t>reveal</w:t>
      </w:r>
    </w:p>
    <w:p w14:paraId="17AF0217" w14:textId="77777777" w:rsidR="007C03E1" w:rsidRPr="004D4544" w:rsidRDefault="007C03E1" w:rsidP="002256A0">
      <w:pPr>
        <w:pStyle w:val="BW-section-head"/>
      </w:pPr>
      <w:r w:rsidRPr="004D4544">
        <w:t>DESCRIPTION</w:t>
      </w:r>
    </w:p>
    <w:p w14:paraId="2FEFF723" w14:textId="77777777" w:rsidR="007C03E1" w:rsidRDefault="007C03E1" w:rsidP="00BC2582">
      <w:pPr>
        <w:rPr>
          <w:noProof/>
          <w:lang w:eastAsia="en-GB"/>
        </w:rPr>
      </w:pPr>
      <w:r>
        <w:rPr>
          <w:noProof/>
          <w:lang w:eastAsia="en-GB"/>
        </w:rPr>
        <w:t xml:space="preserve">Select each </w:t>
      </w:r>
      <w:r w:rsidR="009F6A12">
        <w:rPr>
          <w:noProof/>
          <w:lang w:eastAsia="en-GB"/>
        </w:rPr>
        <w:t>icon</w:t>
      </w:r>
      <w:r>
        <w:rPr>
          <w:noProof/>
          <w:lang w:eastAsia="en-GB"/>
        </w:rPr>
        <w:t xml:space="preserve"> to reveal explanation text (mock-up below).</w:t>
      </w:r>
    </w:p>
    <w:p w14:paraId="23E8B7D5" w14:textId="77777777" w:rsidR="007C03E1" w:rsidRPr="004D4544" w:rsidRDefault="00B941ED" w:rsidP="00BC2582">
      <w:pPr>
        <w:rPr>
          <w:szCs w:val="20"/>
        </w:rPr>
      </w:pPr>
      <w:r>
        <w:rPr>
          <w:noProof/>
        </w:rPr>
        <w:pict w14:anchorId="1F6059F4">
          <v:shape id="_x0000_i1067" type="#_x0000_t75" style="width:235.15pt;height:148.55pt">
            <v:imagedata r:id="rId22" o:title="stw971_grt_01_a"/>
          </v:shape>
        </w:pict>
      </w:r>
    </w:p>
    <w:p w14:paraId="31E1301C" w14:textId="77777777" w:rsidR="007C03E1" w:rsidRDefault="007C03E1" w:rsidP="00BC2582">
      <w:r>
        <w:t>Use text labels instead of icons.</w:t>
      </w:r>
    </w:p>
    <w:p w14:paraId="26FF71D3" w14:textId="77777777" w:rsidR="007C03E1" w:rsidRDefault="007C03E1" w:rsidP="002256A0">
      <w:pPr>
        <w:pStyle w:val="BW-section-head"/>
      </w:pPr>
      <w:r>
        <w:t>SCREEN TITLE</w:t>
      </w:r>
    </w:p>
    <w:p w14:paraId="30BE625A" w14:textId="77777777" w:rsidR="007C03E1" w:rsidRDefault="007C03E1" w:rsidP="002256A0">
      <w:pPr>
        <w:pStyle w:val="Text"/>
        <w:rPr>
          <w:b/>
          <w:color w:val="595959"/>
          <w:u w:val="single"/>
        </w:rPr>
      </w:pPr>
      <w:r>
        <w:t>Different powers</w:t>
      </w:r>
    </w:p>
    <w:p w14:paraId="12CFE11A" w14:textId="3B4F74FC" w:rsidR="007C03E1" w:rsidRDefault="007325CE" w:rsidP="002256A0">
      <w:pPr>
        <w:pStyle w:val="BW-section-head"/>
      </w:pPr>
      <w:del w:id="87" w:author="Adam Boothroyd" w:date="2017-01-27T17:10:00Z">
        <w:r w:rsidDel="00B941ED">
          <w:delText>REVEAL</w:delText>
        </w:r>
      </w:del>
      <w:ins w:id="88" w:author="Adam Boothroyd" w:date="2017-01-27T17:10:00Z">
        <w:r w:rsidR="00B941ED">
          <w:t>REVEAL HEADING</w:t>
        </w:r>
      </w:ins>
      <w:r w:rsidR="007C03E1">
        <w:t xml:space="preserve"> 1</w:t>
      </w:r>
    </w:p>
    <w:p w14:paraId="4BFB6415" w14:textId="77777777" w:rsidR="007C03E1" w:rsidRDefault="007C03E1" w:rsidP="002256A0">
      <w:pPr>
        <w:pStyle w:val="Text"/>
      </w:pPr>
      <w:r w:rsidRPr="007C03E1">
        <w:t>Information requests</w:t>
      </w:r>
    </w:p>
    <w:p w14:paraId="063B57F8" w14:textId="5D29A223" w:rsidR="007C03E1" w:rsidRDefault="007325CE" w:rsidP="002256A0">
      <w:pPr>
        <w:pStyle w:val="BW-section-head"/>
      </w:pPr>
      <w:del w:id="89" w:author="Adam Boothroyd" w:date="2017-01-27T17:10:00Z">
        <w:r w:rsidDel="00B941ED">
          <w:delText>REVEAL</w:delText>
        </w:r>
      </w:del>
      <w:ins w:id="90" w:author="Adam Boothroyd" w:date="2017-01-27T17:10:00Z">
        <w:r w:rsidR="00B941ED">
          <w:t>REVEAL HEADING</w:t>
        </w:r>
      </w:ins>
      <w:r w:rsidR="007C03E1">
        <w:t xml:space="preserve"> 2</w:t>
      </w:r>
    </w:p>
    <w:p w14:paraId="2DAA6C82" w14:textId="77777777" w:rsidR="007C03E1" w:rsidRDefault="007C03E1" w:rsidP="002256A0">
      <w:pPr>
        <w:pStyle w:val="Text"/>
      </w:pPr>
      <w:r>
        <w:t>Dawn raids</w:t>
      </w:r>
    </w:p>
    <w:p w14:paraId="7E117F87" w14:textId="2DA27CFE" w:rsidR="007C03E1" w:rsidRDefault="007325CE" w:rsidP="002256A0">
      <w:pPr>
        <w:pStyle w:val="BW-section-head"/>
      </w:pPr>
      <w:del w:id="91" w:author="Adam Boothroyd" w:date="2017-01-27T17:10:00Z">
        <w:r w:rsidDel="00B941ED">
          <w:delText>REVEAL</w:delText>
        </w:r>
      </w:del>
      <w:ins w:id="92" w:author="Adam Boothroyd" w:date="2017-01-27T17:10:00Z">
        <w:r w:rsidR="00B941ED">
          <w:t>REVEAL HEADING</w:t>
        </w:r>
      </w:ins>
      <w:r w:rsidR="007C03E1">
        <w:t xml:space="preserve"> 3</w:t>
      </w:r>
    </w:p>
    <w:p w14:paraId="0056691D" w14:textId="77777777" w:rsidR="007C03E1" w:rsidRDefault="007C03E1" w:rsidP="002256A0">
      <w:pPr>
        <w:pStyle w:val="Text"/>
      </w:pPr>
      <w:r>
        <w:t>Cartels</w:t>
      </w:r>
    </w:p>
    <w:p w14:paraId="0E0B35CF" w14:textId="77777777" w:rsidR="007C03E1" w:rsidRDefault="007C03E1" w:rsidP="002256A0">
      <w:pPr>
        <w:pStyle w:val="BW-section-head"/>
        <w:rPr>
          <w:color w:val="808080"/>
        </w:rPr>
      </w:pPr>
      <w:r w:rsidRPr="004D4544">
        <w:t xml:space="preserve">OPENING TEXT </w:t>
      </w:r>
      <w:r>
        <w:rPr>
          <w:color w:val="808080"/>
        </w:rPr>
        <w:t>(30 words max)</w:t>
      </w:r>
    </w:p>
    <w:p w14:paraId="5F1C097C" w14:textId="77777777" w:rsidR="007C03E1" w:rsidRDefault="00D67210" w:rsidP="002256A0">
      <w:pPr>
        <w:pStyle w:val="Text"/>
      </w:pPr>
      <w:r w:rsidRPr="00D67210">
        <w:t>Competition Authorities have extensive investigative powers. These can be used against companies and</w:t>
      </w:r>
      <w:r w:rsidR="00FB710B">
        <w:t>,</w:t>
      </w:r>
      <w:r w:rsidRPr="00D67210">
        <w:t xml:space="preserve"> in some cases</w:t>
      </w:r>
      <w:r w:rsidR="00FB710B">
        <w:t>,</w:t>
      </w:r>
      <w:r w:rsidRPr="00D67210">
        <w:t xml:space="preserve"> individual employees or directors.</w:t>
      </w:r>
    </w:p>
    <w:p w14:paraId="51A4C699" w14:textId="77777777" w:rsidR="007C03E1" w:rsidRPr="0087307E" w:rsidRDefault="007C03E1" w:rsidP="002256A0">
      <w:pPr>
        <w:pStyle w:val="BW-section-head"/>
      </w:pPr>
      <w:r w:rsidRPr="0087307E">
        <w:t>PROMPT</w:t>
      </w:r>
    </w:p>
    <w:p w14:paraId="3963C4DB" w14:textId="77777777" w:rsidR="007C03E1" w:rsidRPr="004D4544" w:rsidRDefault="007C03E1" w:rsidP="002256A0">
      <w:pPr>
        <w:pStyle w:val="Text"/>
      </w:pPr>
      <w:r w:rsidRPr="0087307E">
        <w:t xml:space="preserve">Select </w:t>
      </w:r>
      <w:r>
        <w:t xml:space="preserve">each </w:t>
      </w:r>
      <w:r w:rsidR="00D67210">
        <w:t>heading</w:t>
      </w:r>
      <w:r w:rsidRPr="0087307E">
        <w:t xml:space="preserve"> to find out </w:t>
      </w:r>
      <w:r>
        <w:t>more.</w:t>
      </w:r>
    </w:p>
    <w:p w14:paraId="4383E744" w14:textId="77777777" w:rsidR="007C03E1" w:rsidRPr="004D4544" w:rsidRDefault="007C03E1" w:rsidP="002256A0">
      <w:pPr>
        <w:pStyle w:val="BW-section-head"/>
      </w:pPr>
      <w:r w:rsidRPr="004D4544">
        <w:t xml:space="preserve">TEXT FOR </w:t>
      </w:r>
      <w:r w:rsidR="007325CE">
        <w:t>REVEAL</w:t>
      </w:r>
      <w:r w:rsidRPr="004D4544">
        <w:t xml:space="preserve"> 1 </w:t>
      </w:r>
      <w:r w:rsidRPr="004D4544">
        <w:rPr>
          <w:color w:val="808080"/>
        </w:rPr>
        <w:t>(50 words max)</w:t>
      </w:r>
    </w:p>
    <w:p w14:paraId="364BF026" w14:textId="77777777" w:rsidR="00D67210" w:rsidRDefault="00D67210" w:rsidP="002256A0">
      <w:pPr>
        <w:pStyle w:val="Text"/>
      </w:pPr>
      <w:r w:rsidRPr="00D67210">
        <w:t xml:space="preserve">The CMA or </w:t>
      </w:r>
      <w:r w:rsidR="00A453AF">
        <w:t>OFWAT</w:t>
      </w:r>
      <w:r w:rsidRPr="00D67210">
        <w:t xml:space="preserve"> can request information from a company in order to assist with a competition investigation. </w:t>
      </w:r>
    </w:p>
    <w:p w14:paraId="1A48B07B" w14:textId="77777777" w:rsidR="00D67210" w:rsidRDefault="00D67210" w:rsidP="002256A0">
      <w:pPr>
        <w:pStyle w:val="Text"/>
      </w:pPr>
      <w:r w:rsidRPr="00D67210">
        <w:t>Any request for information must be relevant, but can include document requests for e-mails, letters, minutes from meetings, diaries</w:t>
      </w:r>
      <w:r w:rsidR="00FB710B">
        <w:t>,</w:t>
      </w:r>
      <w:r w:rsidRPr="00D67210">
        <w:t xml:space="preserve"> and any other information kept electronically or in hard copy. </w:t>
      </w:r>
    </w:p>
    <w:p w14:paraId="71A72DE1" w14:textId="77777777" w:rsidR="007C03E1" w:rsidRDefault="00D67210" w:rsidP="002256A0">
      <w:pPr>
        <w:pStyle w:val="Text"/>
      </w:pPr>
      <w:r w:rsidRPr="00D67210">
        <w:t>It is important to comply with such requests. Line managers, as well as the legal team, must be informed immediately on receipt.</w:t>
      </w:r>
    </w:p>
    <w:p w14:paraId="359810B7" w14:textId="77777777" w:rsidR="007C03E1" w:rsidRPr="004D4544" w:rsidRDefault="007C03E1" w:rsidP="002256A0">
      <w:pPr>
        <w:pStyle w:val="BW-section-head"/>
      </w:pPr>
      <w:r w:rsidRPr="004D4544">
        <w:t xml:space="preserve">TEXT FOR </w:t>
      </w:r>
      <w:r w:rsidR="007325CE">
        <w:t>REVEAL</w:t>
      </w:r>
      <w:r w:rsidRPr="004D4544">
        <w:t xml:space="preserve"> </w:t>
      </w:r>
      <w:r>
        <w:t>2</w:t>
      </w:r>
      <w:r w:rsidRPr="004D4544">
        <w:t xml:space="preserve"> </w:t>
      </w:r>
      <w:r w:rsidRPr="004D4544">
        <w:rPr>
          <w:color w:val="808080"/>
        </w:rPr>
        <w:t>(50 words max)</w:t>
      </w:r>
    </w:p>
    <w:p w14:paraId="25C61F9D" w14:textId="77777777" w:rsidR="00D67210" w:rsidRDefault="00D67210" w:rsidP="002256A0">
      <w:pPr>
        <w:pStyle w:val="Text"/>
      </w:pPr>
      <w:r w:rsidRPr="00D67210">
        <w:t xml:space="preserve">The CMA or </w:t>
      </w:r>
      <w:r w:rsidR="00A453AF">
        <w:t>OFWAT</w:t>
      </w:r>
      <w:r w:rsidRPr="00D67210">
        <w:t xml:space="preserve"> may turn up at a </w:t>
      </w:r>
      <w:r w:rsidR="00A06940" w:rsidRPr="00D67210">
        <w:t>company</w:t>
      </w:r>
      <w:r w:rsidR="00A06940">
        <w:t>'</w:t>
      </w:r>
      <w:r w:rsidR="00A06940" w:rsidRPr="00D67210">
        <w:t xml:space="preserve">s </w:t>
      </w:r>
      <w:r w:rsidRPr="00D67210">
        <w:t xml:space="preserve">premises unannounced, enter and search for documents as part of their investigation. This is known as a </w:t>
      </w:r>
      <w:r w:rsidR="00A06940">
        <w:t>'</w:t>
      </w:r>
      <w:r w:rsidRPr="00D67210">
        <w:t xml:space="preserve">dawn </w:t>
      </w:r>
      <w:r w:rsidR="00A06940" w:rsidRPr="00D67210">
        <w:t>raid</w:t>
      </w:r>
      <w:r w:rsidR="00A06940">
        <w:t>'</w:t>
      </w:r>
      <w:r w:rsidRPr="00D67210">
        <w:t>.</w:t>
      </w:r>
    </w:p>
    <w:p w14:paraId="3CB7896D" w14:textId="77777777" w:rsidR="007C03E1" w:rsidRDefault="00087A4D" w:rsidP="002256A0">
      <w:pPr>
        <w:pStyle w:val="Text"/>
      </w:pPr>
      <w:r>
        <w:t>If this happens,</w:t>
      </w:r>
      <w:r w:rsidR="00D67210" w:rsidRPr="00D67210">
        <w:t xml:space="preserve"> it is important that we co-operate fully, as obstructing officers from carrying out their investigations is an offence. Severn Trent </w:t>
      </w:r>
      <w:r w:rsidR="00D67210">
        <w:t xml:space="preserve">Water </w:t>
      </w:r>
      <w:r w:rsidR="00D67210" w:rsidRPr="00D67210">
        <w:t xml:space="preserve">has a </w:t>
      </w:r>
      <w:r w:rsidR="00A06940">
        <w:t>'</w:t>
      </w:r>
      <w:r w:rsidR="00D67210" w:rsidRPr="00D67210">
        <w:t xml:space="preserve">Dawn Raid </w:t>
      </w:r>
      <w:r w:rsidR="00A06940" w:rsidRPr="00D67210">
        <w:t>Manual</w:t>
      </w:r>
      <w:r w:rsidR="00A06940">
        <w:t>'</w:t>
      </w:r>
      <w:r w:rsidR="00A06940" w:rsidRPr="00D67210">
        <w:t xml:space="preserve"> </w:t>
      </w:r>
      <w:r w:rsidR="00D67210" w:rsidRPr="00D67210">
        <w:t>which is available on the information hub and should be reviewed.</w:t>
      </w:r>
    </w:p>
    <w:p w14:paraId="681FE7B2" w14:textId="77777777" w:rsidR="00AD1DB4" w:rsidRDefault="00A453AF" w:rsidP="002256A0">
      <w:pPr>
        <w:pStyle w:val="Text"/>
      </w:pPr>
      <w:r>
        <w:t>D</w:t>
      </w:r>
      <w:r w:rsidR="00AD1DB4" w:rsidRPr="00AD1DB4">
        <w:t xml:space="preserve">awn raids may </w:t>
      </w:r>
      <w:r>
        <w:t xml:space="preserve">also </w:t>
      </w:r>
      <w:r w:rsidR="00AD1DB4" w:rsidRPr="00AD1DB4">
        <w:t>be p</w:t>
      </w:r>
      <w:r>
        <w:t xml:space="preserve">art of a criminal investigation. In such instances, </w:t>
      </w:r>
      <w:r w:rsidR="00AD1DB4" w:rsidRPr="00AD1DB4">
        <w:t xml:space="preserve">inspectors </w:t>
      </w:r>
      <w:r>
        <w:t xml:space="preserve">are </w:t>
      </w:r>
      <w:r w:rsidR="00AD1DB4" w:rsidRPr="00AD1DB4">
        <w:t>more likely</w:t>
      </w:r>
      <w:r>
        <w:t xml:space="preserve"> </w:t>
      </w:r>
      <w:r w:rsidR="00AD1DB4" w:rsidRPr="00AD1DB4">
        <w:t>to have a warrant to exercise additional powers</w:t>
      </w:r>
      <w:r>
        <w:t>,</w:t>
      </w:r>
      <w:r w:rsidR="00AD1DB4" w:rsidRPr="00AD1DB4">
        <w:t xml:space="preserve"> such as powers to search domestic premises (i.e. </w:t>
      </w:r>
      <w:r w:rsidR="00A06940" w:rsidRPr="00AD1DB4">
        <w:t>employees</w:t>
      </w:r>
      <w:r w:rsidR="00A06940">
        <w:t>'</w:t>
      </w:r>
      <w:r w:rsidR="00A06940" w:rsidRPr="00AD1DB4">
        <w:t xml:space="preserve"> </w:t>
      </w:r>
      <w:r w:rsidR="00AD1DB4" w:rsidRPr="00AD1DB4">
        <w:t>houses) and vehicles</w:t>
      </w:r>
      <w:r w:rsidR="0000176C">
        <w:t>.</w:t>
      </w:r>
    </w:p>
    <w:p w14:paraId="2B089459" w14:textId="77777777" w:rsidR="00BF32A3" w:rsidRDefault="007C03E1" w:rsidP="002256A0">
      <w:pPr>
        <w:pStyle w:val="BW-section-head"/>
        <w:rPr>
          <w:rFonts w:eastAsia="+mn-ea"/>
        </w:rPr>
      </w:pPr>
      <w:r w:rsidRPr="004D4544">
        <w:lastRenderedPageBreak/>
        <w:t xml:space="preserve">TEXT FOR </w:t>
      </w:r>
      <w:r w:rsidR="007325CE">
        <w:t>REVEAL</w:t>
      </w:r>
      <w:r w:rsidRPr="004D4544">
        <w:t xml:space="preserve"> </w:t>
      </w:r>
      <w:r>
        <w:t>3</w:t>
      </w:r>
      <w:r w:rsidRPr="004D4544">
        <w:t xml:space="preserve"> </w:t>
      </w:r>
      <w:r w:rsidRPr="004D4544">
        <w:rPr>
          <w:color w:val="808080"/>
        </w:rPr>
        <w:t>(50 words max)</w:t>
      </w:r>
    </w:p>
    <w:p w14:paraId="032FD767" w14:textId="77777777" w:rsidR="00A453AF" w:rsidRDefault="00A453AF" w:rsidP="002256A0">
      <w:pPr>
        <w:pStyle w:val="Text"/>
        <w:rPr>
          <w:rFonts w:eastAsia="+mn-ea"/>
        </w:rPr>
      </w:pPr>
      <w:r w:rsidRPr="00A453AF">
        <w:rPr>
          <w:rFonts w:eastAsia="+mn-ea"/>
        </w:rPr>
        <w:t>Section 188 of the Enterprise Act 2002 sets out that it is a criminal offence for two or more competing companies to agree, directly or indirectly</w:t>
      </w:r>
      <w:r w:rsidR="00CB63A6">
        <w:rPr>
          <w:rFonts w:eastAsia="+mn-ea"/>
        </w:rPr>
        <w:t>,</w:t>
      </w:r>
      <w:r w:rsidRPr="00A453AF">
        <w:rPr>
          <w:rFonts w:eastAsia="+mn-ea"/>
        </w:rPr>
        <w:t xml:space="preserve"> to fix prices, </w:t>
      </w:r>
      <w:r w:rsidR="00CB63A6">
        <w:rPr>
          <w:rFonts w:eastAsia="+mn-ea"/>
        </w:rPr>
        <w:t xml:space="preserve">to </w:t>
      </w:r>
      <w:r w:rsidRPr="00A453AF">
        <w:rPr>
          <w:rFonts w:eastAsia="+mn-ea"/>
        </w:rPr>
        <w:t xml:space="preserve">restrict supply or production, </w:t>
      </w:r>
      <w:r w:rsidR="00CB63A6">
        <w:rPr>
          <w:rFonts w:eastAsia="+mn-ea"/>
        </w:rPr>
        <w:t xml:space="preserve">or to </w:t>
      </w:r>
      <w:r w:rsidRPr="00A453AF">
        <w:rPr>
          <w:rFonts w:eastAsia="+mn-ea"/>
        </w:rPr>
        <w:t xml:space="preserve">enter into bid-rigging or market-sharing arrangements. </w:t>
      </w:r>
    </w:p>
    <w:p w14:paraId="5D673F51" w14:textId="77777777" w:rsidR="007C03E1" w:rsidRDefault="008F2E3F" w:rsidP="002256A0">
      <w:pPr>
        <w:pStyle w:val="Text"/>
      </w:pPr>
      <w:r>
        <w:rPr>
          <w:rFonts w:eastAsia="+mn-ea"/>
        </w:rPr>
        <w:t>The CMA has the power to bring a criminal prosecution for cartel offences</w:t>
      </w:r>
      <w:r w:rsidR="00584E3B">
        <w:rPr>
          <w:rFonts w:eastAsia="+mn-ea"/>
        </w:rPr>
        <w:t xml:space="preserve"> and can</w:t>
      </w:r>
      <w:r>
        <w:rPr>
          <w:rFonts w:eastAsia="+mn-ea"/>
        </w:rPr>
        <w:t xml:space="preserve"> use their other powers</w:t>
      </w:r>
      <w:r w:rsidR="00CB63A6">
        <w:rPr>
          <w:rFonts w:eastAsia="+mn-ea"/>
        </w:rPr>
        <w:t>,</w:t>
      </w:r>
      <w:r>
        <w:rPr>
          <w:rFonts w:eastAsia="+mn-ea"/>
        </w:rPr>
        <w:t xml:space="preserve"> like </w:t>
      </w:r>
      <w:r w:rsidR="00A453AF">
        <w:rPr>
          <w:rFonts w:eastAsia="+mn-ea"/>
        </w:rPr>
        <w:t>d</w:t>
      </w:r>
      <w:r>
        <w:rPr>
          <w:rFonts w:eastAsia="+mn-ea"/>
        </w:rPr>
        <w:t xml:space="preserve">awn </w:t>
      </w:r>
      <w:r w:rsidR="00A453AF">
        <w:rPr>
          <w:rFonts w:eastAsia="+mn-ea"/>
        </w:rPr>
        <w:t>r</w:t>
      </w:r>
      <w:r>
        <w:rPr>
          <w:rFonts w:eastAsia="+mn-ea"/>
        </w:rPr>
        <w:t>aids</w:t>
      </w:r>
      <w:r w:rsidR="00CB63A6">
        <w:rPr>
          <w:rFonts w:eastAsia="+mn-ea"/>
        </w:rPr>
        <w:t>,</w:t>
      </w:r>
      <w:r>
        <w:rPr>
          <w:rFonts w:eastAsia="+mn-ea"/>
        </w:rPr>
        <w:t xml:space="preserve"> to gather further evidence as part of their criminal investigation. </w:t>
      </w:r>
    </w:p>
    <w:p w14:paraId="5CF4E968" w14:textId="77777777" w:rsidR="00D67210" w:rsidRPr="00F16FAA" w:rsidRDefault="00D67210" w:rsidP="002256A0">
      <w:pPr>
        <w:pStyle w:val="BW-section-head"/>
      </w:pPr>
      <w:r w:rsidRPr="00932299">
        <w:t>END OF TOPIC PROMPT</w:t>
      </w:r>
      <w:r w:rsidR="0039653B">
        <w:t xml:space="preserve"> (</w:t>
      </w:r>
      <w:r w:rsidRPr="00F16FAA">
        <w:t>*Dev note - this should only appear once each reveal has been selected.</w:t>
      </w:r>
      <w:r w:rsidR="0039653B">
        <w:t>)</w:t>
      </w:r>
    </w:p>
    <w:p w14:paraId="3AAB299A" w14:textId="77777777" w:rsidR="00D67210" w:rsidRPr="005B3E16" w:rsidRDefault="00D67210" w:rsidP="002256A0">
      <w:pPr>
        <w:pStyle w:val="Text"/>
        <w:rPr>
          <w:color w:val="FF0000"/>
        </w:rPr>
      </w:pPr>
      <w:r w:rsidRPr="00932299">
        <w:t>You have now completed this topic. Go to the menu and select another topic.</w:t>
      </w:r>
    </w:p>
    <w:p w14:paraId="5367C539" w14:textId="77777777" w:rsidR="009C0773" w:rsidRDefault="009C0773" w:rsidP="009C0773">
      <w:pPr>
        <w:pStyle w:val="Heading1"/>
      </w:pPr>
      <w:bookmarkStart w:id="93" w:name="_Toc465760163"/>
      <w:bookmarkStart w:id="94" w:name="_Toc473043527"/>
      <w:r>
        <w:lastRenderedPageBreak/>
        <w:t xml:space="preserve">Topic 8: </w:t>
      </w:r>
      <w:bookmarkEnd w:id="93"/>
      <w:r w:rsidR="00D67210">
        <w:t>Summary</w:t>
      </w:r>
      <w:bookmarkEnd w:id="94"/>
    </w:p>
    <w:p w14:paraId="4F05F219" w14:textId="77777777" w:rsidR="009C0773" w:rsidRPr="00D616D7" w:rsidRDefault="009C0773" w:rsidP="0039653B">
      <w:pPr>
        <w:pStyle w:val="Heading2"/>
        <w:pageBreakBefore w:val="0"/>
        <w:rPr>
          <w:color w:val="FFFFFF"/>
        </w:rPr>
      </w:pPr>
      <w:bookmarkStart w:id="95" w:name="_Toc465760164"/>
      <w:bookmarkStart w:id="96" w:name="_Toc473043528"/>
      <w:r w:rsidRPr="004D4544">
        <w:t xml:space="preserve">SCREEN </w:t>
      </w:r>
      <w:r>
        <w:rPr>
          <w:color w:val="FFFFFF"/>
        </w:rPr>
        <w:t>08_100</w:t>
      </w:r>
      <w:bookmarkEnd w:id="95"/>
      <w:bookmarkEnd w:id="96"/>
    </w:p>
    <w:p w14:paraId="3225937B" w14:textId="77777777" w:rsidR="009C0773" w:rsidRPr="004D4544" w:rsidRDefault="009C0773" w:rsidP="002256A0">
      <w:pPr>
        <w:pStyle w:val="BW-screentype"/>
      </w:pPr>
      <w:r w:rsidRPr="004D4544">
        <w:t>SCREEN TYPE: Text and graphic</w:t>
      </w:r>
    </w:p>
    <w:p w14:paraId="6697ACD3" w14:textId="77777777" w:rsidR="009C0773" w:rsidRPr="004D4544" w:rsidRDefault="009C0773" w:rsidP="002256A0">
      <w:pPr>
        <w:pStyle w:val="BW-section-head"/>
      </w:pPr>
      <w:r w:rsidRPr="004D4544">
        <w:t>DESCRIPTION</w:t>
      </w:r>
    </w:p>
    <w:p w14:paraId="63CDFE01" w14:textId="77777777" w:rsidR="009C0773" w:rsidRPr="004D4544" w:rsidRDefault="009C0773" w:rsidP="002256A0">
      <w:pPr>
        <w:pStyle w:val="BW-section-head"/>
      </w:pPr>
      <w:r w:rsidRPr="004D4544">
        <w:t>IMAGE</w:t>
      </w:r>
    </w:p>
    <w:p w14:paraId="70966705" w14:textId="77777777" w:rsidR="000B2A74" w:rsidRDefault="00B941ED" w:rsidP="00BC2582">
      <w:r>
        <w:pict w14:anchorId="4E67B7E9">
          <v:shape id="_x0000_i1068" type="#_x0000_t75" style="width:281.6pt;height:211pt">
            <v:imagedata r:id="rId46" o:title="08_100"/>
          </v:shape>
        </w:pict>
      </w:r>
    </w:p>
    <w:p w14:paraId="54FB11EB" w14:textId="77777777" w:rsidR="00310EB3" w:rsidRDefault="00C63C26" w:rsidP="00BC2582">
      <w:pPr>
        <w:rPr>
          <w:noProof/>
          <w:lang w:eastAsia="en-GB"/>
        </w:rPr>
      </w:pPr>
      <w:r w:rsidRPr="00C63C26">
        <w:rPr>
          <w:noProof/>
          <w:lang w:eastAsia="en-GB"/>
        </w:rPr>
        <w:t>L:\Projects\STW843_electrical_isolating\from_client\content\new_video_images</w:t>
      </w:r>
      <w:r w:rsidRPr="00C63C26" w:rsidDel="00C63C26">
        <w:rPr>
          <w:noProof/>
          <w:lang w:eastAsia="en-GB"/>
        </w:rPr>
        <w:t xml:space="preserve"> </w:t>
      </w:r>
    </w:p>
    <w:p w14:paraId="3EEB3BD0" w14:textId="77777777" w:rsidR="009C0773" w:rsidRPr="0094320F" w:rsidRDefault="00D67210" w:rsidP="002256A0">
      <w:pPr>
        <w:pStyle w:val="BW-section-head"/>
      </w:pPr>
      <w:r>
        <w:t xml:space="preserve">SCREEN </w:t>
      </w:r>
      <w:r w:rsidR="009C0773" w:rsidRPr="0094320F">
        <w:t>TITLE</w:t>
      </w:r>
    </w:p>
    <w:p w14:paraId="6162736D" w14:textId="77777777" w:rsidR="009C0773" w:rsidRDefault="00D67210" w:rsidP="002256A0">
      <w:pPr>
        <w:pStyle w:val="Text"/>
      </w:pPr>
      <w:r>
        <w:t xml:space="preserve">Abuse of </w:t>
      </w:r>
      <w:r w:rsidR="00CB63A6">
        <w:t xml:space="preserve">a </w:t>
      </w:r>
      <w:r>
        <w:t>dominant position</w:t>
      </w:r>
    </w:p>
    <w:p w14:paraId="18F306C6" w14:textId="77777777" w:rsidR="009C0773" w:rsidRPr="004D4544" w:rsidRDefault="00AD41B6" w:rsidP="002256A0">
      <w:pPr>
        <w:pStyle w:val="BW-section-head"/>
      </w:pPr>
      <w:r w:rsidRPr="00AD41B6">
        <w:t xml:space="preserve">BODY </w:t>
      </w:r>
      <w:r w:rsidR="009C0773" w:rsidRPr="004D4544">
        <w:t>TEXT</w:t>
      </w:r>
    </w:p>
    <w:p w14:paraId="3E579C2B" w14:textId="77777777" w:rsidR="00D67210" w:rsidRDefault="00D67210" w:rsidP="002256A0">
      <w:pPr>
        <w:pStyle w:val="Text"/>
      </w:pPr>
      <w:r w:rsidRPr="00D67210">
        <w:t xml:space="preserve">A dominant position is usually defined as a position of economic strength that allows you to act independently of competitors or customers. </w:t>
      </w:r>
      <w:r w:rsidR="00087A4D">
        <w:t>I</w:t>
      </w:r>
      <w:r w:rsidRPr="00D67210">
        <w:t xml:space="preserve">t </w:t>
      </w:r>
      <w:r w:rsidR="00A06940" w:rsidRPr="00D67210">
        <w:t>isn</w:t>
      </w:r>
      <w:r w:rsidR="00A06940">
        <w:t>'</w:t>
      </w:r>
      <w:r w:rsidR="00A06940" w:rsidRPr="00D67210">
        <w:t xml:space="preserve">t </w:t>
      </w:r>
      <w:r w:rsidRPr="00D67210">
        <w:t>unlawful to be dominant</w:t>
      </w:r>
      <w:r w:rsidR="00087A4D">
        <w:t xml:space="preserve"> but</w:t>
      </w:r>
      <w:r w:rsidRPr="00D67210">
        <w:t xml:space="preserve"> it is unlawful to abuse your dominant position to hinder effective competition.</w:t>
      </w:r>
    </w:p>
    <w:p w14:paraId="420EE6FA" w14:textId="77777777" w:rsidR="00D67210" w:rsidRDefault="00D67210" w:rsidP="002256A0">
      <w:pPr>
        <w:pStyle w:val="Text"/>
      </w:pPr>
      <w:r w:rsidRPr="00D67210">
        <w:t>Key questions to ask:</w:t>
      </w:r>
    </w:p>
    <w:p w14:paraId="50BFD7FD" w14:textId="77777777" w:rsidR="00D67210" w:rsidRDefault="00D67210" w:rsidP="002256A0">
      <w:pPr>
        <w:pStyle w:val="text-bullets"/>
      </w:pPr>
      <w:r w:rsidRPr="00D67210">
        <w:t>Can the company do what it wants without worrying about the impact on its customers?</w:t>
      </w:r>
    </w:p>
    <w:p w14:paraId="6ACDF693" w14:textId="77777777" w:rsidR="009C0773" w:rsidRDefault="00D67210" w:rsidP="002256A0">
      <w:pPr>
        <w:pStyle w:val="text-bullets"/>
      </w:pPr>
      <w:r w:rsidRPr="00D67210">
        <w:t>Do the customers have a choice of getting the product or service from someone else?</w:t>
      </w:r>
    </w:p>
    <w:p w14:paraId="7A79544B" w14:textId="77777777" w:rsidR="009C0773" w:rsidRPr="004D4544" w:rsidRDefault="009C0773" w:rsidP="0039653B">
      <w:pPr>
        <w:pStyle w:val="Heading2"/>
      </w:pPr>
      <w:bookmarkStart w:id="97" w:name="_Toc465760165"/>
      <w:bookmarkStart w:id="98" w:name="_Toc473043529"/>
      <w:r w:rsidRPr="004D4544">
        <w:lastRenderedPageBreak/>
        <w:t xml:space="preserve">SCREEN </w:t>
      </w:r>
      <w:r>
        <w:rPr>
          <w:color w:val="FFFFFF"/>
        </w:rPr>
        <w:t>08_110</w:t>
      </w:r>
      <w:bookmarkEnd w:id="97"/>
      <w:bookmarkEnd w:id="98"/>
    </w:p>
    <w:p w14:paraId="1BA3BADB" w14:textId="77777777" w:rsidR="009C0773" w:rsidRPr="004D4544" w:rsidRDefault="009C0773" w:rsidP="009C0773">
      <w:pPr>
        <w:shd w:val="clear" w:color="auto" w:fill="D6E3BC"/>
        <w:spacing w:before="60" w:after="60"/>
        <w:rPr>
          <w:sz w:val="22"/>
        </w:rPr>
      </w:pPr>
      <w:r w:rsidRPr="004D4544">
        <w:rPr>
          <w:b/>
          <w:sz w:val="22"/>
        </w:rPr>
        <w:t>SCREEN TYPE</w:t>
      </w:r>
      <w:r w:rsidRPr="004D4544">
        <w:rPr>
          <w:sz w:val="22"/>
        </w:rPr>
        <w:t>: Photostory</w:t>
      </w:r>
    </w:p>
    <w:p w14:paraId="734435E7" w14:textId="77777777" w:rsidR="009C0773" w:rsidRPr="004D4544" w:rsidRDefault="009C0773" w:rsidP="009C0773">
      <w:pPr>
        <w:rPr>
          <w:b/>
          <w:color w:val="595959"/>
          <w:u w:val="single"/>
        </w:rPr>
      </w:pPr>
      <w:r w:rsidRPr="004D4544">
        <w:rPr>
          <w:b/>
          <w:color w:val="595959"/>
          <w:u w:val="single"/>
        </w:rPr>
        <w:t>DESCRIPTION</w:t>
      </w:r>
    </w:p>
    <w:p w14:paraId="1AD4D0A9" w14:textId="77777777" w:rsidR="009C0773" w:rsidRDefault="009C0773" w:rsidP="009C0773">
      <w:r w:rsidRPr="00524B52">
        <w:t>A sequen</w:t>
      </w:r>
      <w:r>
        <w:t>ce of slides with related text. Layout similar to below.</w:t>
      </w:r>
    </w:p>
    <w:p w14:paraId="7155B30A" w14:textId="77777777" w:rsidR="009C0773" w:rsidRPr="0094320F" w:rsidRDefault="00B46C7B" w:rsidP="009C0773">
      <w:pPr>
        <w:rPr>
          <w:b/>
          <w:color w:val="595959"/>
          <w:u w:val="single"/>
        </w:rPr>
      </w:pPr>
      <w:r>
        <w:rPr>
          <w:b/>
          <w:color w:val="595959"/>
          <w:u w:val="single"/>
        </w:rPr>
        <w:t xml:space="preserve">SCREEN </w:t>
      </w:r>
      <w:r w:rsidR="009C0773" w:rsidRPr="0094320F">
        <w:rPr>
          <w:b/>
          <w:color w:val="595959"/>
          <w:u w:val="single"/>
        </w:rPr>
        <w:t>TITLE</w:t>
      </w:r>
    </w:p>
    <w:p w14:paraId="7FC28A0E" w14:textId="77777777" w:rsidR="009C0773" w:rsidRPr="004D4544" w:rsidRDefault="00B46C7B" w:rsidP="009C0773">
      <w:pPr>
        <w:rPr>
          <w:highlight w:val="yellow"/>
        </w:rPr>
      </w:pPr>
      <w:r>
        <w:t>So in summary</w:t>
      </w:r>
    </w:p>
    <w:tbl>
      <w:tblPr>
        <w:tblW w:w="9356" w:type="dxa"/>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ayout w:type="fixed"/>
        <w:tblCellMar>
          <w:top w:w="57" w:type="dxa"/>
          <w:bottom w:w="57" w:type="dxa"/>
        </w:tblCellMar>
        <w:tblLook w:val="04A0" w:firstRow="1" w:lastRow="0" w:firstColumn="1" w:lastColumn="0" w:noHBand="0" w:noVBand="1"/>
      </w:tblPr>
      <w:tblGrid>
        <w:gridCol w:w="1080"/>
        <w:gridCol w:w="3173"/>
        <w:gridCol w:w="5103"/>
      </w:tblGrid>
      <w:tr w:rsidR="009C0773" w:rsidRPr="004D4544" w14:paraId="1A07B493" w14:textId="77777777" w:rsidTr="002256A0">
        <w:trPr>
          <w:cantSplit/>
        </w:trPr>
        <w:tc>
          <w:tcPr>
            <w:tcW w:w="1080" w:type="dxa"/>
            <w:shd w:val="clear" w:color="auto" w:fill="36424A"/>
          </w:tcPr>
          <w:p w14:paraId="65372C00" w14:textId="77777777" w:rsidR="009C0773" w:rsidRPr="004D4544" w:rsidRDefault="009C0773" w:rsidP="002C2FC8">
            <w:pPr>
              <w:jc w:val="center"/>
              <w:rPr>
                <w:b/>
                <w:color w:val="FFFFFF"/>
                <w:sz w:val="24"/>
              </w:rPr>
            </w:pPr>
            <w:r w:rsidRPr="004D4544">
              <w:rPr>
                <w:b/>
                <w:color w:val="FFFFFF"/>
                <w:sz w:val="24"/>
              </w:rPr>
              <w:t>Frame</w:t>
            </w:r>
          </w:p>
        </w:tc>
        <w:tc>
          <w:tcPr>
            <w:tcW w:w="3173" w:type="dxa"/>
            <w:shd w:val="clear" w:color="auto" w:fill="36424A"/>
          </w:tcPr>
          <w:p w14:paraId="109FF204" w14:textId="77777777" w:rsidR="009C0773" w:rsidRPr="004D4544" w:rsidRDefault="009C0773" w:rsidP="002C2FC8">
            <w:pPr>
              <w:jc w:val="center"/>
              <w:rPr>
                <w:b/>
                <w:color w:val="FFFFFF"/>
                <w:sz w:val="24"/>
              </w:rPr>
            </w:pPr>
            <w:r w:rsidRPr="004D4544">
              <w:rPr>
                <w:b/>
                <w:color w:val="FFFFFF"/>
                <w:sz w:val="24"/>
              </w:rPr>
              <w:t>Picture</w:t>
            </w:r>
          </w:p>
        </w:tc>
        <w:tc>
          <w:tcPr>
            <w:tcW w:w="5103" w:type="dxa"/>
            <w:shd w:val="clear" w:color="auto" w:fill="36424A"/>
          </w:tcPr>
          <w:p w14:paraId="63143A26" w14:textId="77777777" w:rsidR="009C0773" w:rsidRPr="004D4544" w:rsidRDefault="009C0773" w:rsidP="002C2FC8">
            <w:pPr>
              <w:jc w:val="center"/>
              <w:rPr>
                <w:b/>
                <w:color w:val="FFFFFF"/>
                <w:sz w:val="24"/>
              </w:rPr>
            </w:pPr>
            <w:r w:rsidRPr="004D4544">
              <w:rPr>
                <w:b/>
                <w:color w:val="FFFFFF"/>
                <w:sz w:val="24"/>
              </w:rPr>
              <w:t>Text</w:t>
            </w:r>
          </w:p>
        </w:tc>
      </w:tr>
      <w:tr w:rsidR="009C0773" w:rsidRPr="004D4544" w14:paraId="3F0535D6" w14:textId="77777777" w:rsidTr="002256A0">
        <w:trPr>
          <w:cantSplit/>
        </w:trPr>
        <w:tc>
          <w:tcPr>
            <w:tcW w:w="1080" w:type="dxa"/>
            <w:shd w:val="clear" w:color="auto" w:fill="36424A"/>
          </w:tcPr>
          <w:p w14:paraId="34A72D0A" w14:textId="77777777" w:rsidR="009C0773" w:rsidRPr="004D4544" w:rsidRDefault="009C0773" w:rsidP="002C2FC8">
            <w:pPr>
              <w:jc w:val="center"/>
              <w:rPr>
                <w:b/>
                <w:color w:val="FFFFFF"/>
              </w:rPr>
            </w:pPr>
            <w:r w:rsidRPr="004D4544">
              <w:rPr>
                <w:b/>
                <w:color w:val="FFFFFF"/>
              </w:rPr>
              <w:t>1</w:t>
            </w:r>
          </w:p>
        </w:tc>
        <w:tc>
          <w:tcPr>
            <w:tcW w:w="3173" w:type="dxa"/>
          </w:tcPr>
          <w:p w14:paraId="0C77B6F9" w14:textId="77777777" w:rsidR="009C0773" w:rsidRPr="004D4544" w:rsidRDefault="009F6A12" w:rsidP="002C2FC8">
            <w:pPr>
              <w:rPr>
                <w:highlight w:val="yellow"/>
              </w:rPr>
            </w:pPr>
            <w:r w:rsidRPr="009F6A12">
              <w:t>Show a stock image of 2-3 people working in an office environment</w:t>
            </w:r>
          </w:p>
        </w:tc>
        <w:tc>
          <w:tcPr>
            <w:tcW w:w="5103" w:type="dxa"/>
            <w:shd w:val="clear" w:color="auto" w:fill="auto"/>
          </w:tcPr>
          <w:p w14:paraId="67B315DE" w14:textId="77777777" w:rsidR="009C0773" w:rsidRDefault="008336C1" w:rsidP="002256A0">
            <w:pPr>
              <w:pStyle w:val="BW-section-head"/>
            </w:pPr>
            <w:r>
              <w:t>TEXT</w:t>
            </w:r>
          </w:p>
          <w:p w14:paraId="5C5AD451" w14:textId="77777777" w:rsidR="00B46C7B" w:rsidRPr="00B46C7B" w:rsidRDefault="00B46C7B" w:rsidP="002256A0">
            <w:pPr>
              <w:pStyle w:val="Text"/>
            </w:pPr>
            <w:r w:rsidRPr="00B46C7B">
              <w:t>Leveraging</w:t>
            </w:r>
          </w:p>
          <w:p w14:paraId="23900C22" w14:textId="77777777" w:rsidR="00B46C7B" w:rsidRPr="00B46C7B" w:rsidRDefault="00B46C7B" w:rsidP="002256A0">
            <w:pPr>
              <w:pStyle w:val="Text"/>
            </w:pPr>
            <w:r>
              <w:t>This is w</w:t>
            </w:r>
            <w:r w:rsidRPr="00B46C7B">
              <w:t xml:space="preserve">here a dominant company leverages its dominance in a related market and this affects competition. </w:t>
            </w:r>
          </w:p>
          <w:p w14:paraId="682E2C9F" w14:textId="77777777" w:rsidR="00B46C7B" w:rsidRPr="00B46C7B" w:rsidRDefault="00B46C7B" w:rsidP="002256A0">
            <w:pPr>
              <w:pStyle w:val="Text"/>
            </w:pPr>
            <w:r w:rsidRPr="00B46C7B">
              <w:t>For example</w:t>
            </w:r>
            <w:r>
              <w:t>,</w:t>
            </w:r>
            <w:r w:rsidRPr="00B46C7B">
              <w:t xml:space="preserve"> where a dominant company subsidises a sister or group company in a different but related market whereby that company obtains an advantage over its competitors.</w:t>
            </w:r>
          </w:p>
          <w:p w14:paraId="4E72B969" w14:textId="77777777" w:rsidR="00B46C7B" w:rsidRPr="00B46C7B" w:rsidRDefault="00B46C7B" w:rsidP="002256A0">
            <w:pPr>
              <w:pStyle w:val="Text"/>
            </w:pPr>
            <w:r w:rsidRPr="00B46C7B">
              <w:t xml:space="preserve">Key </w:t>
            </w:r>
            <w:r w:rsidR="00E878FA">
              <w:t>q</w:t>
            </w:r>
            <w:r w:rsidRPr="00B46C7B">
              <w:t xml:space="preserve">uestions to ask: </w:t>
            </w:r>
          </w:p>
          <w:p w14:paraId="223FCF55" w14:textId="77777777" w:rsidR="0039653B" w:rsidRDefault="00B46C7B" w:rsidP="002256A0">
            <w:pPr>
              <w:pStyle w:val="text-bullets"/>
            </w:pPr>
            <w:r w:rsidRPr="00B46C7B">
              <w:t xml:space="preserve">Could </w:t>
            </w:r>
            <w:r>
              <w:t>Severn Trent Water</w:t>
            </w:r>
            <w:r w:rsidRPr="00B46C7B">
              <w:t xml:space="preserve"> be seen as leveraging its dominance in another market to help a group company?</w:t>
            </w:r>
            <w:r w:rsidR="0039653B" w:rsidRPr="00B46C7B">
              <w:t xml:space="preserve"> </w:t>
            </w:r>
          </w:p>
          <w:p w14:paraId="0501AFB9" w14:textId="77777777" w:rsidR="0039653B" w:rsidRPr="00B46C7B" w:rsidRDefault="0039653B" w:rsidP="002256A0">
            <w:pPr>
              <w:pStyle w:val="text-bullets"/>
            </w:pPr>
            <w:r w:rsidRPr="00B46C7B">
              <w:t xml:space="preserve">Will this have an </w:t>
            </w:r>
            <w:r>
              <w:t>effect</w:t>
            </w:r>
            <w:r w:rsidRPr="00B46C7B">
              <w:t xml:space="preserve"> of restricting, distorting or preventing competition?</w:t>
            </w:r>
          </w:p>
          <w:p w14:paraId="2CBEF665" w14:textId="77777777" w:rsidR="0039653B" w:rsidRDefault="0039653B" w:rsidP="002256A0">
            <w:pPr>
              <w:pStyle w:val="BW-section-head"/>
            </w:pPr>
            <w:r>
              <w:t>PROMPT</w:t>
            </w:r>
          </w:p>
          <w:p w14:paraId="34FF3E49" w14:textId="77777777" w:rsidR="009C0773" w:rsidRPr="004D4544" w:rsidRDefault="009C0773" w:rsidP="002256A0">
            <w:pPr>
              <w:pStyle w:val="Text"/>
              <w:rPr>
                <w:color w:val="FFFFFF"/>
                <w:sz w:val="32"/>
                <w:szCs w:val="32"/>
              </w:rPr>
            </w:pPr>
            <w:r w:rsidRPr="00470A53">
              <w:t>Select the arrow to find out more.</w:t>
            </w:r>
          </w:p>
        </w:tc>
      </w:tr>
      <w:tr w:rsidR="009C0773" w:rsidRPr="004D4544" w14:paraId="7EC83732" w14:textId="77777777" w:rsidTr="002256A0">
        <w:trPr>
          <w:cantSplit/>
        </w:trPr>
        <w:tc>
          <w:tcPr>
            <w:tcW w:w="1080" w:type="dxa"/>
            <w:shd w:val="clear" w:color="auto" w:fill="36424A"/>
          </w:tcPr>
          <w:p w14:paraId="45EF18E0" w14:textId="77777777" w:rsidR="009C0773" w:rsidRPr="004D4544" w:rsidRDefault="009C0773" w:rsidP="002C2FC8">
            <w:pPr>
              <w:jc w:val="center"/>
              <w:rPr>
                <w:b/>
                <w:color w:val="FFFFFF"/>
              </w:rPr>
            </w:pPr>
            <w:r w:rsidRPr="004D4544">
              <w:rPr>
                <w:b/>
                <w:color w:val="FFFFFF"/>
              </w:rPr>
              <w:t>2</w:t>
            </w:r>
          </w:p>
        </w:tc>
        <w:tc>
          <w:tcPr>
            <w:tcW w:w="3173" w:type="dxa"/>
          </w:tcPr>
          <w:p w14:paraId="009A23D1" w14:textId="77777777" w:rsidR="009C0773" w:rsidRDefault="009C0773" w:rsidP="002C2FC8">
            <w:pPr>
              <w:rPr>
                <w:noProof/>
                <w:lang w:eastAsia="en-GB"/>
              </w:rPr>
            </w:pPr>
          </w:p>
          <w:p w14:paraId="345CC59E" w14:textId="77777777" w:rsidR="009C0773" w:rsidRPr="004D4544" w:rsidRDefault="00B46C7B" w:rsidP="002C2FC8">
            <w:pPr>
              <w:rPr>
                <w:highlight w:val="yellow"/>
              </w:rPr>
            </w:pPr>
            <w:r>
              <w:rPr>
                <w:noProof/>
                <w:lang w:eastAsia="en-GB"/>
              </w:rPr>
              <w:t>Show the flowchat of the definition on screen 05_100</w:t>
            </w:r>
          </w:p>
        </w:tc>
        <w:tc>
          <w:tcPr>
            <w:tcW w:w="5103" w:type="dxa"/>
            <w:shd w:val="clear" w:color="auto" w:fill="auto"/>
          </w:tcPr>
          <w:p w14:paraId="66161D2F" w14:textId="77777777" w:rsidR="0039653B" w:rsidRDefault="008336C1" w:rsidP="0039653B">
            <w:pPr>
              <w:pStyle w:val="BW-section-head"/>
            </w:pPr>
            <w:r>
              <w:t>TEXT</w:t>
            </w:r>
          </w:p>
          <w:p w14:paraId="796A70CB" w14:textId="77777777" w:rsidR="00624BBA" w:rsidRDefault="00B46C7B" w:rsidP="002256A0">
            <w:pPr>
              <w:pStyle w:val="Text"/>
            </w:pPr>
            <w:r w:rsidRPr="002256A0">
              <w:t>Anti-</w:t>
            </w:r>
            <w:r w:rsidR="00E878FA" w:rsidRPr="002256A0">
              <w:t>c</w:t>
            </w:r>
            <w:r w:rsidRPr="002256A0">
              <w:t xml:space="preserve">ompetitive </w:t>
            </w:r>
            <w:r w:rsidR="00E878FA" w:rsidRPr="002256A0">
              <w:t>a</w:t>
            </w:r>
            <w:r w:rsidRPr="002256A0">
              <w:t>greements</w:t>
            </w:r>
          </w:p>
          <w:p w14:paraId="037626AB" w14:textId="77777777" w:rsidR="00624BBA" w:rsidRPr="002256A0" w:rsidRDefault="00624BBA" w:rsidP="002256A0">
            <w:pPr>
              <w:pStyle w:val="Text"/>
            </w:pPr>
            <w:r w:rsidRPr="002256A0">
              <w:t>An agreement or concerted practice between two businesses which m</w:t>
            </w:r>
            <w:r w:rsidR="00C31B54">
              <w:t>a</w:t>
            </w:r>
            <w:r w:rsidRPr="002256A0">
              <w:t>y affect trade and has as its object the restriction, prevention or distortion of competition.</w:t>
            </w:r>
          </w:p>
          <w:p w14:paraId="66B6189A" w14:textId="77777777" w:rsidR="00B46C7B" w:rsidRPr="00B46C7B" w:rsidRDefault="00B46C7B" w:rsidP="002256A0">
            <w:pPr>
              <w:pStyle w:val="Text"/>
            </w:pPr>
            <w:r w:rsidRPr="00B46C7B">
              <w:t xml:space="preserve">Key </w:t>
            </w:r>
            <w:r w:rsidR="00E878FA">
              <w:t>q</w:t>
            </w:r>
            <w:r w:rsidRPr="00B46C7B">
              <w:t xml:space="preserve">uestions to ask: </w:t>
            </w:r>
          </w:p>
          <w:p w14:paraId="72DACBC5" w14:textId="77777777" w:rsidR="00B46C7B" w:rsidRPr="00B46C7B" w:rsidRDefault="00B46C7B" w:rsidP="002256A0">
            <w:pPr>
              <w:pStyle w:val="text-bullets"/>
            </w:pPr>
            <w:r w:rsidRPr="00B46C7B">
              <w:t>Are we sharing any commercially sensitive information that</w:t>
            </w:r>
            <w:r w:rsidR="00624BBA">
              <w:t xml:space="preserve"> may allow a competitor to adjust its own commercial conduct in the market in response to that information or compromise the independence of its decision making</w:t>
            </w:r>
            <w:r w:rsidRPr="00B46C7B">
              <w:t>?</w:t>
            </w:r>
          </w:p>
          <w:p w14:paraId="4EC8401F" w14:textId="77777777" w:rsidR="00B46C7B" w:rsidRPr="00B46C7B" w:rsidRDefault="00B46C7B" w:rsidP="002256A0">
            <w:pPr>
              <w:pStyle w:val="text-bullets"/>
            </w:pPr>
            <w:r w:rsidRPr="00B46C7B">
              <w:t>Are we placing bids on tenders independently and without discussing with other competitors?</w:t>
            </w:r>
          </w:p>
          <w:p w14:paraId="7350D354" w14:textId="77777777" w:rsidR="00B46C7B" w:rsidRPr="004D4544" w:rsidRDefault="00B46C7B" w:rsidP="002256A0">
            <w:pPr>
              <w:pStyle w:val="text-bullets"/>
            </w:pPr>
            <w:r w:rsidRPr="00B46C7B">
              <w:t>Are we entering into any agreements to divide the market with our competitors or fix prices for products or services?</w:t>
            </w:r>
          </w:p>
        </w:tc>
      </w:tr>
      <w:tr w:rsidR="009C0773" w:rsidRPr="004D4544" w14:paraId="7989378C" w14:textId="77777777" w:rsidTr="002256A0">
        <w:trPr>
          <w:cantSplit/>
        </w:trPr>
        <w:tc>
          <w:tcPr>
            <w:tcW w:w="1080" w:type="dxa"/>
            <w:shd w:val="clear" w:color="auto" w:fill="36424A"/>
          </w:tcPr>
          <w:p w14:paraId="61FA78C4" w14:textId="77777777" w:rsidR="009C0773" w:rsidRPr="004D4544" w:rsidRDefault="009C0773" w:rsidP="002C2FC8">
            <w:pPr>
              <w:jc w:val="center"/>
              <w:rPr>
                <w:b/>
                <w:color w:val="FFFFFF"/>
              </w:rPr>
            </w:pPr>
            <w:r w:rsidRPr="004D4544">
              <w:rPr>
                <w:b/>
                <w:color w:val="FFFFFF"/>
              </w:rPr>
              <w:lastRenderedPageBreak/>
              <w:t>3</w:t>
            </w:r>
          </w:p>
        </w:tc>
        <w:tc>
          <w:tcPr>
            <w:tcW w:w="3173" w:type="dxa"/>
          </w:tcPr>
          <w:p w14:paraId="60F7DDEE" w14:textId="77777777" w:rsidR="009C0773" w:rsidRDefault="009F6A12" w:rsidP="002C2FC8">
            <w:pPr>
              <w:rPr>
                <w:noProof/>
                <w:lang w:eastAsia="en-GB"/>
              </w:rPr>
            </w:pPr>
            <w:r>
              <w:rPr>
                <w:noProof/>
                <w:lang w:eastAsia="en-GB"/>
              </w:rPr>
              <w:t>Show the image from frame 3 of 06_120. Do not show the text under each column.</w:t>
            </w:r>
          </w:p>
          <w:p w14:paraId="2009CE6D" w14:textId="77777777" w:rsidR="009C0773" w:rsidRPr="004D4544" w:rsidRDefault="009C0773" w:rsidP="002C2FC8">
            <w:pPr>
              <w:rPr>
                <w:highlight w:val="yellow"/>
              </w:rPr>
            </w:pPr>
          </w:p>
        </w:tc>
        <w:tc>
          <w:tcPr>
            <w:tcW w:w="5103" w:type="dxa"/>
            <w:shd w:val="clear" w:color="auto" w:fill="auto"/>
          </w:tcPr>
          <w:p w14:paraId="3340F2B5" w14:textId="77777777" w:rsidR="0039653B" w:rsidRDefault="008336C1" w:rsidP="0039653B">
            <w:pPr>
              <w:pStyle w:val="BW-section-head"/>
            </w:pPr>
            <w:r>
              <w:t>TEXT</w:t>
            </w:r>
          </w:p>
          <w:p w14:paraId="5DABCBB0" w14:textId="77777777" w:rsidR="00B46C7B" w:rsidRPr="002256A0" w:rsidRDefault="00B46C7B" w:rsidP="002256A0">
            <w:pPr>
              <w:pStyle w:val="Text"/>
            </w:pPr>
            <w:r w:rsidRPr="002256A0">
              <w:t xml:space="preserve">Level </w:t>
            </w:r>
            <w:r w:rsidR="00E878FA" w:rsidRPr="002256A0">
              <w:t>p</w:t>
            </w:r>
            <w:r w:rsidRPr="002256A0">
              <w:t xml:space="preserve">laying </w:t>
            </w:r>
            <w:r w:rsidR="00E878FA" w:rsidRPr="002256A0">
              <w:t>f</w:t>
            </w:r>
            <w:r w:rsidRPr="002256A0">
              <w:t xml:space="preserve">ield – </w:t>
            </w:r>
            <w:r w:rsidR="00E878FA" w:rsidRPr="002256A0">
              <w:t>m</w:t>
            </w:r>
            <w:r w:rsidRPr="002256A0">
              <w:t xml:space="preserve">arket </w:t>
            </w:r>
            <w:r w:rsidR="00E878FA" w:rsidRPr="002256A0">
              <w:t>o</w:t>
            </w:r>
            <w:r w:rsidRPr="002256A0">
              <w:t>pening</w:t>
            </w:r>
          </w:p>
          <w:p w14:paraId="22B21926" w14:textId="77777777" w:rsidR="00B46C7B" w:rsidRPr="00B46C7B" w:rsidRDefault="00B46C7B" w:rsidP="002256A0">
            <w:pPr>
              <w:pStyle w:val="Text"/>
            </w:pPr>
            <w:r w:rsidRPr="00B46C7B">
              <w:t xml:space="preserve">We need to ensure that we treat all retailers in the same way and we apply the </w:t>
            </w:r>
            <w:r w:rsidR="00624BBA">
              <w:t>P</w:t>
            </w:r>
            <w:r w:rsidRPr="00B46C7B">
              <w:t xml:space="preserve">rinciple of Equivalence in </w:t>
            </w:r>
            <w:r w:rsidR="00624BBA">
              <w:t>P</w:t>
            </w:r>
            <w:r w:rsidRPr="00B46C7B">
              <w:t xml:space="preserve">rice, </w:t>
            </w:r>
            <w:r w:rsidR="00624BBA">
              <w:t>S</w:t>
            </w:r>
            <w:r w:rsidRPr="00B46C7B">
              <w:t xml:space="preserve">ervice and </w:t>
            </w:r>
            <w:r w:rsidR="00624BBA">
              <w:t>I</w:t>
            </w:r>
            <w:r w:rsidRPr="00B46C7B">
              <w:t xml:space="preserve">nformation. </w:t>
            </w:r>
          </w:p>
          <w:p w14:paraId="257B8419" w14:textId="77777777" w:rsidR="0039653B" w:rsidRDefault="00B46C7B" w:rsidP="002256A0">
            <w:pPr>
              <w:pStyle w:val="Text"/>
            </w:pPr>
            <w:r w:rsidRPr="00B46C7B">
              <w:t xml:space="preserve">Key </w:t>
            </w:r>
            <w:r w:rsidR="00E878FA">
              <w:t>q</w:t>
            </w:r>
            <w:r w:rsidRPr="00B46C7B">
              <w:t>uestions to ask:</w:t>
            </w:r>
          </w:p>
          <w:p w14:paraId="0E877CE4" w14:textId="77777777" w:rsidR="0039653B" w:rsidRDefault="0039653B" w:rsidP="002256A0">
            <w:pPr>
              <w:pStyle w:val="text-bullets"/>
            </w:pPr>
            <w:r>
              <w:t>Are we treating all retailers the same?</w:t>
            </w:r>
          </w:p>
          <w:p w14:paraId="7ECEE714" w14:textId="77777777" w:rsidR="00B46C7B" w:rsidRPr="00B46C7B" w:rsidRDefault="0039653B" w:rsidP="002256A0">
            <w:pPr>
              <w:pStyle w:val="text-bullets"/>
            </w:pPr>
            <w:r>
              <w:t>Are we providing a different service or information to a particular retailer which may alter the level playing field?</w:t>
            </w:r>
          </w:p>
          <w:p w14:paraId="6283E991" w14:textId="77777777" w:rsidR="00B46C7B" w:rsidRDefault="00B46C7B" w:rsidP="002256A0">
            <w:pPr>
              <w:pStyle w:val="Text"/>
            </w:pPr>
            <w:r w:rsidRPr="00B46C7B">
              <w:t xml:space="preserve">If you have any concerns in relation to </w:t>
            </w:r>
            <w:r>
              <w:t xml:space="preserve">any of </w:t>
            </w:r>
            <w:r w:rsidRPr="00B46C7B">
              <w:t xml:space="preserve">these questions please contact </w:t>
            </w:r>
            <w:r>
              <w:t xml:space="preserve">the </w:t>
            </w:r>
            <w:r w:rsidRPr="00B46C7B">
              <w:t>Legal</w:t>
            </w:r>
            <w:r>
              <w:t xml:space="preserve"> Team</w:t>
            </w:r>
            <w:r w:rsidRPr="00B46C7B">
              <w:t>.</w:t>
            </w:r>
          </w:p>
          <w:p w14:paraId="79A450E4" w14:textId="77777777" w:rsidR="0039653B" w:rsidRDefault="0039653B" w:rsidP="0039653B">
            <w:pPr>
              <w:pStyle w:val="BW-section-head"/>
            </w:pPr>
            <w:r>
              <w:t>PROMPT</w:t>
            </w:r>
          </w:p>
          <w:p w14:paraId="2FC02647" w14:textId="77777777" w:rsidR="009C0773" w:rsidRPr="004D4544" w:rsidRDefault="009C0773" w:rsidP="002256A0">
            <w:pPr>
              <w:pStyle w:val="Text"/>
            </w:pPr>
            <w:r w:rsidRPr="00524B52">
              <w:t xml:space="preserve">Select the </w:t>
            </w:r>
            <w:r>
              <w:t xml:space="preserve">Next </w:t>
            </w:r>
            <w:r w:rsidRPr="00524B52">
              <w:t xml:space="preserve">arrow to </w:t>
            </w:r>
            <w:r>
              <w:t>continue</w:t>
            </w:r>
            <w:r w:rsidRPr="00524B52">
              <w:t>.</w:t>
            </w:r>
          </w:p>
        </w:tc>
      </w:tr>
    </w:tbl>
    <w:p w14:paraId="2024FA2F" w14:textId="77777777" w:rsidR="00B46C7B" w:rsidRPr="004D4544" w:rsidRDefault="00B46C7B" w:rsidP="002256A0">
      <w:pPr>
        <w:pStyle w:val="Heading2"/>
      </w:pPr>
      <w:bookmarkStart w:id="99" w:name="_Toc473043530"/>
      <w:r w:rsidRPr="004D4544">
        <w:lastRenderedPageBreak/>
        <w:t xml:space="preserve">SCREEN </w:t>
      </w:r>
      <w:r>
        <w:rPr>
          <w:color w:val="FFFFFF"/>
        </w:rPr>
        <w:t>08_120</w:t>
      </w:r>
      <w:bookmarkEnd w:id="99"/>
    </w:p>
    <w:p w14:paraId="459EAE85" w14:textId="77777777" w:rsidR="00B46C7B" w:rsidRPr="004D4544" w:rsidRDefault="00B46C7B" w:rsidP="002256A0">
      <w:pPr>
        <w:pStyle w:val="BW-screentype"/>
      </w:pPr>
      <w:r w:rsidRPr="004D4544">
        <w:t>SCREEN TYPE: Graphic reveal</w:t>
      </w:r>
    </w:p>
    <w:p w14:paraId="739A0F29" w14:textId="77777777" w:rsidR="00B46C7B" w:rsidRPr="004D4544" w:rsidRDefault="00B46C7B" w:rsidP="002256A0">
      <w:pPr>
        <w:pStyle w:val="BW-section-head"/>
      </w:pPr>
      <w:r w:rsidRPr="004D4544">
        <w:t>DESCRIPTION</w:t>
      </w:r>
    </w:p>
    <w:p w14:paraId="784498D8" w14:textId="77777777" w:rsidR="00B46C7B" w:rsidRDefault="00B46C7B" w:rsidP="00BC2582">
      <w:pPr>
        <w:rPr>
          <w:noProof/>
          <w:lang w:eastAsia="en-GB"/>
        </w:rPr>
      </w:pPr>
      <w:r>
        <w:rPr>
          <w:noProof/>
          <w:lang w:eastAsia="en-GB"/>
        </w:rPr>
        <w:t xml:space="preserve">Select each </w:t>
      </w:r>
      <w:r w:rsidR="009F6A12">
        <w:rPr>
          <w:noProof/>
          <w:lang w:eastAsia="en-GB"/>
        </w:rPr>
        <w:t>icon</w:t>
      </w:r>
      <w:r>
        <w:rPr>
          <w:noProof/>
          <w:lang w:eastAsia="en-GB"/>
        </w:rPr>
        <w:t xml:space="preserve"> to reveal explanation text (mock-up below).</w:t>
      </w:r>
    </w:p>
    <w:p w14:paraId="7AA88788" w14:textId="77777777" w:rsidR="00B46C7B" w:rsidRPr="004D4544" w:rsidRDefault="00B941ED" w:rsidP="00BC2582">
      <w:pPr>
        <w:rPr>
          <w:szCs w:val="20"/>
        </w:rPr>
      </w:pPr>
      <w:r>
        <w:rPr>
          <w:noProof/>
        </w:rPr>
        <w:pict w14:anchorId="7C07506A">
          <v:shape id="_x0000_i1069" type="#_x0000_t75" style="width:235.15pt;height:148.55pt">
            <v:imagedata r:id="rId22" o:title="stw971_grt_01_a"/>
          </v:shape>
        </w:pict>
      </w:r>
    </w:p>
    <w:p w14:paraId="2E64705B" w14:textId="77777777" w:rsidR="00B46C7B" w:rsidRDefault="00B46C7B" w:rsidP="00BC2582">
      <w:r>
        <w:t>There will be 4 icons to represent each way of reporting. Selecting each icon will display a brief description.</w:t>
      </w:r>
    </w:p>
    <w:p w14:paraId="5E3727F3" w14:textId="77777777" w:rsidR="00B46C7B" w:rsidRDefault="00B46C7B" w:rsidP="002256A0">
      <w:pPr>
        <w:pStyle w:val="BW-section-head"/>
      </w:pPr>
      <w:r>
        <w:t>SCREEN TITLE</w:t>
      </w:r>
    </w:p>
    <w:p w14:paraId="05048DC4" w14:textId="77777777" w:rsidR="00B46C7B" w:rsidRDefault="00B46C7B" w:rsidP="002256A0">
      <w:pPr>
        <w:pStyle w:val="Text"/>
      </w:pPr>
      <w:r w:rsidRPr="00B46C7B">
        <w:t>How to report a concern</w:t>
      </w:r>
    </w:p>
    <w:p w14:paraId="1ABF4EAE" w14:textId="77777777" w:rsidR="00B46C7B" w:rsidRDefault="00B46C7B" w:rsidP="002256A0">
      <w:pPr>
        <w:pStyle w:val="BW-section-head"/>
      </w:pPr>
      <w:r>
        <w:t>GRAPHIC 1</w:t>
      </w:r>
    </w:p>
    <w:p w14:paraId="383A1EB6" w14:textId="77777777" w:rsidR="00B46C7B" w:rsidRDefault="00B46C7B" w:rsidP="00BC2582">
      <w:r>
        <w:t>Show an icon for a conversation between an employee and their line manager</w:t>
      </w:r>
    </w:p>
    <w:p w14:paraId="28B8FA1F" w14:textId="77777777" w:rsidR="00B46C7B" w:rsidRDefault="00B46C7B" w:rsidP="002256A0">
      <w:pPr>
        <w:pStyle w:val="BW-section-head"/>
      </w:pPr>
      <w:r>
        <w:t>GRAPHIC 2</w:t>
      </w:r>
    </w:p>
    <w:p w14:paraId="5B602E1C" w14:textId="77777777" w:rsidR="00B46C7B" w:rsidRDefault="00B46C7B" w:rsidP="002256A0">
      <w:r>
        <w:t>Show an icon for CEO</w:t>
      </w:r>
    </w:p>
    <w:p w14:paraId="13D5C084" w14:textId="77777777" w:rsidR="00B46C7B" w:rsidRDefault="00B46C7B" w:rsidP="002256A0">
      <w:pPr>
        <w:pStyle w:val="BW-section-head"/>
      </w:pPr>
      <w:r>
        <w:t>GRAPHIC 3</w:t>
      </w:r>
    </w:p>
    <w:p w14:paraId="0A47415A" w14:textId="77777777" w:rsidR="00B46C7B" w:rsidRDefault="00B46C7B" w:rsidP="00BC2582">
      <w:r>
        <w:t>Show an icon of a telephone</w:t>
      </w:r>
    </w:p>
    <w:p w14:paraId="6AA2D26A" w14:textId="77777777" w:rsidR="00B46C7B" w:rsidRDefault="00B46C7B" w:rsidP="002256A0">
      <w:pPr>
        <w:pStyle w:val="BW-section-head"/>
      </w:pPr>
      <w:r>
        <w:t xml:space="preserve">GRAPHIC </w:t>
      </w:r>
      <w:r w:rsidR="00BC2582">
        <w:t>4</w:t>
      </w:r>
    </w:p>
    <w:p w14:paraId="036F199C" w14:textId="77777777" w:rsidR="00B46C7B" w:rsidRDefault="00B46C7B" w:rsidP="002256A0">
      <w:r>
        <w:t xml:space="preserve">Show an </w:t>
      </w:r>
      <w:r w:rsidR="00E878FA">
        <w:t xml:space="preserve">icon for </w:t>
      </w:r>
      <w:r>
        <w:t>policy documents</w:t>
      </w:r>
    </w:p>
    <w:p w14:paraId="583614C4" w14:textId="77777777" w:rsidR="00B46C7B" w:rsidRDefault="00B46C7B" w:rsidP="002256A0">
      <w:pPr>
        <w:pStyle w:val="BW-section-head"/>
        <w:rPr>
          <w:color w:val="808080"/>
        </w:rPr>
      </w:pPr>
      <w:r w:rsidRPr="004D4544">
        <w:t xml:space="preserve">OPENING TEXT </w:t>
      </w:r>
      <w:r>
        <w:rPr>
          <w:color w:val="808080"/>
        </w:rPr>
        <w:t>(30 words max)</w:t>
      </w:r>
    </w:p>
    <w:p w14:paraId="2DC78BA8" w14:textId="77777777" w:rsidR="00B46C7B" w:rsidRDefault="00B46C7B" w:rsidP="002256A0">
      <w:pPr>
        <w:pStyle w:val="Text"/>
      </w:pPr>
      <w:r>
        <w:t>There are various ways you can report a concern.</w:t>
      </w:r>
    </w:p>
    <w:p w14:paraId="5B456773" w14:textId="77777777" w:rsidR="00B46C7B" w:rsidRPr="0087307E" w:rsidRDefault="00B46C7B" w:rsidP="002256A0">
      <w:pPr>
        <w:pStyle w:val="BW-section-head"/>
      </w:pPr>
      <w:r w:rsidRPr="0087307E">
        <w:t>PROMPT</w:t>
      </w:r>
    </w:p>
    <w:p w14:paraId="109E8231" w14:textId="77777777" w:rsidR="00B46C7B" w:rsidRPr="004D4544" w:rsidRDefault="00B46C7B" w:rsidP="002256A0">
      <w:pPr>
        <w:pStyle w:val="Text"/>
      </w:pPr>
      <w:r w:rsidRPr="0087307E">
        <w:t xml:space="preserve">Select </w:t>
      </w:r>
      <w:r>
        <w:t>each image</w:t>
      </w:r>
      <w:r w:rsidRPr="0087307E">
        <w:t xml:space="preserve"> to find out </w:t>
      </w:r>
      <w:r>
        <w:t>more.</w:t>
      </w:r>
    </w:p>
    <w:p w14:paraId="2BF55C5B" w14:textId="77777777" w:rsidR="00B46C7B" w:rsidRPr="004D4544" w:rsidRDefault="00B46C7B" w:rsidP="002256A0">
      <w:pPr>
        <w:pStyle w:val="BW-section-head"/>
      </w:pPr>
      <w:r w:rsidRPr="004D4544">
        <w:t xml:space="preserve">TEXT FOR </w:t>
      </w:r>
      <w:r>
        <w:t>GRAPHIC</w:t>
      </w:r>
      <w:r w:rsidRPr="004D4544">
        <w:t xml:space="preserve"> 1 </w:t>
      </w:r>
      <w:r w:rsidRPr="004D4544">
        <w:rPr>
          <w:color w:val="808080"/>
        </w:rPr>
        <w:t>(50 words max)</w:t>
      </w:r>
    </w:p>
    <w:p w14:paraId="7EE4DEA1" w14:textId="77777777" w:rsidR="00B46C7B" w:rsidRDefault="00B46C7B" w:rsidP="002256A0">
      <w:pPr>
        <w:pStyle w:val="Text"/>
      </w:pPr>
      <w:r w:rsidRPr="00B46C7B">
        <w:t xml:space="preserve">Any person who discovers or suspects anti-competitive behaviour should </w:t>
      </w:r>
      <w:r w:rsidR="00E10859">
        <w:t>first</w:t>
      </w:r>
      <w:r w:rsidRPr="00B46C7B">
        <w:t xml:space="preserve"> raise concerns through their Line Manager.</w:t>
      </w:r>
    </w:p>
    <w:p w14:paraId="2D3DC2F2" w14:textId="77777777" w:rsidR="00B46C7B" w:rsidRPr="004D4544" w:rsidRDefault="00B46C7B" w:rsidP="002256A0">
      <w:pPr>
        <w:pStyle w:val="BW-section-head"/>
      </w:pPr>
      <w:r w:rsidRPr="004D4544">
        <w:t xml:space="preserve">TEXT FOR </w:t>
      </w:r>
      <w:r>
        <w:t>GRAPHIC</w:t>
      </w:r>
      <w:r w:rsidRPr="004D4544">
        <w:t xml:space="preserve"> </w:t>
      </w:r>
      <w:r>
        <w:t>2</w:t>
      </w:r>
      <w:r w:rsidRPr="004D4544">
        <w:t xml:space="preserve"> </w:t>
      </w:r>
      <w:r w:rsidRPr="004D4544">
        <w:rPr>
          <w:color w:val="808080"/>
        </w:rPr>
        <w:t>(50 words max)</w:t>
      </w:r>
    </w:p>
    <w:p w14:paraId="356C8C84" w14:textId="77777777" w:rsidR="00EC2EC5" w:rsidRDefault="00EC2EC5" w:rsidP="002256A0">
      <w:pPr>
        <w:pStyle w:val="Text"/>
      </w:pPr>
      <w:r>
        <w:t>C</w:t>
      </w:r>
      <w:r w:rsidR="00B46C7B" w:rsidRPr="00B46C7B">
        <w:t xml:space="preserve">oncerns may </w:t>
      </w:r>
      <w:r w:rsidR="00E10859">
        <w:t xml:space="preserve">also </w:t>
      </w:r>
      <w:r w:rsidR="00B46C7B" w:rsidRPr="00B46C7B">
        <w:t xml:space="preserve">be raised with any of the following Severn Trent Group Senior Executives: </w:t>
      </w:r>
    </w:p>
    <w:p w14:paraId="20576C30" w14:textId="77777777" w:rsidR="00EC2EC5" w:rsidRDefault="00C31B54" w:rsidP="002256A0">
      <w:pPr>
        <w:pStyle w:val="text-bullets"/>
      </w:pPr>
      <w:r>
        <w:t>T</w:t>
      </w:r>
      <w:r w:rsidR="00624BBA">
        <w:t xml:space="preserve">he </w:t>
      </w:r>
      <w:r w:rsidR="00EC2EC5">
        <w:t>CEO</w:t>
      </w:r>
    </w:p>
    <w:p w14:paraId="54DE24CF" w14:textId="77777777" w:rsidR="00EC2EC5" w:rsidRDefault="00624BBA" w:rsidP="002256A0">
      <w:pPr>
        <w:pStyle w:val="text-bullets"/>
      </w:pPr>
      <w:r>
        <w:t xml:space="preserve">The </w:t>
      </w:r>
      <w:r w:rsidR="00B46C7B" w:rsidRPr="00B46C7B">
        <w:t>HR Director</w:t>
      </w:r>
    </w:p>
    <w:p w14:paraId="6936FBF4" w14:textId="77777777" w:rsidR="00B46C7B" w:rsidRDefault="00B46C7B" w:rsidP="002256A0">
      <w:pPr>
        <w:pStyle w:val="text-bullets"/>
      </w:pPr>
      <w:r w:rsidRPr="00B46C7B">
        <w:t>Group General Counsel and Company Secretary.</w:t>
      </w:r>
    </w:p>
    <w:p w14:paraId="7D6CA8E9" w14:textId="77777777" w:rsidR="00EC2EC5" w:rsidRPr="004D4544" w:rsidRDefault="00EC2EC5" w:rsidP="002256A0">
      <w:pPr>
        <w:pStyle w:val="BW-section-head"/>
      </w:pPr>
      <w:r w:rsidRPr="004D4544">
        <w:t xml:space="preserve">TEXT FOR </w:t>
      </w:r>
      <w:r>
        <w:t>GRAPHIC 3</w:t>
      </w:r>
      <w:r w:rsidRPr="004D4544">
        <w:t xml:space="preserve"> </w:t>
      </w:r>
      <w:r w:rsidRPr="004D4544">
        <w:rPr>
          <w:color w:val="808080"/>
        </w:rPr>
        <w:t>(50 words max)</w:t>
      </w:r>
    </w:p>
    <w:p w14:paraId="4C98FAB7" w14:textId="77777777" w:rsidR="00EC2EC5" w:rsidRDefault="00087A4D" w:rsidP="002256A0">
      <w:pPr>
        <w:pStyle w:val="Text"/>
      </w:pPr>
      <w:r>
        <w:t>We recognise</w:t>
      </w:r>
      <w:r w:rsidR="00EC2EC5" w:rsidRPr="00EC2EC5">
        <w:t xml:space="preserve"> that individuals may feel </w:t>
      </w:r>
      <w:r>
        <w:t>vulnerable</w:t>
      </w:r>
      <w:r w:rsidR="00EC2EC5" w:rsidRPr="00EC2EC5">
        <w:t xml:space="preserve"> in certain circumstances. In </w:t>
      </w:r>
      <w:r w:rsidR="00EC2EC5">
        <w:t>such cases</w:t>
      </w:r>
      <w:r w:rsidR="00EC2EC5" w:rsidRPr="00EC2EC5">
        <w:t xml:space="preserve">, employees are encouraged to raise concerns through the Safecall Whistleblowing Helpline. </w:t>
      </w:r>
    </w:p>
    <w:p w14:paraId="23D712ED" w14:textId="77777777" w:rsidR="00EC2EC5" w:rsidRDefault="00EC2EC5" w:rsidP="002256A0">
      <w:pPr>
        <w:pStyle w:val="Text"/>
      </w:pPr>
      <w:r w:rsidRPr="00EC2EC5">
        <w:t>This helpline is operated by an independent company. The details of the numbers can be found in the Group Speak Up Policy.</w:t>
      </w:r>
    </w:p>
    <w:p w14:paraId="0CFDDCC7" w14:textId="77777777" w:rsidR="00EC2EC5" w:rsidRPr="004D4544" w:rsidRDefault="00EC2EC5" w:rsidP="002256A0">
      <w:pPr>
        <w:pStyle w:val="BW-section-head"/>
      </w:pPr>
      <w:r w:rsidRPr="004D4544">
        <w:t xml:space="preserve">TEXT FOR </w:t>
      </w:r>
      <w:r>
        <w:t>GRAPHIC</w:t>
      </w:r>
      <w:r w:rsidRPr="004D4544">
        <w:t xml:space="preserve"> </w:t>
      </w:r>
      <w:r>
        <w:t>4</w:t>
      </w:r>
      <w:r w:rsidRPr="004D4544">
        <w:t xml:space="preserve"> </w:t>
      </w:r>
      <w:r w:rsidRPr="004D4544">
        <w:rPr>
          <w:color w:val="808080"/>
        </w:rPr>
        <w:t>(50 words max)</w:t>
      </w:r>
    </w:p>
    <w:p w14:paraId="020B6722" w14:textId="77777777" w:rsidR="00EC2EC5" w:rsidRDefault="00EC2EC5" w:rsidP="002256A0">
      <w:pPr>
        <w:pStyle w:val="Text"/>
      </w:pPr>
      <w:r w:rsidRPr="00EC2EC5">
        <w:t xml:space="preserve">Further guidance on competition law can be found in the </w:t>
      </w:r>
      <w:r w:rsidR="00624BBA">
        <w:t xml:space="preserve">Group </w:t>
      </w:r>
      <w:r w:rsidRPr="00EC2EC5">
        <w:t xml:space="preserve">Competition </w:t>
      </w:r>
      <w:r w:rsidR="00624BBA">
        <w:t>and Competitive Information</w:t>
      </w:r>
      <w:r w:rsidRPr="00EC2EC5">
        <w:t xml:space="preserve"> Policy documents which will be available through the Resources tab of your Learning Management System. </w:t>
      </w:r>
    </w:p>
    <w:p w14:paraId="0A80369B" w14:textId="77777777" w:rsidR="00EC2EC5" w:rsidRPr="00EC2EC5" w:rsidRDefault="00EC2EC5" w:rsidP="002256A0">
      <w:pPr>
        <w:pStyle w:val="Text"/>
      </w:pPr>
      <w:r w:rsidRPr="00EC2EC5">
        <w:lastRenderedPageBreak/>
        <w:t xml:space="preserve">Alternatively, please feel free to get in touch with the </w:t>
      </w:r>
      <w:r>
        <w:t>L</w:t>
      </w:r>
      <w:r w:rsidRPr="00EC2EC5">
        <w:t xml:space="preserve">egal </w:t>
      </w:r>
      <w:r>
        <w:t>T</w:t>
      </w:r>
      <w:r w:rsidRPr="00EC2EC5">
        <w:t>eam with any queries.</w:t>
      </w:r>
    </w:p>
    <w:p w14:paraId="73BB9513" w14:textId="77777777" w:rsidR="00B46C7B" w:rsidRPr="00F16FAA" w:rsidRDefault="00B46C7B" w:rsidP="002256A0">
      <w:pPr>
        <w:pStyle w:val="BW-section-head"/>
        <w:rPr>
          <w:i/>
        </w:rPr>
      </w:pPr>
      <w:r w:rsidRPr="00932299">
        <w:t>END OF TOPIC PROMPT</w:t>
      </w:r>
      <w:r w:rsidR="00BC2582">
        <w:rPr>
          <w:i/>
        </w:rPr>
        <w:t>(</w:t>
      </w:r>
      <w:r w:rsidRPr="00F16FAA">
        <w:rPr>
          <w:i/>
        </w:rPr>
        <w:t>*Dev note - this should only appear once each reveal has been selected.</w:t>
      </w:r>
      <w:r w:rsidR="00BC2582">
        <w:rPr>
          <w:i/>
        </w:rPr>
        <w:t>)</w:t>
      </w:r>
    </w:p>
    <w:p w14:paraId="7E52F6A5" w14:textId="77777777" w:rsidR="009C0773" w:rsidRPr="007D721A" w:rsidRDefault="009C0773" w:rsidP="002256A0">
      <w:pPr>
        <w:pStyle w:val="Text"/>
      </w:pPr>
      <w:r w:rsidRPr="00932299">
        <w:t>You have now completed this topic. Go to the menu and</w:t>
      </w:r>
      <w:r>
        <w:t xml:space="preserve"> have a go at the quiz</w:t>
      </w:r>
      <w:r w:rsidRPr="00932299">
        <w:t>.</w:t>
      </w:r>
    </w:p>
    <w:p w14:paraId="4FCD197E" w14:textId="77777777" w:rsidR="00DC5C38" w:rsidRPr="007E6175" w:rsidRDefault="00DC5C38" w:rsidP="00DC5C38">
      <w:pPr>
        <w:pStyle w:val="Heading1"/>
      </w:pPr>
      <w:bookmarkStart w:id="100" w:name="_Toc473043531"/>
      <w:r w:rsidRPr="007E6175">
        <w:lastRenderedPageBreak/>
        <w:t xml:space="preserve">Topic </w:t>
      </w:r>
      <w:r>
        <w:t>9</w:t>
      </w:r>
      <w:r w:rsidRPr="007E6175">
        <w:t xml:space="preserve">: </w:t>
      </w:r>
      <w:r>
        <w:t>Quiz</w:t>
      </w:r>
      <w:bookmarkEnd w:id="100"/>
    </w:p>
    <w:p w14:paraId="0A57D2DD" w14:textId="77777777" w:rsidR="00DC5C38" w:rsidRPr="004D4544" w:rsidRDefault="00DC5C38" w:rsidP="00DC5C38">
      <w:pPr>
        <w:shd w:val="clear" w:color="auto" w:fill="595959"/>
        <w:spacing w:before="60" w:after="60"/>
        <w:outlineLvl w:val="1"/>
        <w:rPr>
          <w:b/>
          <w:color w:val="B1B94B"/>
          <w:sz w:val="36"/>
          <w:szCs w:val="44"/>
        </w:rPr>
      </w:pPr>
      <w:bookmarkStart w:id="101" w:name="_Toc473043532"/>
      <w:r w:rsidRPr="004D4544">
        <w:rPr>
          <w:b/>
          <w:color w:val="B1B94B"/>
          <w:sz w:val="36"/>
          <w:szCs w:val="44"/>
        </w:rPr>
        <w:t xml:space="preserve">SCREEN </w:t>
      </w:r>
      <w:r>
        <w:rPr>
          <w:b/>
          <w:color w:val="FFFFFF"/>
          <w:sz w:val="36"/>
          <w:szCs w:val="44"/>
        </w:rPr>
        <w:t>09_100</w:t>
      </w:r>
      <w:bookmarkEnd w:id="101"/>
    </w:p>
    <w:p w14:paraId="664124D3" w14:textId="77777777" w:rsidR="00DC5C38" w:rsidRPr="004D4544" w:rsidRDefault="00DC5C38" w:rsidP="002256A0">
      <w:pPr>
        <w:pStyle w:val="BW-screentype"/>
      </w:pPr>
      <w:r w:rsidRPr="004D4544">
        <w:t>SCREEN TYPE: Text and graphic</w:t>
      </w:r>
    </w:p>
    <w:p w14:paraId="6C2EA9DC" w14:textId="77777777" w:rsidR="00DC5C38" w:rsidRPr="00133499" w:rsidRDefault="00DC5C38" w:rsidP="002256A0">
      <w:pPr>
        <w:pStyle w:val="BW-section-head"/>
      </w:pPr>
      <w:r w:rsidRPr="00133499">
        <w:t>DESCRIPTION</w:t>
      </w:r>
    </w:p>
    <w:p w14:paraId="55375CC0" w14:textId="77777777" w:rsidR="00DC5C38" w:rsidRPr="004D4544" w:rsidRDefault="00DC5C38" w:rsidP="00BC2582">
      <w:r>
        <w:t>Quiz start screen</w:t>
      </w:r>
    </w:p>
    <w:p w14:paraId="47EE0718" w14:textId="77777777" w:rsidR="00DC5C38" w:rsidRDefault="00DC5C38" w:rsidP="002256A0">
      <w:pPr>
        <w:pStyle w:val="BW-section-head"/>
      </w:pPr>
      <w:r w:rsidRPr="004D4544">
        <w:t>IMAGE</w:t>
      </w:r>
    </w:p>
    <w:p w14:paraId="1192F94A" w14:textId="77777777" w:rsidR="00DC5C38" w:rsidRDefault="00DC5C38" w:rsidP="00BC2582">
      <w:r>
        <w:t>Use stock image</w:t>
      </w:r>
    </w:p>
    <w:p w14:paraId="4E724FFE" w14:textId="77777777" w:rsidR="00DC5C38" w:rsidRDefault="00DC5C38" w:rsidP="00BC2582">
      <w:pPr>
        <w:pStyle w:val="BW-section-head"/>
      </w:pPr>
      <w:r>
        <w:t>SCREEN TITLE</w:t>
      </w:r>
    </w:p>
    <w:p w14:paraId="1273A163" w14:textId="77777777" w:rsidR="00DC5C38" w:rsidRDefault="00DC5C38" w:rsidP="002256A0">
      <w:pPr>
        <w:pStyle w:val="Text"/>
      </w:pPr>
      <w:r>
        <w:t>Welcome to this quiz</w:t>
      </w:r>
    </w:p>
    <w:p w14:paraId="79030BD5" w14:textId="77777777" w:rsidR="00DC5C38" w:rsidRPr="004D4544" w:rsidRDefault="00AD41B6" w:rsidP="002256A0">
      <w:pPr>
        <w:pStyle w:val="BW-section-head"/>
      </w:pPr>
      <w:r>
        <w:t xml:space="preserve">BODY </w:t>
      </w:r>
      <w:r w:rsidR="00DC5C38" w:rsidRPr="004D4544">
        <w:t>TEXT</w:t>
      </w:r>
    </w:p>
    <w:p w14:paraId="04E9E56A" w14:textId="77777777" w:rsidR="00DC5C38" w:rsidRDefault="00DC5C38" w:rsidP="002256A0">
      <w:pPr>
        <w:pStyle w:val="Text"/>
      </w:pPr>
      <w:r>
        <w:t xml:space="preserve">This quiz will check your understanding of competition law by asking you </w:t>
      </w:r>
      <w:r w:rsidR="00982646" w:rsidRPr="00E10859">
        <w:rPr>
          <w:b/>
        </w:rPr>
        <w:t>ten</w:t>
      </w:r>
      <w:r w:rsidR="00982646">
        <w:t xml:space="preserve"> </w:t>
      </w:r>
      <w:r>
        <w:t>questions.</w:t>
      </w:r>
    </w:p>
    <w:p w14:paraId="1C12D0E0" w14:textId="77777777" w:rsidR="00DC5C38" w:rsidRDefault="00DC5C38" w:rsidP="002256A0">
      <w:pPr>
        <w:pStyle w:val="Text"/>
      </w:pPr>
      <w:r w:rsidRPr="00B14AC8">
        <w:t xml:space="preserve">You have to get at least </w:t>
      </w:r>
      <w:r w:rsidR="00E10859" w:rsidRPr="00E10859">
        <w:rPr>
          <w:b/>
        </w:rPr>
        <w:t>eight</w:t>
      </w:r>
      <w:r>
        <w:t xml:space="preserve"> </w:t>
      </w:r>
      <w:r w:rsidRPr="00B14AC8">
        <w:t>of these questions right to pass the quiz and complete this course. Some questions have more than one correct answer so you'll need to identify all the correct answers to get these questions right.</w:t>
      </w:r>
    </w:p>
    <w:p w14:paraId="18E3F227" w14:textId="77777777" w:rsidR="00DC5C38" w:rsidRDefault="00DC5C38" w:rsidP="002256A0">
      <w:pPr>
        <w:pStyle w:val="Text"/>
      </w:pPr>
      <w:r>
        <w:t>You can attempt the quiz as many times as you need to. If you don't pass, you'll be prompted to go to the menu and try again.</w:t>
      </w:r>
    </w:p>
    <w:p w14:paraId="7BCD6E4C" w14:textId="77777777" w:rsidR="00DC5C38" w:rsidRPr="00EC1677" w:rsidRDefault="00DC5C38" w:rsidP="002256A0">
      <w:pPr>
        <w:pStyle w:val="Heading2"/>
      </w:pPr>
      <w:bookmarkStart w:id="102" w:name="_Toc473043533"/>
      <w:r w:rsidRPr="00EC1677">
        <w:lastRenderedPageBreak/>
        <w:t xml:space="preserve">SCREEN </w:t>
      </w:r>
      <w:r>
        <w:rPr>
          <w:color w:val="FFFFFF"/>
        </w:rPr>
        <w:t>09_110</w:t>
      </w:r>
      <w:bookmarkEnd w:id="102"/>
    </w:p>
    <w:p w14:paraId="130D594A" w14:textId="77777777" w:rsidR="00DC5C38" w:rsidRPr="00EC1677" w:rsidRDefault="00DC5C38" w:rsidP="002256A0">
      <w:pPr>
        <w:pStyle w:val="BW-screentype"/>
      </w:pPr>
      <w:r w:rsidRPr="00EC1677">
        <w:t xml:space="preserve">SCREEN TYPE: Multiple choice question </w:t>
      </w:r>
    </w:p>
    <w:p w14:paraId="02273325" w14:textId="77777777" w:rsidR="00DC5C38" w:rsidRPr="00EC1677" w:rsidRDefault="00DC5C38" w:rsidP="002256A0">
      <w:pPr>
        <w:pStyle w:val="BW-section-head"/>
      </w:pPr>
      <w:r w:rsidRPr="00EC1677">
        <w:t>DESCRIPTION</w:t>
      </w:r>
    </w:p>
    <w:p w14:paraId="34E1BBF4" w14:textId="77777777" w:rsidR="00DC5C38" w:rsidRPr="00EC1677" w:rsidRDefault="00DC5C38" w:rsidP="00BC2582">
      <w:r w:rsidRPr="00EC1677">
        <w:t>The learner answers a question by choosing an option or options from a list and receives feedback on whether the answer is correct</w:t>
      </w:r>
      <w:r>
        <w:t xml:space="preserve"> or not</w:t>
      </w:r>
      <w:r w:rsidRPr="00EC1677">
        <w:t>.</w:t>
      </w:r>
    </w:p>
    <w:p w14:paraId="52F44B3F" w14:textId="77777777" w:rsidR="00DC5C38" w:rsidRPr="00EC1677" w:rsidRDefault="00DC5C38" w:rsidP="002256A0">
      <w:pPr>
        <w:pStyle w:val="BW-section-head"/>
      </w:pPr>
      <w:r w:rsidRPr="00EC1677">
        <w:t>IMAGE</w:t>
      </w:r>
    </w:p>
    <w:p w14:paraId="00F784EF" w14:textId="77777777" w:rsidR="00DC5C38" w:rsidRDefault="00DC5C38" w:rsidP="00BC2582">
      <w:r>
        <w:t>An icon style graphic will appear on each question screen, for example:</w:t>
      </w:r>
    </w:p>
    <w:p w14:paraId="32B37E85" w14:textId="77777777" w:rsidR="00DC5C38" w:rsidRDefault="00B941ED" w:rsidP="00BC2582">
      <w:r>
        <w:rPr>
          <w:noProof/>
          <w:lang w:eastAsia="en-GB"/>
        </w:rPr>
        <w:pict w14:anchorId="3FA4EC7E">
          <v:shape id="Picture 10" o:spid="_x0000_i1070" type="#_x0000_t75" alt="question mark icon" style="width:117.1pt;height:123.5pt;visibility:visible">
            <v:imagedata r:id="rId47" o:title="question mark icon"/>
          </v:shape>
        </w:pict>
      </w:r>
    </w:p>
    <w:p w14:paraId="2B0988EA" w14:textId="77777777" w:rsidR="00DC5C38" w:rsidRPr="00EC1677" w:rsidRDefault="00DC5C38" w:rsidP="002256A0">
      <w:pPr>
        <w:pStyle w:val="BW-section-head"/>
      </w:pPr>
      <w:r w:rsidRPr="00EC1677">
        <w:t xml:space="preserve">QUESTION TEXT </w:t>
      </w:r>
      <w:r w:rsidRPr="00EC1677">
        <w:rPr>
          <w:color w:val="808080"/>
        </w:rPr>
        <w:t>(30 words max)</w:t>
      </w:r>
    </w:p>
    <w:p w14:paraId="27D63AC2" w14:textId="77777777" w:rsidR="00DC5C38" w:rsidRPr="00DC5C38" w:rsidRDefault="00DC5C38" w:rsidP="002256A0">
      <w:pPr>
        <w:pStyle w:val="Text"/>
      </w:pPr>
      <w:r w:rsidRPr="00DC5C38">
        <w:t xml:space="preserve">Which </w:t>
      </w:r>
      <w:r>
        <w:t>of these</w:t>
      </w:r>
      <w:r w:rsidRPr="00DC5C38">
        <w:t xml:space="preserve"> may be a consequenc</w:t>
      </w:r>
      <w:r>
        <w:t>e for breaching competition law?</w:t>
      </w:r>
    </w:p>
    <w:p w14:paraId="6098FA15" w14:textId="77777777" w:rsidR="00DC5C38" w:rsidRPr="00EC1677" w:rsidRDefault="00DC5C38" w:rsidP="002256A0">
      <w:pPr>
        <w:pStyle w:val="BW-section-head"/>
      </w:pPr>
      <w:r w:rsidRPr="00EC1677">
        <w:t>PROMPT</w:t>
      </w:r>
    </w:p>
    <w:p w14:paraId="67BED267" w14:textId="77777777" w:rsidR="00DC5C38" w:rsidRPr="00EC1677" w:rsidRDefault="00DC5C38" w:rsidP="002256A0">
      <w:pPr>
        <w:pStyle w:val="Text"/>
      </w:pPr>
      <w:r w:rsidRPr="00417B18">
        <w:t>Select all answers that apply, then Confirm.</w:t>
      </w:r>
    </w:p>
    <w:p w14:paraId="1E9AA89D" w14:textId="77777777" w:rsidR="00DC5C38" w:rsidRPr="00EC1677" w:rsidRDefault="00DC5C38" w:rsidP="00DC5C38">
      <w:pPr>
        <w:rPr>
          <w:b/>
          <w:color w:val="595959"/>
          <w:u w:val="single"/>
        </w:rPr>
      </w:pPr>
      <w:r w:rsidRPr="00EC1677">
        <w:rPr>
          <w:b/>
          <w:color w:val="595959"/>
          <w:u w:val="single"/>
        </w:rPr>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DC5C38" w:rsidRPr="00EC1677" w14:paraId="6815D9BE" w14:textId="77777777" w:rsidTr="00DC5C38">
        <w:trPr>
          <w:trHeight w:val="70"/>
        </w:trPr>
        <w:tc>
          <w:tcPr>
            <w:tcW w:w="608" w:type="dxa"/>
            <w:shd w:val="clear" w:color="auto" w:fill="36424A"/>
          </w:tcPr>
          <w:p w14:paraId="2E4357CB" w14:textId="77777777" w:rsidR="00DC5C38" w:rsidRPr="00EC1677" w:rsidRDefault="00DC5C38" w:rsidP="00DC5C38">
            <w:pPr>
              <w:jc w:val="center"/>
              <w:rPr>
                <w:b/>
                <w:color w:val="FFFFFF"/>
              </w:rPr>
            </w:pPr>
            <w:r w:rsidRPr="00EC1677">
              <w:rPr>
                <w:b/>
                <w:color w:val="FFFFFF"/>
              </w:rPr>
              <w:t>1</w:t>
            </w:r>
          </w:p>
        </w:tc>
        <w:tc>
          <w:tcPr>
            <w:tcW w:w="7251" w:type="dxa"/>
          </w:tcPr>
          <w:p w14:paraId="688BC888" w14:textId="77777777" w:rsidR="00DC5C38" w:rsidRPr="00EC1677" w:rsidRDefault="00DC5C38" w:rsidP="002256A0">
            <w:pPr>
              <w:pStyle w:val="Text"/>
            </w:pPr>
            <w:r>
              <w:t>A c</w:t>
            </w:r>
            <w:r w:rsidRPr="00DC5C38">
              <w:t>ustodial sentence of up</w:t>
            </w:r>
            <w:r>
              <w:t xml:space="preserve"> </w:t>
            </w:r>
            <w:r w:rsidRPr="00DC5C38">
              <w:t xml:space="preserve">to 5 years </w:t>
            </w:r>
          </w:p>
        </w:tc>
        <w:tc>
          <w:tcPr>
            <w:tcW w:w="1839" w:type="dxa"/>
            <w:shd w:val="clear" w:color="auto" w:fill="36424A"/>
          </w:tcPr>
          <w:p w14:paraId="5598F5AD" w14:textId="77777777" w:rsidR="00DC5C38" w:rsidRPr="00EC1677" w:rsidRDefault="00DC5C38" w:rsidP="00DC5C38">
            <w:pPr>
              <w:rPr>
                <w:b/>
                <w:color w:val="B1B94B"/>
              </w:rPr>
            </w:pPr>
            <w:r w:rsidRPr="00EC1677">
              <w:rPr>
                <w:b/>
                <w:color w:val="B1B94B"/>
              </w:rPr>
              <w:t>Correct</w:t>
            </w:r>
          </w:p>
        </w:tc>
      </w:tr>
      <w:tr w:rsidR="00DC5C38" w:rsidRPr="00EC1677" w14:paraId="68DEE550" w14:textId="77777777" w:rsidTr="00DC5C38">
        <w:tc>
          <w:tcPr>
            <w:tcW w:w="608" w:type="dxa"/>
            <w:shd w:val="clear" w:color="auto" w:fill="36424A"/>
          </w:tcPr>
          <w:p w14:paraId="294F3D72" w14:textId="77777777" w:rsidR="00DC5C38" w:rsidRPr="00EC1677" w:rsidRDefault="00DC5C38" w:rsidP="00DC5C38">
            <w:pPr>
              <w:jc w:val="center"/>
              <w:rPr>
                <w:b/>
                <w:color w:val="FFFFFF"/>
              </w:rPr>
            </w:pPr>
            <w:r w:rsidRPr="00EC1677">
              <w:rPr>
                <w:b/>
                <w:color w:val="FFFFFF"/>
              </w:rPr>
              <w:t>2</w:t>
            </w:r>
          </w:p>
        </w:tc>
        <w:tc>
          <w:tcPr>
            <w:tcW w:w="7251" w:type="dxa"/>
          </w:tcPr>
          <w:p w14:paraId="5FF4F5B6" w14:textId="77777777" w:rsidR="00DC5C38" w:rsidRPr="00EC1677" w:rsidRDefault="00DC5C38" w:rsidP="002256A0">
            <w:pPr>
              <w:pStyle w:val="Text"/>
            </w:pPr>
            <w:r>
              <w:t>F</w:t>
            </w:r>
            <w:r w:rsidRPr="00DC5C38">
              <w:t>ines of up</w:t>
            </w:r>
            <w:r>
              <w:t xml:space="preserve"> </w:t>
            </w:r>
            <w:r w:rsidRPr="00DC5C38">
              <w:t>to 10% of group worldwide turnover</w:t>
            </w:r>
          </w:p>
        </w:tc>
        <w:tc>
          <w:tcPr>
            <w:tcW w:w="1839" w:type="dxa"/>
            <w:shd w:val="clear" w:color="auto" w:fill="36424A"/>
          </w:tcPr>
          <w:p w14:paraId="538322E7" w14:textId="77777777" w:rsidR="00DC5C38" w:rsidRPr="00EC1677" w:rsidRDefault="00DC5C38" w:rsidP="00DC5C38">
            <w:pPr>
              <w:rPr>
                <w:b/>
                <w:color w:val="B1B94B"/>
              </w:rPr>
            </w:pPr>
            <w:r w:rsidRPr="00EC1677">
              <w:rPr>
                <w:b/>
                <w:color w:val="B1B94B"/>
              </w:rPr>
              <w:t>Correct</w:t>
            </w:r>
          </w:p>
        </w:tc>
      </w:tr>
      <w:tr w:rsidR="00DC5C38" w:rsidRPr="00EC1677" w14:paraId="6FDE2F63" w14:textId="77777777" w:rsidTr="00DC5C38">
        <w:tc>
          <w:tcPr>
            <w:tcW w:w="608" w:type="dxa"/>
            <w:shd w:val="clear" w:color="auto" w:fill="36424A"/>
          </w:tcPr>
          <w:p w14:paraId="4A100F65" w14:textId="77777777" w:rsidR="00DC5C38" w:rsidRPr="00EC1677" w:rsidRDefault="00DC5C38" w:rsidP="00DC5C38">
            <w:pPr>
              <w:jc w:val="center"/>
              <w:rPr>
                <w:b/>
                <w:color w:val="FFFFFF"/>
              </w:rPr>
            </w:pPr>
            <w:r w:rsidRPr="00EC1677">
              <w:rPr>
                <w:b/>
                <w:color w:val="FFFFFF"/>
              </w:rPr>
              <w:t>3</w:t>
            </w:r>
          </w:p>
        </w:tc>
        <w:tc>
          <w:tcPr>
            <w:tcW w:w="7251" w:type="dxa"/>
          </w:tcPr>
          <w:p w14:paraId="652B6DA8" w14:textId="77777777" w:rsidR="00DC5C38" w:rsidRPr="00EC1677" w:rsidRDefault="00DC5C38" w:rsidP="002256A0">
            <w:pPr>
              <w:pStyle w:val="Text"/>
            </w:pPr>
            <w:r>
              <w:t>A c</w:t>
            </w:r>
            <w:r w:rsidRPr="00DC5C38">
              <w:t>ustodial sentence of 10 years</w:t>
            </w:r>
          </w:p>
        </w:tc>
        <w:tc>
          <w:tcPr>
            <w:tcW w:w="1839" w:type="dxa"/>
            <w:shd w:val="clear" w:color="auto" w:fill="36424A"/>
          </w:tcPr>
          <w:p w14:paraId="4E1AA950" w14:textId="77777777" w:rsidR="00DC5C38" w:rsidRPr="00EC1677" w:rsidRDefault="00DC5C38" w:rsidP="00DC5C38">
            <w:pPr>
              <w:rPr>
                <w:b/>
                <w:color w:val="B1B94B"/>
              </w:rPr>
            </w:pPr>
            <w:r w:rsidRPr="00EC1677">
              <w:rPr>
                <w:b/>
                <w:color w:val="B1B94B"/>
              </w:rPr>
              <w:t>Incorrect</w:t>
            </w:r>
          </w:p>
        </w:tc>
      </w:tr>
      <w:tr w:rsidR="00DC5C38" w:rsidRPr="00EC1677" w14:paraId="12971290" w14:textId="77777777" w:rsidTr="00DC5C38">
        <w:tc>
          <w:tcPr>
            <w:tcW w:w="608" w:type="dxa"/>
            <w:shd w:val="clear" w:color="auto" w:fill="36424A"/>
          </w:tcPr>
          <w:p w14:paraId="39CCD430" w14:textId="77777777" w:rsidR="00DC5C38" w:rsidRPr="00EC1677" w:rsidRDefault="00DC5C38" w:rsidP="00DC5C38">
            <w:pPr>
              <w:jc w:val="center"/>
              <w:rPr>
                <w:b/>
                <w:color w:val="FFFFFF"/>
              </w:rPr>
            </w:pPr>
            <w:r w:rsidRPr="00EC1677">
              <w:rPr>
                <w:b/>
                <w:color w:val="FFFFFF"/>
              </w:rPr>
              <w:t>4</w:t>
            </w:r>
          </w:p>
        </w:tc>
        <w:tc>
          <w:tcPr>
            <w:tcW w:w="7251" w:type="dxa"/>
          </w:tcPr>
          <w:p w14:paraId="01F50C95" w14:textId="77777777" w:rsidR="00DC5C38" w:rsidRPr="00EC1677" w:rsidRDefault="00DC5C38" w:rsidP="002256A0">
            <w:pPr>
              <w:pStyle w:val="Text"/>
            </w:pPr>
            <w:r>
              <w:t>A</w:t>
            </w:r>
            <w:r w:rsidRPr="00DC5C38">
              <w:t>n impact on share price</w:t>
            </w:r>
          </w:p>
        </w:tc>
        <w:tc>
          <w:tcPr>
            <w:tcW w:w="1839" w:type="dxa"/>
            <w:shd w:val="clear" w:color="auto" w:fill="36424A"/>
          </w:tcPr>
          <w:p w14:paraId="30F06D1F" w14:textId="77777777" w:rsidR="00DC5C38" w:rsidRPr="00EC1677" w:rsidRDefault="00B35CB0" w:rsidP="00B35CB0">
            <w:pPr>
              <w:rPr>
                <w:b/>
                <w:color w:val="B1B94B"/>
              </w:rPr>
            </w:pPr>
            <w:r>
              <w:rPr>
                <w:b/>
                <w:color w:val="B1B94B"/>
              </w:rPr>
              <w:t>Correct</w:t>
            </w:r>
          </w:p>
        </w:tc>
      </w:tr>
    </w:tbl>
    <w:p w14:paraId="48AFCFB1" w14:textId="77777777" w:rsidR="00DC5C38" w:rsidRPr="00EC1677" w:rsidRDefault="00DC5C38" w:rsidP="002256A0">
      <w:pPr>
        <w:pStyle w:val="BW-section-head"/>
      </w:pPr>
      <w:r w:rsidRPr="00EC1677">
        <w:t xml:space="preserve">CORRECT TEXT FEEDBACK </w:t>
      </w:r>
      <w:r w:rsidRPr="00EC1677">
        <w:rPr>
          <w:color w:val="808080"/>
        </w:rPr>
        <w:t>(50 words max)</w:t>
      </w:r>
    </w:p>
    <w:p w14:paraId="1BBF87AE" w14:textId="77777777" w:rsidR="00DC5C38" w:rsidRPr="008C57FA" w:rsidRDefault="00DC5C38" w:rsidP="002256A0">
      <w:pPr>
        <w:pStyle w:val="Text"/>
      </w:pPr>
      <w:r>
        <w:t>That's right.</w:t>
      </w:r>
    </w:p>
    <w:p w14:paraId="1DC4D18A" w14:textId="77777777" w:rsidR="00DC5C38" w:rsidRPr="00EC1677" w:rsidRDefault="00701833" w:rsidP="002256A0">
      <w:pPr>
        <w:pStyle w:val="BW-section-head"/>
      </w:pPr>
      <w:r>
        <w:t>FAIL TEXT FEEDBACK</w:t>
      </w:r>
      <w:r w:rsidR="00DC5C38" w:rsidRPr="00EC1677">
        <w:t xml:space="preserve"> </w:t>
      </w:r>
      <w:r w:rsidR="00DC5C38" w:rsidRPr="00EC1677">
        <w:rPr>
          <w:color w:val="808080"/>
        </w:rPr>
        <w:t>(50 words max)</w:t>
      </w:r>
    </w:p>
    <w:p w14:paraId="22A75EDF" w14:textId="77777777" w:rsidR="00DC5C38" w:rsidRPr="00EC1677" w:rsidRDefault="00DC5C38" w:rsidP="002256A0">
      <w:pPr>
        <w:pStyle w:val="Text"/>
      </w:pPr>
      <w:r>
        <w:t>That's not right.</w:t>
      </w:r>
    </w:p>
    <w:p w14:paraId="09EF4C49" w14:textId="77777777" w:rsidR="00B35CB0" w:rsidRPr="00EC1677" w:rsidRDefault="00B35CB0" w:rsidP="002256A0">
      <w:pPr>
        <w:pStyle w:val="Heading2"/>
      </w:pPr>
      <w:bookmarkStart w:id="103" w:name="_Toc473043534"/>
      <w:r w:rsidRPr="00EC1677">
        <w:lastRenderedPageBreak/>
        <w:t xml:space="preserve">SCREEN </w:t>
      </w:r>
      <w:r>
        <w:rPr>
          <w:color w:val="FFFFFF"/>
        </w:rPr>
        <w:t>09_120</w:t>
      </w:r>
      <w:bookmarkEnd w:id="103"/>
    </w:p>
    <w:p w14:paraId="3C4E33A2" w14:textId="77777777" w:rsidR="00B35CB0" w:rsidRPr="00BC2582" w:rsidRDefault="00B35CB0" w:rsidP="002256A0">
      <w:pPr>
        <w:pStyle w:val="BW-screentype"/>
      </w:pPr>
      <w:r w:rsidRPr="00BC2582">
        <w:t xml:space="preserve">SCREEN TYPE: Multiple choice question </w:t>
      </w:r>
    </w:p>
    <w:p w14:paraId="1F1FA0A6" w14:textId="77777777" w:rsidR="00B35CB0" w:rsidRPr="00EC1677" w:rsidRDefault="00B35CB0" w:rsidP="002256A0">
      <w:pPr>
        <w:pStyle w:val="BW-section-head"/>
      </w:pPr>
      <w:r w:rsidRPr="00EC1677">
        <w:t>DESCRIPTION</w:t>
      </w:r>
    </w:p>
    <w:p w14:paraId="1B62CF22" w14:textId="77777777" w:rsidR="00B35CB0" w:rsidRPr="00EC1677" w:rsidRDefault="00B35CB0" w:rsidP="00FF6D1A">
      <w:r w:rsidRPr="00EC1677">
        <w:t>The learner answers a question by choosing an option or options from a list and receives feedback on whether the answer is correct</w:t>
      </w:r>
      <w:r>
        <w:t xml:space="preserve"> or not</w:t>
      </w:r>
      <w:r w:rsidRPr="00EC1677">
        <w:t>.</w:t>
      </w:r>
    </w:p>
    <w:p w14:paraId="38B10220" w14:textId="77777777" w:rsidR="00B35CB0" w:rsidRPr="00EC1677" w:rsidRDefault="00B35CB0" w:rsidP="002256A0">
      <w:pPr>
        <w:pStyle w:val="BW-section-head"/>
      </w:pPr>
      <w:r w:rsidRPr="00EC1677">
        <w:t>IMAGE</w:t>
      </w:r>
    </w:p>
    <w:p w14:paraId="79AB56FE" w14:textId="77777777" w:rsidR="00B35CB0" w:rsidRDefault="00B35CB0" w:rsidP="00FF6D1A">
      <w:r>
        <w:t>An icon style graphic will appear on each question screen, for example:</w:t>
      </w:r>
    </w:p>
    <w:p w14:paraId="3D355884" w14:textId="77777777" w:rsidR="00B35CB0" w:rsidRDefault="00B941ED" w:rsidP="00FF6D1A">
      <w:r>
        <w:rPr>
          <w:noProof/>
          <w:lang w:eastAsia="en-GB"/>
        </w:rPr>
        <w:pict w14:anchorId="35116C86">
          <v:shape id="_x0000_i1071" type="#_x0000_t75" alt="question mark icon" style="width:117.1pt;height:123.5pt;visibility:visible">
            <v:imagedata r:id="rId47" o:title="question mark icon"/>
          </v:shape>
        </w:pict>
      </w:r>
    </w:p>
    <w:p w14:paraId="42919EBD" w14:textId="77777777" w:rsidR="00B35CB0" w:rsidRPr="00EC1677" w:rsidRDefault="00B35CB0" w:rsidP="002256A0">
      <w:pPr>
        <w:pStyle w:val="BW-section-head"/>
      </w:pPr>
      <w:r w:rsidRPr="00EC1677">
        <w:t xml:space="preserve">QUESTION TEXT </w:t>
      </w:r>
      <w:r w:rsidRPr="00EC1677">
        <w:rPr>
          <w:color w:val="808080"/>
        </w:rPr>
        <w:t>(30 words max)</w:t>
      </w:r>
    </w:p>
    <w:p w14:paraId="678389E1" w14:textId="77777777" w:rsidR="00702078" w:rsidRDefault="00702078" w:rsidP="002256A0">
      <w:pPr>
        <w:pStyle w:val="Text"/>
      </w:pPr>
      <w:r>
        <w:t>Is this statement true or false?</w:t>
      </w:r>
    </w:p>
    <w:p w14:paraId="3C4D790B" w14:textId="77777777" w:rsidR="00B35CB0" w:rsidRDefault="00B35CB0" w:rsidP="002256A0">
      <w:pPr>
        <w:pStyle w:val="Text"/>
      </w:pPr>
      <w:r w:rsidRPr="00B35CB0">
        <w:t>S</w:t>
      </w:r>
      <w:r>
        <w:t>evern Trent Water</w:t>
      </w:r>
      <w:r w:rsidRPr="00B35CB0">
        <w:t xml:space="preserve"> is in a dominant position for providing waste and water services.</w:t>
      </w:r>
    </w:p>
    <w:p w14:paraId="032981F4" w14:textId="77777777" w:rsidR="00B35CB0" w:rsidRPr="00EC1677" w:rsidRDefault="00B35CB0" w:rsidP="002256A0">
      <w:pPr>
        <w:pStyle w:val="BW-section-head"/>
      </w:pPr>
      <w:r w:rsidRPr="00EC1677">
        <w:t>PROMPT</w:t>
      </w:r>
    </w:p>
    <w:p w14:paraId="6A6B10C8" w14:textId="77777777" w:rsidR="00B35CB0" w:rsidRPr="00EC1677" w:rsidRDefault="00B35CB0" w:rsidP="002256A0">
      <w:pPr>
        <w:pStyle w:val="Text"/>
      </w:pPr>
      <w:r w:rsidRPr="00417B18">
        <w:t xml:space="preserve">Select </w:t>
      </w:r>
      <w:r>
        <w:t>your answer</w:t>
      </w:r>
      <w:r w:rsidRPr="00417B18">
        <w:t>, then Confirm.</w:t>
      </w:r>
    </w:p>
    <w:p w14:paraId="286FA9C4" w14:textId="77777777" w:rsidR="00B35CB0" w:rsidRPr="00EC1677" w:rsidRDefault="00B35CB0"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B35CB0" w:rsidRPr="00EC1677" w14:paraId="7CAEDA6B" w14:textId="77777777" w:rsidTr="00540E12">
        <w:trPr>
          <w:trHeight w:val="70"/>
        </w:trPr>
        <w:tc>
          <w:tcPr>
            <w:tcW w:w="608" w:type="dxa"/>
            <w:shd w:val="clear" w:color="auto" w:fill="36424A"/>
          </w:tcPr>
          <w:p w14:paraId="5ED09E44" w14:textId="77777777" w:rsidR="00B35CB0" w:rsidRPr="00EC1677" w:rsidRDefault="00B35CB0" w:rsidP="00540E12">
            <w:pPr>
              <w:jc w:val="center"/>
              <w:rPr>
                <w:b/>
                <w:color w:val="FFFFFF"/>
              </w:rPr>
            </w:pPr>
            <w:r w:rsidRPr="00EC1677">
              <w:rPr>
                <w:b/>
                <w:color w:val="FFFFFF"/>
              </w:rPr>
              <w:t>1</w:t>
            </w:r>
          </w:p>
        </w:tc>
        <w:tc>
          <w:tcPr>
            <w:tcW w:w="7251" w:type="dxa"/>
          </w:tcPr>
          <w:p w14:paraId="04547D49" w14:textId="77777777" w:rsidR="00B35CB0" w:rsidRPr="00EC1677" w:rsidRDefault="00B35CB0" w:rsidP="002256A0">
            <w:pPr>
              <w:pStyle w:val="Text"/>
            </w:pPr>
            <w:r>
              <w:t>True</w:t>
            </w:r>
            <w:r w:rsidRPr="00DC5C38">
              <w:t xml:space="preserve"> </w:t>
            </w:r>
          </w:p>
        </w:tc>
        <w:tc>
          <w:tcPr>
            <w:tcW w:w="1839" w:type="dxa"/>
            <w:shd w:val="clear" w:color="auto" w:fill="36424A"/>
          </w:tcPr>
          <w:p w14:paraId="3857002F" w14:textId="77777777" w:rsidR="00B35CB0" w:rsidRPr="00EC1677" w:rsidRDefault="00B35CB0" w:rsidP="00540E12">
            <w:pPr>
              <w:rPr>
                <w:b/>
                <w:color w:val="B1B94B"/>
              </w:rPr>
            </w:pPr>
            <w:r w:rsidRPr="00EC1677">
              <w:rPr>
                <w:b/>
                <w:color w:val="B1B94B"/>
              </w:rPr>
              <w:t>Correct</w:t>
            </w:r>
          </w:p>
        </w:tc>
      </w:tr>
      <w:tr w:rsidR="00B35CB0" w:rsidRPr="00EC1677" w14:paraId="080E63DD" w14:textId="77777777" w:rsidTr="00540E12">
        <w:tc>
          <w:tcPr>
            <w:tcW w:w="608" w:type="dxa"/>
            <w:shd w:val="clear" w:color="auto" w:fill="36424A"/>
          </w:tcPr>
          <w:p w14:paraId="5AFE48C9" w14:textId="77777777" w:rsidR="00B35CB0" w:rsidRPr="00EC1677" w:rsidRDefault="00B35CB0" w:rsidP="00540E12">
            <w:pPr>
              <w:jc w:val="center"/>
              <w:rPr>
                <w:b/>
                <w:color w:val="FFFFFF"/>
              </w:rPr>
            </w:pPr>
            <w:r w:rsidRPr="00EC1677">
              <w:rPr>
                <w:b/>
                <w:color w:val="FFFFFF"/>
              </w:rPr>
              <w:t>2</w:t>
            </w:r>
          </w:p>
        </w:tc>
        <w:tc>
          <w:tcPr>
            <w:tcW w:w="7251" w:type="dxa"/>
          </w:tcPr>
          <w:p w14:paraId="683B220E" w14:textId="77777777" w:rsidR="00B35CB0" w:rsidRPr="00EC1677" w:rsidRDefault="00B35CB0" w:rsidP="002256A0">
            <w:pPr>
              <w:pStyle w:val="Text"/>
            </w:pPr>
            <w:r>
              <w:t>False</w:t>
            </w:r>
          </w:p>
        </w:tc>
        <w:tc>
          <w:tcPr>
            <w:tcW w:w="1839" w:type="dxa"/>
            <w:shd w:val="clear" w:color="auto" w:fill="36424A"/>
          </w:tcPr>
          <w:p w14:paraId="3F966786" w14:textId="77777777" w:rsidR="00B35CB0" w:rsidRPr="00EC1677" w:rsidRDefault="00B35CB0" w:rsidP="00540E12">
            <w:pPr>
              <w:rPr>
                <w:b/>
                <w:color w:val="B1B94B"/>
              </w:rPr>
            </w:pPr>
            <w:r>
              <w:rPr>
                <w:b/>
                <w:color w:val="B1B94B"/>
              </w:rPr>
              <w:t>Incorrect</w:t>
            </w:r>
          </w:p>
        </w:tc>
      </w:tr>
    </w:tbl>
    <w:p w14:paraId="2B19C325" w14:textId="77777777" w:rsidR="00B35CB0" w:rsidRPr="00EC1677" w:rsidRDefault="00B35CB0" w:rsidP="002256A0">
      <w:pPr>
        <w:pStyle w:val="BW-section-head"/>
      </w:pPr>
      <w:r w:rsidRPr="00EC1677">
        <w:t xml:space="preserve">CORRECT TEXT FEEDBACK </w:t>
      </w:r>
      <w:r w:rsidRPr="00EC1677">
        <w:rPr>
          <w:color w:val="808080"/>
        </w:rPr>
        <w:t>(50 words max)</w:t>
      </w:r>
    </w:p>
    <w:p w14:paraId="16601C37" w14:textId="77777777" w:rsidR="00B35CB0" w:rsidRPr="008C57FA" w:rsidRDefault="00B35CB0" w:rsidP="002256A0">
      <w:pPr>
        <w:pStyle w:val="Text"/>
      </w:pPr>
      <w:r>
        <w:t>That's right.</w:t>
      </w:r>
    </w:p>
    <w:p w14:paraId="00271F2F" w14:textId="77777777" w:rsidR="00B35CB0" w:rsidRPr="00EC1677" w:rsidRDefault="00701833" w:rsidP="002256A0">
      <w:pPr>
        <w:pStyle w:val="BW-section-head"/>
      </w:pPr>
      <w:r>
        <w:t>FAIL TEXT FEEDBACK</w:t>
      </w:r>
      <w:r w:rsidR="00B35CB0" w:rsidRPr="00EC1677">
        <w:t xml:space="preserve"> </w:t>
      </w:r>
      <w:r w:rsidR="00B35CB0" w:rsidRPr="00EC1677">
        <w:rPr>
          <w:color w:val="808080"/>
        </w:rPr>
        <w:t>(50 words max)</w:t>
      </w:r>
    </w:p>
    <w:p w14:paraId="77E40033" w14:textId="77777777" w:rsidR="00A85FB8" w:rsidRDefault="00B35CB0" w:rsidP="002256A0">
      <w:pPr>
        <w:pStyle w:val="Text"/>
      </w:pPr>
      <w:r>
        <w:t>That's not right.</w:t>
      </w:r>
    </w:p>
    <w:p w14:paraId="00E8923A" w14:textId="77777777" w:rsidR="00B35CB0" w:rsidRPr="00EC1677" w:rsidRDefault="00B35CB0" w:rsidP="002256A0">
      <w:pPr>
        <w:pStyle w:val="Heading2"/>
      </w:pPr>
      <w:bookmarkStart w:id="104" w:name="_Toc473043535"/>
      <w:r w:rsidRPr="00EC1677">
        <w:lastRenderedPageBreak/>
        <w:t xml:space="preserve">SCREEN </w:t>
      </w:r>
      <w:r>
        <w:rPr>
          <w:color w:val="FFFFFF"/>
        </w:rPr>
        <w:t>09_130</w:t>
      </w:r>
      <w:bookmarkEnd w:id="104"/>
    </w:p>
    <w:p w14:paraId="753E79EF" w14:textId="77777777" w:rsidR="00B35CB0" w:rsidRPr="00BC2582" w:rsidRDefault="00B35CB0" w:rsidP="002256A0">
      <w:pPr>
        <w:pStyle w:val="BW-screentype"/>
      </w:pPr>
      <w:r w:rsidRPr="00BC2582">
        <w:t xml:space="preserve">SCREEN TYPE: Multiple choice question </w:t>
      </w:r>
    </w:p>
    <w:p w14:paraId="78D8AEDF" w14:textId="77777777" w:rsidR="00B35CB0" w:rsidRPr="00EC1677" w:rsidRDefault="00B35CB0" w:rsidP="002256A0">
      <w:pPr>
        <w:pStyle w:val="BW-section-head"/>
      </w:pPr>
      <w:r w:rsidRPr="00EC1677">
        <w:t>DESCRIPTION</w:t>
      </w:r>
    </w:p>
    <w:p w14:paraId="2BB99FB8" w14:textId="77777777" w:rsidR="00B35CB0" w:rsidRPr="00EC1677" w:rsidRDefault="00B35CB0" w:rsidP="00FF6D1A">
      <w:r w:rsidRPr="00EC1677">
        <w:t>The learner answers a question by choosing an option or options from a list and receives feedback on whether the answer is correct</w:t>
      </w:r>
      <w:r>
        <w:t xml:space="preserve"> or not</w:t>
      </w:r>
      <w:r w:rsidRPr="00EC1677">
        <w:t>.</w:t>
      </w:r>
    </w:p>
    <w:p w14:paraId="0B310F51" w14:textId="77777777" w:rsidR="00B35CB0" w:rsidRPr="00EC1677" w:rsidRDefault="00B35CB0" w:rsidP="002256A0">
      <w:pPr>
        <w:pStyle w:val="BW-section-head"/>
      </w:pPr>
      <w:r w:rsidRPr="00EC1677">
        <w:t>IMAGE</w:t>
      </w:r>
    </w:p>
    <w:p w14:paraId="7425561D" w14:textId="77777777" w:rsidR="00B35CB0" w:rsidRDefault="00B35CB0" w:rsidP="00FF6D1A">
      <w:r>
        <w:t>An icon style graphic will appear on each question screen, for example:</w:t>
      </w:r>
    </w:p>
    <w:p w14:paraId="57657F82" w14:textId="77777777" w:rsidR="00B35CB0" w:rsidRDefault="00B941ED" w:rsidP="00FF6D1A">
      <w:r>
        <w:rPr>
          <w:noProof/>
          <w:lang w:eastAsia="en-GB"/>
        </w:rPr>
        <w:pict w14:anchorId="787D26D8">
          <v:shape id="_x0000_i1072" type="#_x0000_t75" alt="question mark icon" style="width:117.1pt;height:123.5pt;visibility:visible">
            <v:imagedata r:id="rId47" o:title="question mark icon"/>
          </v:shape>
        </w:pict>
      </w:r>
    </w:p>
    <w:p w14:paraId="6BD98A7F" w14:textId="77777777" w:rsidR="00B35CB0" w:rsidRPr="00EC1677" w:rsidRDefault="00B35CB0" w:rsidP="002256A0">
      <w:pPr>
        <w:pStyle w:val="BW-section-head"/>
      </w:pPr>
      <w:r w:rsidRPr="00EC1677">
        <w:t xml:space="preserve">QUESTION TEXT </w:t>
      </w:r>
      <w:r w:rsidRPr="00EC1677">
        <w:rPr>
          <w:color w:val="808080"/>
        </w:rPr>
        <w:t>(30 words max)</w:t>
      </w:r>
    </w:p>
    <w:p w14:paraId="13A31609" w14:textId="77777777" w:rsidR="00702078" w:rsidRDefault="00702078" w:rsidP="002256A0">
      <w:pPr>
        <w:pStyle w:val="Text"/>
      </w:pPr>
      <w:r>
        <w:t>Is this statement true or false?</w:t>
      </w:r>
    </w:p>
    <w:p w14:paraId="72912052" w14:textId="77777777" w:rsidR="00B35CB0" w:rsidRPr="00DC5C38" w:rsidRDefault="00B35CB0" w:rsidP="002256A0">
      <w:pPr>
        <w:pStyle w:val="Text"/>
      </w:pPr>
      <w:r w:rsidRPr="00B35CB0">
        <w:t>As a general rule</w:t>
      </w:r>
      <w:r>
        <w:t>,</w:t>
      </w:r>
      <w:r w:rsidRPr="00B35CB0">
        <w:t xml:space="preserve"> to be dominant in a market a company needs to hold more than 40% of the market</w:t>
      </w:r>
      <w:r>
        <w:t>.</w:t>
      </w:r>
    </w:p>
    <w:p w14:paraId="4491EDD0" w14:textId="77777777" w:rsidR="00B35CB0" w:rsidRPr="00EC1677" w:rsidRDefault="00B35CB0" w:rsidP="002256A0">
      <w:pPr>
        <w:pStyle w:val="BW-section-head"/>
      </w:pPr>
      <w:r w:rsidRPr="00EC1677">
        <w:t>PROMPT</w:t>
      </w:r>
    </w:p>
    <w:p w14:paraId="2D5D2080" w14:textId="77777777" w:rsidR="00B35CB0" w:rsidRPr="00EC1677" w:rsidRDefault="00B35CB0" w:rsidP="002256A0">
      <w:pPr>
        <w:pStyle w:val="Text"/>
      </w:pPr>
      <w:r w:rsidRPr="00417B18">
        <w:t xml:space="preserve">Select </w:t>
      </w:r>
      <w:r>
        <w:t>your answer</w:t>
      </w:r>
      <w:r w:rsidRPr="00417B18">
        <w:t>, then Confirm.</w:t>
      </w:r>
    </w:p>
    <w:p w14:paraId="68B4A377" w14:textId="77777777" w:rsidR="00B35CB0" w:rsidRPr="00EC1677" w:rsidRDefault="00B35CB0"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B35CB0" w:rsidRPr="00EC1677" w14:paraId="7B160FBD" w14:textId="77777777" w:rsidTr="00540E12">
        <w:trPr>
          <w:trHeight w:val="70"/>
        </w:trPr>
        <w:tc>
          <w:tcPr>
            <w:tcW w:w="608" w:type="dxa"/>
            <w:shd w:val="clear" w:color="auto" w:fill="36424A"/>
          </w:tcPr>
          <w:p w14:paraId="74F00BAE" w14:textId="77777777" w:rsidR="00B35CB0" w:rsidRPr="00EC1677" w:rsidRDefault="00B35CB0" w:rsidP="00540E12">
            <w:pPr>
              <w:jc w:val="center"/>
              <w:rPr>
                <w:b/>
                <w:color w:val="FFFFFF"/>
              </w:rPr>
            </w:pPr>
            <w:r w:rsidRPr="00EC1677">
              <w:rPr>
                <w:b/>
                <w:color w:val="FFFFFF"/>
              </w:rPr>
              <w:t>1</w:t>
            </w:r>
          </w:p>
        </w:tc>
        <w:tc>
          <w:tcPr>
            <w:tcW w:w="7251" w:type="dxa"/>
          </w:tcPr>
          <w:p w14:paraId="37FD114A" w14:textId="77777777" w:rsidR="00B35CB0" w:rsidRPr="00EC1677" w:rsidRDefault="00B35CB0" w:rsidP="002256A0">
            <w:pPr>
              <w:pStyle w:val="Text"/>
            </w:pPr>
            <w:r>
              <w:t>True</w:t>
            </w:r>
            <w:r w:rsidRPr="00DC5C38">
              <w:t xml:space="preserve"> </w:t>
            </w:r>
          </w:p>
        </w:tc>
        <w:tc>
          <w:tcPr>
            <w:tcW w:w="1839" w:type="dxa"/>
            <w:shd w:val="clear" w:color="auto" w:fill="36424A"/>
          </w:tcPr>
          <w:p w14:paraId="028D2020" w14:textId="77777777" w:rsidR="00B35CB0" w:rsidRPr="00EC1677" w:rsidRDefault="00B35CB0" w:rsidP="00540E12">
            <w:pPr>
              <w:rPr>
                <w:b/>
                <w:color w:val="B1B94B"/>
              </w:rPr>
            </w:pPr>
            <w:r w:rsidRPr="00EC1677">
              <w:rPr>
                <w:b/>
                <w:color w:val="B1B94B"/>
              </w:rPr>
              <w:t>Correct</w:t>
            </w:r>
          </w:p>
        </w:tc>
      </w:tr>
      <w:tr w:rsidR="00B35CB0" w:rsidRPr="00EC1677" w14:paraId="53CBAEB7" w14:textId="77777777" w:rsidTr="00540E12">
        <w:tc>
          <w:tcPr>
            <w:tcW w:w="608" w:type="dxa"/>
            <w:shd w:val="clear" w:color="auto" w:fill="36424A"/>
          </w:tcPr>
          <w:p w14:paraId="1866B4A2" w14:textId="77777777" w:rsidR="00B35CB0" w:rsidRPr="00EC1677" w:rsidRDefault="00B35CB0" w:rsidP="00540E12">
            <w:pPr>
              <w:jc w:val="center"/>
              <w:rPr>
                <w:b/>
                <w:color w:val="FFFFFF"/>
              </w:rPr>
            </w:pPr>
            <w:r w:rsidRPr="00EC1677">
              <w:rPr>
                <w:b/>
                <w:color w:val="FFFFFF"/>
              </w:rPr>
              <w:t>2</w:t>
            </w:r>
          </w:p>
        </w:tc>
        <w:tc>
          <w:tcPr>
            <w:tcW w:w="7251" w:type="dxa"/>
          </w:tcPr>
          <w:p w14:paraId="372C75B5" w14:textId="77777777" w:rsidR="00B35CB0" w:rsidRPr="00EC1677" w:rsidRDefault="00B35CB0" w:rsidP="002256A0">
            <w:pPr>
              <w:pStyle w:val="Text"/>
            </w:pPr>
            <w:r>
              <w:t>False</w:t>
            </w:r>
          </w:p>
        </w:tc>
        <w:tc>
          <w:tcPr>
            <w:tcW w:w="1839" w:type="dxa"/>
            <w:shd w:val="clear" w:color="auto" w:fill="36424A"/>
          </w:tcPr>
          <w:p w14:paraId="3FAC65D7" w14:textId="77777777" w:rsidR="00B35CB0" w:rsidRPr="00EC1677" w:rsidRDefault="00B35CB0" w:rsidP="00540E12">
            <w:pPr>
              <w:rPr>
                <w:b/>
                <w:color w:val="B1B94B"/>
              </w:rPr>
            </w:pPr>
            <w:r>
              <w:rPr>
                <w:b/>
                <w:color w:val="B1B94B"/>
              </w:rPr>
              <w:t>Incorrect</w:t>
            </w:r>
          </w:p>
        </w:tc>
      </w:tr>
    </w:tbl>
    <w:p w14:paraId="47FA7281" w14:textId="77777777" w:rsidR="00B35CB0" w:rsidRPr="00EC1677" w:rsidRDefault="00B35CB0" w:rsidP="002256A0">
      <w:pPr>
        <w:pStyle w:val="BW-section-head"/>
      </w:pPr>
      <w:r w:rsidRPr="00EC1677">
        <w:t xml:space="preserve">CORRECT TEXT FEEDBACK </w:t>
      </w:r>
      <w:r w:rsidRPr="00EC1677">
        <w:rPr>
          <w:color w:val="808080"/>
        </w:rPr>
        <w:t>(50 words max)</w:t>
      </w:r>
    </w:p>
    <w:p w14:paraId="6E079866" w14:textId="77777777" w:rsidR="00B35CB0" w:rsidRPr="008C57FA" w:rsidRDefault="00B35CB0" w:rsidP="002256A0">
      <w:pPr>
        <w:pStyle w:val="Text"/>
      </w:pPr>
      <w:r>
        <w:t>That's right.</w:t>
      </w:r>
    </w:p>
    <w:p w14:paraId="346E8395" w14:textId="77777777" w:rsidR="00B35CB0" w:rsidRPr="00EC1677" w:rsidRDefault="00701833" w:rsidP="002256A0">
      <w:pPr>
        <w:pStyle w:val="BW-section-head"/>
      </w:pPr>
      <w:r>
        <w:t>FAIL TEXT FEEDBACK</w:t>
      </w:r>
      <w:r w:rsidR="00B35CB0" w:rsidRPr="00EC1677">
        <w:t xml:space="preserve"> </w:t>
      </w:r>
      <w:r w:rsidR="00B35CB0" w:rsidRPr="00EC1677">
        <w:rPr>
          <w:color w:val="808080"/>
        </w:rPr>
        <w:t>(50 words max)</w:t>
      </w:r>
    </w:p>
    <w:p w14:paraId="0EBAAECB" w14:textId="77777777" w:rsidR="00B35CB0" w:rsidRDefault="00B35CB0" w:rsidP="002256A0">
      <w:pPr>
        <w:pStyle w:val="Text"/>
      </w:pPr>
      <w:r>
        <w:t>That's not right.</w:t>
      </w:r>
    </w:p>
    <w:p w14:paraId="2AD0560C" w14:textId="77777777" w:rsidR="00B35CB0" w:rsidRPr="00EC1677" w:rsidRDefault="00B35CB0" w:rsidP="002256A0">
      <w:pPr>
        <w:pStyle w:val="Heading2"/>
        <w:rPr>
          <w:sz w:val="8"/>
          <w:szCs w:val="8"/>
        </w:rPr>
      </w:pPr>
      <w:bookmarkStart w:id="105" w:name="_Toc473043536"/>
      <w:r w:rsidRPr="00EC1677">
        <w:lastRenderedPageBreak/>
        <w:t xml:space="preserve">SCREEN </w:t>
      </w:r>
      <w:r>
        <w:rPr>
          <w:color w:val="FFFFFF"/>
        </w:rPr>
        <w:t>09_140</w:t>
      </w:r>
      <w:bookmarkEnd w:id="105"/>
    </w:p>
    <w:p w14:paraId="1581DBF6" w14:textId="77777777" w:rsidR="00B35CB0" w:rsidRPr="00BC2582" w:rsidRDefault="00B35CB0" w:rsidP="002256A0">
      <w:pPr>
        <w:pStyle w:val="BW-screentype"/>
      </w:pPr>
      <w:r w:rsidRPr="002256A0">
        <w:t>SCREEN TYPE</w:t>
      </w:r>
      <w:r w:rsidRPr="00BC2582">
        <w:t xml:space="preserve">: Multiple choice question </w:t>
      </w:r>
    </w:p>
    <w:p w14:paraId="31E0186D" w14:textId="77777777" w:rsidR="00B35CB0" w:rsidRPr="00EC1677" w:rsidRDefault="00B35CB0" w:rsidP="002256A0">
      <w:pPr>
        <w:pStyle w:val="BW-section-head"/>
      </w:pPr>
      <w:r w:rsidRPr="00EC1677">
        <w:t>DESCRIPTION</w:t>
      </w:r>
    </w:p>
    <w:p w14:paraId="7D15DFF1" w14:textId="77777777" w:rsidR="00B35CB0" w:rsidRPr="00EC1677" w:rsidRDefault="00B35CB0" w:rsidP="00FF6D1A">
      <w:r w:rsidRPr="00EC1677">
        <w:t>The learner answers a question by choosing an option or options from a list and receives feedback on whether the answer is correct</w:t>
      </w:r>
      <w:r>
        <w:t xml:space="preserve"> or not</w:t>
      </w:r>
      <w:r w:rsidRPr="00EC1677">
        <w:t>.</w:t>
      </w:r>
    </w:p>
    <w:p w14:paraId="4B3D124B" w14:textId="77777777" w:rsidR="00B35CB0" w:rsidRPr="00EC1677" w:rsidRDefault="00B35CB0" w:rsidP="002256A0">
      <w:pPr>
        <w:pStyle w:val="BW-section-head"/>
      </w:pPr>
      <w:r w:rsidRPr="00EC1677">
        <w:t>IMAGE</w:t>
      </w:r>
    </w:p>
    <w:p w14:paraId="00F396E6" w14:textId="77777777" w:rsidR="00B35CB0" w:rsidRDefault="00B35CB0" w:rsidP="00FF6D1A">
      <w:r>
        <w:t>An icon style graphic will appear on each question screen, for example:</w:t>
      </w:r>
    </w:p>
    <w:p w14:paraId="1BF0AC41" w14:textId="77777777" w:rsidR="00B35CB0" w:rsidRDefault="00B941ED" w:rsidP="00FF6D1A">
      <w:r>
        <w:rPr>
          <w:noProof/>
          <w:lang w:eastAsia="en-GB"/>
        </w:rPr>
        <w:pict w14:anchorId="74482853">
          <v:shape id="_x0000_i1073" type="#_x0000_t75" alt="question mark icon" style="width:117.1pt;height:123.5pt;visibility:visible">
            <v:imagedata r:id="rId47" o:title="question mark icon"/>
          </v:shape>
        </w:pict>
      </w:r>
    </w:p>
    <w:p w14:paraId="7B0D0404" w14:textId="77777777" w:rsidR="00B35CB0" w:rsidRPr="00EC1677" w:rsidRDefault="00B35CB0" w:rsidP="002256A0">
      <w:pPr>
        <w:pStyle w:val="BW-section-head"/>
      </w:pPr>
      <w:r w:rsidRPr="00EC1677">
        <w:t xml:space="preserve">QUESTION TEXT </w:t>
      </w:r>
      <w:r w:rsidRPr="00EC1677">
        <w:rPr>
          <w:color w:val="808080"/>
        </w:rPr>
        <w:t>(30 words max)</w:t>
      </w:r>
    </w:p>
    <w:p w14:paraId="3D6000F5" w14:textId="77777777" w:rsidR="00B35CB0" w:rsidRPr="00DC5C38" w:rsidRDefault="00B35CB0" w:rsidP="002256A0">
      <w:pPr>
        <w:pStyle w:val="Text"/>
      </w:pPr>
      <w:r w:rsidRPr="00DC5C38">
        <w:t xml:space="preserve">Which </w:t>
      </w:r>
      <w:r>
        <w:t>of these</w:t>
      </w:r>
      <w:r w:rsidRPr="00DC5C38">
        <w:t xml:space="preserve"> </w:t>
      </w:r>
      <w:r w:rsidRPr="00B35CB0">
        <w:t>could be seen as a</w:t>
      </w:r>
      <w:r>
        <w:t>n</w:t>
      </w:r>
      <w:r w:rsidRPr="00B35CB0">
        <w:t xml:space="preserve"> abuse of </w:t>
      </w:r>
      <w:r>
        <w:t>dominant position?</w:t>
      </w:r>
    </w:p>
    <w:p w14:paraId="27117DAA" w14:textId="77777777" w:rsidR="00B35CB0" w:rsidRPr="00EC1677" w:rsidRDefault="00B35CB0" w:rsidP="002256A0">
      <w:pPr>
        <w:pStyle w:val="BW-section-head"/>
      </w:pPr>
      <w:r w:rsidRPr="00EC1677">
        <w:t>PROMPT</w:t>
      </w:r>
    </w:p>
    <w:p w14:paraId="650EA13F" w14:textId="77777777" w:rsidR="00B35CB0" w:rsidRPr="00EC1677" w:rsidRDefault="00B35CB0" w:rsidP="002256A0">
      <w:pPr>
        <w:pStyle w:val="Text"/>
      </w:pPr>
      <w:r w:rsidRPr="00417B18">
        <w:t>Select all answers that apply, then Confirm.</w:t>
      </w:r>
    </w:p>
    <w:p w14:paraId="7D4CDA74" w14:textId="77777777" w:rsidR="00B35CB0" w:rsidRPr="00EC1677" w:rsidRDefault="00B35CB0"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B35CB0" w:rsidRPr="00EC1677" w14:paraId="0DB185CD" w14:textId="77777777" w:rsidTr="00540E12">
        <w:trPr>
          <w:trHeight w:val="70"/>
        </w:trPr>
        <w:tc>
          <w:tcPr>
            <w:tcW w:w="608" w:type="dxa"/>
            <w:shd w:val="clear" w:color="auto" w:fill="36424A"/>
          </w:tcPr>
          <w:p w14:paraId="08659BEA" w14:textId="77777777" w:rsidR="00B35CB0" w:rsidRPr="00EC1677" w:rsidRDefault="00B35CB0" w:rsidP="00540E12">
            <w:pPr>
              <w:jc w:val="center"/>
              <w:rPr>
                <w:b/>
                <w:color w:val="FFFFFF"/>
              </w:rPr>
            </w:pPr>
            <w:r w:rsidRPr="00EC1677">
              <w:rPr>
                <w:b/>
                <w:color w:val="FFFFFF"/>
              </w:rPr>
              <w:t>1</w:t>
            </w:r>
          </w:p>
        </w:tc>
        <w:tc>
          <w:tcPr>
            <w:tcW w:w="7251" w:type="dxa"/>
          </w:tcPr>
          <w:p w14:paraId="3D1B1894" w14:textId="77777777" w:rsidR="00B35CB0" w:rsidRPr="00EC1677" w:rsidRDefault="00B35CB0" w:rsidP="002256A0">
            <w:pPr>
              <w:pStyle w:val="Text"/>
            </w:pPr>
            <w:r w:rsidRPr="00B35CB0">
              <w:t xml:space="preserve">Predatory </w:t>
            </w:r>
            <w:r>
              <w:t>pricing</w:t>
            </w:r>
          </w:p>
        </w:tc>
        <w:tc>
          <w:tcPr>
            <w:tcW w:w="1839" w:type="dxa"/>
            <w:shd w:val="clear" w:color="auto" w:fill="36424A"/>
          </w:tcPr>
          <w:p w14:paraId="538AC4EC" w14:textId="77777777" w:rsidR="00B35CB0" w:rsidRPr="00EC1677" w:rsidRDefault="00B35CB0" w:rsidP="00540E12">
            <w:pPr>
              <w:rPr>
                <w:b/>
                <w:color w:val="B1B94B"/>
              </w:rPr>
            </w:pPr>
            <w:r w:rsidRPr="00EC1677">
              <w:rPr>
                <w:b/>
                <w:color w:val="B1B94B"/>
              </w:rPr>
              <w:t>Correct</w:t>
            </w:r>
          </w:p>
        </w:tc>
      </w:tr>
      <w:tr w:rsidR="00B35CB0" w:rsidRPr="00EC1677" w14:paraId="443E99CE" w14:textId="77777777" w:rsidTr="00540E12">
        <w:tc>
          <w:tcPr>
            <w:tcW w:w="608" w:type="dxa"/>
            <w:shd w:val="clear" w:color="auto" w:fill="36424A"/>
          </w:tcPr>
          <w:p w14:paraId="6E66CACF" w14:textId="77777777" w:rsidR="00B35CB0" w:rsidRPr="00EC1677" w:rsidRDefault="00B35CB0" w:rsidP="00540E12">
            <w:pPr>
              <w:jc w:val="center"/>
              <w:rPr>
                <w:b/>
                <w:color w:val="FFFFFF"/>
              </w:rPr>
            </w:pPr>
            <w:r w:rsidRPr="00EC1677">
              <w:rPr>
                <w:b/>
                <w:color w:val="FFFFFF"/>
              </w:rPr>
              <w:t>2</w:t>
            </w:r>
          </w:p>
        </w:tc>
        <w:tc>
          <w:tcPr>
            <w:tcW w:w="7251" w:type="dxa"/>
          </w:tcPr>
          <w:p w14:paraId="787F5005" w14:textId="77777777" w:rsidR="00B35CB0" w:rsidRPr="00EC1677" w:rsidRDefault="00B35CB0" w:rsidP="002256A0">
            <w:pPr>
              <w:pStyle w:val="Text"/>
            </w:pPr>
            <w:r>
              <w:t>Margin squeeze</w:t>
            </w:r>
          </w:p>
        </w:tc>
        <w:tc>
          <w:tcPr>
            <w:tcW w:w="1839" w:type="dxa"/>
            <w:shd w:val="clear" w:color="auto" w:fill="36424A"/>
          </w:tcPr>
          <w:p w14:paraId="472DD484" w14:textId="77777777" w:rsidR="00B35CB0" w:rsidRPr="00EC1677" w:rsidRDefault="00B35CB0" w:rsidP="00540E12">
            <w:pPr>
              <w:rPr>
                <w:b/>
                <w:color w:val="B1B94B"/>
              </w:rPr>
            </w:pPr>
            <w:r w:rsidRPr="00EC1677">
              <w:rPr>
                <w:b/>
                <w:color w:val="B1B94B"/>
              </w:rPr>
              <w:t>Correct</w:t>
            </w:r>
          </w:p>
        </w:tc>
      </w:tr>
      <w:tr w:rsidR="00B35CB0" w:rsidRPr="00EC1677" w14:paraId="0E87BB64" w14:textId="77777777" w:rsidTr="00540E12">
        <w:tc>
          <w:tcPr>
            <w:tcW w:w="608" w:type="dxa"/>
            <w:shd w:val="clear" w:color="auto" w:fill="36424A"/>
          </w:tcPr>
          <w:p w14:paraId="309F431D" w14:textId="77777777" w:rsidR="00B35CB0" w:rsidRPr="00EC1677" w:rsidRDefault="00B35CB0" w:rsidP="00540E12">
            <w:pPr>
              <w:jc w:val="center"/>
              <w:rPr>
                <w:b/>
                <w:color w:val="FFFFFF"/>
              </w:rPr>
            </w:pPr>
            <w:r w:rsidRPr="00EC1677">
              <w:rPr>
                <w:b/>
                <w:color w:val="FFFFFF"/>
              </w:rPr>
              <w:t>3</w:t>
            </w:r>
          </w:p>
        </w:tc>
        <w:tc>
          <w:tcPr>
            <w:tcW w:w="7251" w:type="dxa"/>
          </w:tcPr>
          <w:p w14:paraId="68DE69C1" w14:textId="77777777" w:rsidR="00B35CB0" w:rsidRPr="00EC1677" w:rsidRDefault="00B35CB0" w:rsidP="002256A0">
            <w:pPr>
              <w:pStyle w:val="Text"/>
            </w:pPr>
            <w:r>
              <w:t xml:space="preserve">Leveraging </w:t>
            </w:r>
          </w:p>
        </w:tc>
        <w:tc>
          <w:tcPr>
            <w:tcW w:w="1839" w:type="dxa"/>
            <w:shd w:val="clear" w:color="auto" w:fill="36424A"/>
          </w:tcPr>
          <w:p w14:paraId="378BF020" w14:textId="77777777" w:rsidR="00B35CB0" w:rsidRPr="00EC1677" w:rsidRDefault="00B35CB0" w:rsidP="00540E12">
            <w:pPr>
              <w:rPr>
                <w:b/>
                <w:color w:val="B1B94B"/>
              </w:rPr>
            </w:pPr>
            <w:r>
              <w:rPr>
                <w:b/>
                <w:color w:val="B1B94B"/>
              </w:rPr>
              <w:t>Correct</w:t>
            </w:r>
          </w:p>
        </w:tc>
      </w:tr>
      <w:tr w:rsidR="00B35CB0" w:rsidRPr="00EC1677" w14:paraId="33D7B171" w14:textId="77777777" w:rsidTr="00540E12">
        <w:tc>
          <w:tcPr>
            <w:tcW w:w="608" w:type="dxa"/>
            <w:shd w:val="clear" w:color="auto" w:fill="36424A"/>
          </w:tcPr>
          <w:p w14:paraId="082CB4E9" w14:textId="77777777" w:rsidR="00B35CB0" w:rsidRPr="00EC1677" w:rsidRDefault="00B35CB0" w:rsidP="00540E12">
            <w:pPr>
              <w:jc w:val="center"/>
              <w:rPr>
                <w:b/>
                <w:color w:val="FFFFFF"/>
              </w:rPr>
            </w:pPr>
            <w:r w:rsidRPr="00EC1677">
              <w:rPr>
                <w:b/>
                <w:color w:val="FFFFFF"/>
              </w:rPr>
              <w:t>4</w:t>
            </w:r>
          </w:p>
        </w:tc>
        <w:tc>
          <w:tcPr>
            <w:tcW w:w="7251" w:type="dxa"/>
          </w:tcPr>
          <w:p w14:paraId="3625105C" w14:textId="77777777" w:rsidR="00B35CB0" w:rsidRPr="00EC1677" w:rsidRDefault="00B35CB0" w:rsidP="002256A0">
            <w:pPr>
              <w:pStyle w:val="Text"/>
            </w:pPr>
            <w:r>
              <w:t xml:space="preserve">Bid </w:t>
            </w:r>
            <w:r w:rsidRPr="00B35CB0">
              <w:t>rigging</w:t>
            </w:r>
          </w:p>
        </w:tc>
        <w:tc>
          <w:tcPr>
            <w:tcW w:w="1839" w:type="dxa"/>
            <w:shd w:val="clear" w:color="auto" w:fill="36424A"/>
          </w:tcPr>
          <w:p w14:paraId="46F1585D" w14:textId="77777777" w:rsidR="00B35CB0" w:rsidRPr="00EC1677" w:rsidRDefault="00B35CB0" w:rsidP="00540E12">
            <w:pPr>
              <w:rPr>
                <w:b/>
                <w:color w:val="B1B94B"/>
              </w:rPr>
            </w:pPr>
            <w:r>
              <w:rPr>
                <w:b/>
                <w:color w:val="B1B94B"/>
              </w:rPr>
              <w:t>Incorrect</w:t>
            </w:r>
          </w:p>
        </w:tc>
      </w:tr>
    </w:tbl>
    <w:p w14:paraId="74BF04BA" w14:textId="77777777" w:rsidR="00B35CB0" w:rsidRPr="00EC1677" w:rsidRDefault="00B35CB0" w:rsidP="002256A0">
      <w:pPr>
        <w:pStyle w:val="BW-section-head"/>
      </w:pPr>
      <w:r w:rsidRPr="00EC1677">
        <w:t xml:space="preserve">CORRECT TEXT FEEDBACK </w:t>
      </w:r>
      <w:r w:rsidRPr="00EC1677">
        <w:rPr>
          <w:color w:val="808080"/>
        </w:rPr>
        <w:t>(50 words max)</w:t>
      </w:r>
    </w:p>
    <w:p w14:paraId="5F255B1D" w14:textId="77777777" w:rsidR="00B35CB0" w:rsidRPr="008C57FA" w:rsidRDefault="00B35CB0" w:rsidP="002256A0">
      <w:pPr>
        <w:pStyle w:val="Text"/>
      </w:pPr>
      <w:r>
        <w:t>That's right.</w:t>
      </w:r>
    </w:p>
    <w:p w14:paraId="37255801" w14:textId="77777777" w:rsidR="00B35CB0" w:rsidRPr="00EC1677" w:rsidRDefault="00701833" w:rsidP="002256A0">
      <w:pPr>
        <w:pStyle w:val="BW-section-head"/>
      </w:pPr>
      <w:r>
        <w:t>FAIL TEXT FEEDBACK</w:t>
      </w:r>
      <w:r w:rsidR="00B35CB0" w:rsidRPr="00EC1677">
        <w:t xml:space="preserve"> </w:t>
      </w:r>
      <w:r w:rsidR="00B35CB0" w:rsidRPr="00EC1677">
        <w:rPr>
          <w:color w:val="808080"/>
        </w:rPr>
        <w:t>(50 words max)</w:t>
      </w:r>
    </w:p>
    <w:p w14:paraId="2EADEA7E" w14:textId="77777777" w:rsidR="00B35CB0" w:rsidRPr="00EC1677" w:rsidRDefault="00B35CB0" w:rsidP="002256A0">
      <w:pPr>
        <w:pStyle w:val="Text"/>
      </w:pPr>
      <w:r>
        <w:t>That's not right.</w:t>
      </w:r>
    </w:p>
    <w:p w14:paraId="6109AC3A" w14:textId="77777777" w:rsidR="00B35CB0" w:rsidRPr="00EC1677" w:rsidRDefault="00B35CB0" w:rsidP="002256A0">
      <w:pPr>
        <w:pStyle w:val="Heading2"/>
      </w:pPr>
      <w:bookmarkStart w:id="106" w:name="_Toc473043537"/>
      <w:r w:rsidRPr="00EC1677">
        <w:lastRenderedPageBreak/>
        <w:t xml:space="preserve">SCREEN </w:t>
      </w:r>
      <w:r>
        <w:rPr>
          <w:color w:val="FFFFFF"/>
        </w:rPr>
        <w:t>09_150</w:t>
      </w:r>
      <w:bookmarkEnd w:id="106"/>
    </w:p>
    <w:p w14:paraId="4B211FB6" w14:textId="77777777" w:rsidR="00B35CB0" w:rsidRPr="00BC2582" w:rsidRDefault="00B35CB0" w:rsidP="002256A0">
      <w:pPr>
        <w:pStyle w:val="BW-screentype"/>
      </w:pPr>
      <w:r w:rsidRPr="00BC2582">
        <w:t xml:space="preserve">SCREEN TYPE: Multiple choice question </w:t>
      </w:r>
    </w:p>
    <w:p w14:paraId="50CA5F82" w14:textId="77777777" w:rsidR="00B35CB0" w:rsidRPr="00EC1677" w:rsidRDefault="00B35CB0" w:rsidP="002256A0">
      <w:pPr>
        <w:pStyle w:val="BW-section-head"/>
      </w:pPr>
      <w:r w:rsidRPr="00EC1677">
        <w:t>DESCRIPTION</w:t>
      </w:r>
    </w:p>
    <w:p w14:paraId="7EBEE89F" w14:textId="77777777" w:rsidR="00B35CB0" w:rsidRPr="00EC1677" w:rsidRDefault="00B35CB0" w:rsidP="00FF6D1A">
      <w:r w:rsidRPr="00EC1677">
        <w:t>The learner answers a question by choosing an option or options from a list and receives feedback on whether the answer is correct</w:t>
      </w:r>
      <w:r>
        <w:t xml:space="preserve"> or not</w:t>
      </w:r>
      <w:r w:rsidRPr="00EC1677">
        <w:t>.</w:t>
      </w:r>
    </w:p>
    <w:p w14:paraId="7CEF1943" w14:textId="77777777" w:rsidR="00B35CB0" w:rsidRPr="00EC1677" w:rsidRDefault="00B35CB0" w:rsidP="002256A0">
      <w:pPr>
        <w:pStyle w:val="BW-section-head"/>
      </w:pPr>
      <w:r w:rsidRPr="00EC1677">
        <w:t>IMAGE</w:t>
      </w:r>
    </w:p>
    <w:p w14:paraId="7BA92921" w14:textId="77777777" w:rsidR="00B35CB0" w:rsidRDefault="00B35CB0" w:rsidP="00FF6D1A">
      <w:r>
        <w:t>An icon style graphic will appear on each question screen, for example:</w:t>
      </w:r>
    </w:p>
    <w:p w14:paraId="239BD8B1" w14:textId="77777777" w:rsidR="00B35CB0" w:rsidRDefault="00B941ED" w:rsidP="00FF6D1A">
      <w:r>
        <w:rPr>
          <w:noProof/>
          <w:lang w:eastAsia="en-GB"/>
        </w:rPr>
        <w:pict w14:anchorId="0F3FDBBC">
          <v:shape id="_x0000_i1074" type="#_x0000_t75" alt="question mark icon" style="width:117.1pt;height:123.5pt;visibility:visible">
            <v:imagedata r:id="rId47" o:title="question mark icon"/>
          </v:shape>
        </w:pict>
      </w:r>
    </w:p>
    <w:p w14:paraId="2CD4C1F6" w14:textId="77777777" w:rsidR="00B35CB0" w:rsidRPr="00EC1677" w:rsidRDefault="00B35CB0" w:rsidP="002256A0">
      <w:pPr>
        <w:pStyle w:val="BW-section-head"/>
      </w:pPr>
      <w:r w:rsidRPr="00EC1677">
        <w:t xml:space="preserve">QUESTION TEXT </w:t>
      </w:r>
      <w:r w:rsidRPr="00EC1677">
        <w:rPr>
          <w:color w:val="808080"/>
        </w:rPr>
        <w:t>(30 words max)</w:t>
      </w:r>
    </w:p>
    <w:p w14:paraId="7921D507" w14:textId="77777777" w:rsidR="00B35CB0" w:rsidRPr="00DC5C38" w:rsidRDefault="00B35CB0" w:rsidP="002256A0">
      <w:pPr>
        <w:pStyle w:val="Text"/>
      </w:pPr>
      <w:r w:rsidRPr="00DC5C38">
        <w:t xml:space="preserve">Which </w:t>
      </w:r>
      <w:r>
        <w:t>of these</w:t>
      </w:r>
      <w:r w:rsidRPr="00DC5C38">
        <w:t xml:space="preserve"> </w:t>
      </w:r>
      <w:r>
        <w:t xml:space="preserve">are examples of </w:t>
      </w:r>
      <w:r w:rsidRPr="00B35CB0">
        <w:t>anti-competitive agreement</w:t>
      </w:r>
      <w:r>
        <w:t>s?</w:t>
      </w:r>
    </w:p>
    <w:p w14:paraId="21F66581" w14:textId="77777777" w:rsidR="00B35CB0" w:rsidRPr="00EC1677" w:rsidRDefault="00B35CB0" w:rsidP="002256A0">
      <w:pPr>
        <w:pStyle w:val="BW-section-head"/>
      </w:pPr>
      <w:r w:rsidRPr="00EC1677">
        <w:t>PROMPT</w:t>
      </w:r>
    </w:p>
    <w:p w14:paraId="04A0D85D" w14:textId="77777777" w:rsidR="00B35CB0" w:rsidRPr="00EC1677" w:rsidRDefault="00B35CB0" w:rsidP="002256A0">
      <w:pPr>
        <w:pStyle w:val="Text"/>
      </w:pPr>
      <w:r w:rsidRPr="00417B18">
        <w:t>Select all answers that apply, then Confirm.</w:t>
      </w:r>
    </w:p>
    <w:p w14:paraId="29991ABD" w14:textId="77777777" w:rsidR="00B35CB0" w:rsidRPr="00EC1677" w:rsidRDefault="00B35CB0"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B35CB0" w:rsidRPr="00EC1677" w14:paraId="53CB618E" w14:textId="77777777" w:rsidTr="00540E12">
        <w:trPr>
          <w:trHeight w:val="70"/>
        </w:trPr>
        <w:tc>
          <w:tcPr>
            <w:tcW w:w="608" w:type="dxa"/>
            <w:shd w:val="clear" w:color="auto" w:fill="36424A"/>
          </w:tcPr>
          <w:p w14:paraId="71A38BEA" w14:textId="77777777" w:rsidR="00B35CB0" w:rsidRPr="00EC1677" w:rsidRDefault="00B35CB0" w:rsidP="00540E12">
            <w:pPr>
              <w:jc w:val="center"/>
              <w:rPr>
                <w:b/>
                <w:color w:val="FFFFFF"/>
              </w:rPr>
            </w:pPr>
            <w:r w:rsidRPr="00EC1677">
              <w:rPr>
                <w:b/>
                <w:color w:val="FFFFFF"/>
              </w:rPr>
              <w:t>1</w:t>
            </w:r>
          </w:p>
        </w:tc>
        <w:tc>
          <w:tcPr>
            <w:tcW w:w="7251" w:type="dxa"/>
          </w:tcPr>
          <w:p w14:paraId="2A3B863F" w14:textId="77777777" w:rsidR="00B35CB0" w:rsidRPr="00EC1677" w:rsidRDefault="00B35CB0" w:rsidP="002256A0">
            <w:pPr>
              <w:pStyle w:val="Text"/>
            </w:pPr>
            <w:r w:rsidRPr="00B35CB0">
              <w:t>Sharing comm</w:t>
            </w:r>
            <w:r>
              <w:t xml:space="preserve">ercially sensitive information </w:t>
            </w:r>
          </w:p>
        </w:tc>
        <w:tc>
          <w:tcPr>
            <w:tcW w:w="1839" w:type="dxa"/>
            <w:shd w:val="clear" w:color="auto" w:fill="36424A"/>
          </w:tcPr>
          <w:p w14:paraId="4899EAA4" w14:textId="77777777" w:rsidR="00B35CB0" w:rsidRPr="00EC1677" w:rsidRDefault="00B35CB0" w:rsidP="00540E12">
            <w:pPr>
              <w:rPr>
                <w:b/>
                <w:color w:val="B1B94B"/>
              </w:rPr>
            </w:pPr>
            <w:r w:rsidRPr="00EC1677">
              <w:rPr>
                <w:b/>
                <w:color w:val="B1B94B"/>
              </w:rPr>
              <w:t>Correct</w:t>
            </w:r>
          </w:p>
        </w:tc>
      </w:tr>
      <w:tr w:rsidR="00B35CB0" w:rsidRPr="00EC1677" w14:paraId="43E2AECA" w14:textId="77777777" w:rsidTr="00540E12">
        <w:tc>
          <w:tcPr>
            <w:tcW w:w="608" w:type="dxa"/>
            <w:shd w:val="clear" w:color="auto" w:fill="36424A"/>
          </w:tcPr>
          <w:p w14:paraId="3C6A6578" w14:textId="77777777" w:rsidR="00B35CB0" w:rsidRPr="00EC1677" w:rsidRDefault="00B35CB0" w:rsidP="00540E12">
            <w:pPr>
              <w:jc w:val="center"/>
              <w:rPr>
                <w:b/>
                <w:color w:val="FFFFFF"/>
              </w:rPr>
            </w:pPr>
            <w:r w:rsidRPr="00EC1677">
              <w:rPr>
                <w:b/>
                <w:color w:val="FFFFFF"/>
              </w:rPr>
              <w:t>2</w:t>
            </w:r>
          </w:p>
        </w:tc>
        <w:tc>
          <w:tcPr>
            <w:tcW w:w="7251" w:type="dxa"/>
          </w:tcPr>
          <w:p w14:paraId="58C3811D" w14:textId="77777777" w:rsidR="00B35CB0" w:rsidRPr="00EC1677" w:rsidRDefault="00B35CB0" w:rsidP="002256A0">
            <w:pPr>
              <w:pStyle w:val="Text"/>
            </w:pPr>
            <w:r>
              <w:t>Bid</w:t>
            </w:r>
            <w:r w:rsidRPr="00B35CB0">
              <w:t xml:space="preserve"> </w:t>
            </w:r>
            <w:r>
              <w:t>rigging</w:t>
            </w:r>
          </w:p>
        </w:tc>
        <w:tc>
          <w:tcPr>
            <w:tcW w:w="1839" w:type="dxa"/>
            <w:shd w:val="clear" w:color="auto" w:fill="36424A"/>
          </w:tcPr>
          <w:p w14:paraId="5F3D0B2D" w14:textId="77777777" w:rsidR="00B35CB0" w:rsidRPr="00EC1677" w:rsidRDefault="00B35CB0" w:rsidP="00540E12">
            <w:pPr>
              <w:rPr>
                <w:b/>
                <w:color w:val="B1B94B"/>
              </w:rPr>
            </w:pPr>
            <w:r w:rsidRPr="00EC1677">
              <w:rPr>
                <w:b/>
                <w:color w:val="B1B94B"/>
              </w:rPr>
              <w:t>Correct</w:t>
            </w:r>
          </w:p>
        </w:tc>
      </w:tr>
      <w:tr w:rsidR="00B35CB0" w:rsidRPr="00EC1677" w14:paraId="5D0F0E1E" w14:textId="77777777" w:rsidTr="00540E12">
        <w:tc>
          <w:tcPr>
            <w:tcW w:w="608" w:type="dxa"/>
            <w:shd w:val="clear" w:color="auto" w:fill="36424A"/>
          </w:tcPr>
          <w:p w14:paraId="6A58555F" w14:textId="77777777" w:rsidR="00B35CB0" w:rsidRPr="00EC1677" w:rsidRDefault="00B35CB0" w:rsidP="00540E12">
            <w:pPr>
              <w:jc w:val="center"/>
              <w:rPr>
                <w:b/>
                <w:color w:val="FFFFFF"/>
              </w:rPr>
            </w:pPr>
            <w:r w:rsidRPr="00EC1677">
              <w:rPr>
                <w:b/>
                <w:color w:val="FFFFFF"/>
              </w:rPr>
              <w:t>3</w:t>
            </w:r>
          </w:p>
        </w:tc>
        <w:tc>
          <w:tcPr>
            <w:tcW w:w="7251" w:type="dxa"/>
          </w:tcPr>
          <w:p w14:paraId="59CFFD1E" w14:textId="77777777" w:rsidR="00B35CB0" w:rsidRPr="00EC1677" w:rsidRDefault="00B35CB0" w:rsidP="002256A0">
            <w:pPr>
              <w:pStyle w:val="Text"/>
            </w:pPr>
            <w:r w:rsidRPr="00B35CB0">
              <w:t>Leverag</w:t>
            </w:r>
            <w:r>
              <w:t>ing dominance in another market</w:t>
            </w:r>
          </w:p>
        </w:tc>
        <w:tc>
          <w:tcPr>
            <w:tcW w:w="1839" w:type="dxa"/>
            <w:shd w:val="clear" w:color="auto" w:fill="36424A"/>
          </w:tcPr>
          <w:p w14:paraId="1B2E5F69" w14:textId="77777777" w:rsidR="00B35CB0" w:rsidRPr="00EC1677" w:rsidRDefault="00B35CB0" w:rsidP="00540E12">
            <w:pPr>
              <w:rPr>
                <w:b/>
                <w:color w:val="B1B94B"/>
              </w:rPr>
            </w:pPr>
            <w:r w:rsidRPr="00EC1677">
              <w:rPr>
                <w:b/>
                <w:color w:val="B1B94B"/>
              </w:rPr>
              <w:t>Incorrect</w:t>
            </w:r>
          </w:p>
        </w:tc>
      </w:tr>
      <w:tr w:rsidR="00B35CB0" w:rsidRPr="00EC1677" w14:paraId="291B1BEE" w14:textId="77777777" w:rsidTr="00540E12">
        <w:tc>
          <w:tcPr>
            <w:tcW w:w="608" w:type="dxa"/>
            <w:shd w:val="clear" w:color="auto" w:fill="36424A"/>
          </w:tcPr>
          <w:p w14:paraId="259D7FF9" w14:textId="77777777" w:rsidR="00B35CB0" w:rsidRPr="00EC1677" w:rsidRDefault="00B35CB0" w:rsidP="00540E12">
            <w:pPr>
              <w:jc w:val="center"/>
              <w:rPr>
                <w:b/>
                <w:color w:val="FFFFFF"/>
              </w:rPr>
            </w:pPr>
            <w:r w:rsidRPr="00EC1677">
              <w:rPr>
                <w:b/>
                <w:color w:val="FFFFFF"/>
              </w:rPr>
              <w:t>4</w:t>
            </w:r>
          </w:p>
        </w:tc>
        <w:tc>
          <w:tcPr>
            <w:tcW w:w="7251" w:type="dxa"/>
          </w:tcPr>
          <w:p w14:paraId="26433C97" w14:textId="77777777" w:rsidR="00B35CB0" w:rsidRPr="00EC1677" w:rsidRDefault="00B35CB0" w:rsidP="002256A0">
            <w:pPr>
              <w:pStyle w:val="Text"/>
            </w:pPr>
            <w:r w:rsidRPr="00B35CB0">
              <w:t>Predatory pricing</w:t>
            </w:r>
          </w:p>
        </w:tc>
        <w:tc>
          <w:tcPr>
            <w:tcW w:w="1839" w:type="dxa"/>
            <w:shd w:val="clear" w:color="auto" w:fill="36424A"/>
          </w:tcPr>
          <w:p w14:paraId="7C782B1E" w14:textId="77777777" w:rsidR="00B35CB0" w:rsidRPr="00EC1677" w:rsidRDefault="00B35CB0" w:rsidP="00540E12">
            <w:pPr>
              <w:rPr>
                <w:b/>
                <w:color w:val="B1B94B"/>
              </w:rPr>
            </w:pPr>
            <w:r>
              <w:rPr>
                <w:b/>
                <w:color w:val="B1B94B"/>
              </w:rPr>
              <w:t>Incorrect</w:t>
            </w:r>
          </w:p>
        </w:tc>
      </w:tr>
    </w:tbl>
    <w:p w14:paraId="100B4105" w14:textId="77777777" w:rsidR="00B35CB0" w:rsidRPr="00EC1677" w:rsidRDefault="00B35CB0" w:rsidP="002256A0">
      <w:pPr>
        <w:pStyle w:val="BW-section-head"/>
      </w:pPr>
      <w:r w:rsidRPr="00EC1677">
        <w:t xml:space="preserve">CORRECT TEXT FEEDBACK </w:t>
      </w:r>
      <w:r w:rsidRPr="00EC1677">
        <w:rPr>
          <w:color w:val="808080"/>
        </w:rPr>
        <w:t>(50 words max)</w:t>
      </w:r>
    </w:p>
    <w:p w14:paraId="1ACA2234" w14:textId="77777777" w:rsidR="00B35CB0" w:rsidRPr="008C57FA" w:rsidRDefault="00B35CB0" w:rsidP="002256A0">
      <w:pPr>
        <w:pStyle w:val="Text"/>
      </w:pPr>
      <w:r>
        <w:t>That's right.</w:t>
      </w:r>
    </w:p>
    <w:p w14:paraId="578EE002" w14:textId="77777777" w:rsidR="00B35CB0" w:rsidRPr="00EC1677" w:rsidRDefault="00701833" w:rsidP="002256A0">
      <w:pPr>
        <w:pStyle w:val="BW-section-head"/>
      </w:pPr>
      <w:r>
        <w:t>FAIL TEXT FEEDBACK</w:t>
      </w:r>
      <w:r w:rsidR="00B35CB0" w:rsidRPr="00EC1677">
        <w:t xml:space="preserve"> </w:t>
      </w:r>
      <w:r w:rsidR="00B35CB0" w:rsidRPr="00EC1677">
        <w:rPr>
          <w:color w:val="808080"/>
        </w:rPr>
        <w:t>(50 words max)</w:t>
      </w:r>
    </w:p>
    <w:p w14:paraId="1F3492A2" w14:textId="77777777" w:rsidR="00B35CB0" w:rsidRPr="00EC1677" w:rsidRDefault="00B35CB0" w:rsidP="002256A0">
      <w:pPr>
        <w:pStyle w:val="Text"/>
      </w:pPr>
      <w:r>
        <w:t>That's not right.</w:t>
      </w:r>
    </w:p>
    <w:p w14:paraId="3EEA0587" w14:textId="77777777" w:rsidR="006C68D6" w:rsidRPr="00EC1677" w:rsidRDefault="006C68D6" w:rsidP="002256A0">
      <w:pPr>
        <w:pStyle w:val="Heading2"/>
        <w:rPr>
          <w:sz w:val="8"/>
          <w:szCs w:val="8"/>
        </w:rPr>
      </w:pPr>
      <w:bookmarkStart w:id="107" w:name="_Toc473043538"/>
      <w:r w:rsidRPr="00EC1677">
        <w:lastRenderedPageBreak/>
        <w:t xml:space="preserve">SCREEN </w:t>
      </w:r>
      <w:r>
        <w:rPr>
          <w:color w:val="FFFFFF"/>
        </w:rPr>
        <w:t>09_160</w:t>
      </w:r>
      <w:bookmarkEnd w:id="107"/>
    </w:p>
    <w:p w14:paraId="32E2DA1F" w14:textId="77777777" w:rsidR="006C68D6" w:rsidRPr="00BC2582" w:rsidRDefault="006C68D6" w:rsidP="002256A0">
      <w:pPr>
        <w:pStyle w:val="BW-screentype"/>
      </w:pPr>
      <w:r w:rsidRPr="002256A0">
        <w:t>SCREEN TYPE</w:t>
      </w:r>
      <w:r w:rsidRPr="00BC2582">
        <w:t xml:space="preserve">: Multiple choice question </w:t>
      </w:r>
    </w:p>
    <w:p w14:paraId="43D69514" w14:textId="77777777" w:rsidR="006C68D6" w:rsidRPr="00EC1677" w:rsidRDefault="006C68D6" w:rsidP="002256A0">
      <w:pPr>
        <w:pStyle w:val="BW-section-head"/>
      </w:pPr>
      <w:r w:rsidRPr="00EC1677">
        <w:t>DESCRIPTION</w:t>
      </w:r>
    </w:p>
    <w:p w14:paraId="1A21F47D" w14:textId="77777777" w:rsidR="006C68D6" w:rsidRPr="00EC1677" w:rsidRDefault="006C68D6" w:rsidP="00FF6D1A">
      <w:r w:rsidRPr="00EC1677">
        <w:t>The learner answers a question by choosing an option or options from a list and receives feedback on whether the answer is correct</w:t>
      </w:r>
      <w:r>
        <w:t xml:space="preserve"> or not</w:t>
      </w:r>
      <w:r w:rsidRPr="00EC1677">
        <w:t>.</w:t>
      </w:r>
    </w:p>
    <w:p w14:paraId="23AD192F" w14:textId="77777777" w:rsidR="006C68D6" w:rsidRPr="00EC1677" w:rsidRDefault="006C68D6" w:rsidP="002256A0">
      <w:pPr>
        <w:pStyle w:val="BW-section-head"/>
      </w:pPr>
      <w:r w:rsidRPr="00EC1677">
        <w:t>IMAGE</w:t>
      </w:r>
    </w:p>
    <w:p w14:paraId="42ABD546" w14:textId="77777777" w:rsidR="006C68D6" w:rsidRDefault="006C68D6" w:rsidP="00FF6D1A">
      <w:r>
        <w:t>An icon style graphic will appear on each question screen, for example:</w:t>
      </w:r>
    </w:p>
    <w:p w14:paraId="5521B6EB" w14:textId="77777777" w:rsidR="006C68D6" w:rsidRDefault="00B941ED" w:rsidP="00FF6D1A">
      <w:r>
        <w:rPr>
          <w:noProof/>
          <w:lang w:eastAsia="en-GB"/>
        </w:rPr>
        <w:pict w14:anchorId="1FDD7E36">
          <v:shape id="_x0000_i1075" type="#_x0000_t75" alt="question mark icon" style="width:117.1pt;height:123.5pt;visibility:visible">
            <v:imagedata r:id="rId47" o:title="question mark icon"/>
          </v:shape>
        </w:pict>
      </w:r>
    </w:p>
    <w:p w14:paraId="09734312" w14:textId="77777777" w:rsidR="006C68D6" w:rsidRPr="00EC1677" w:rsidRDefault="006C68D6" w:rsidP="002256A0">
      <w:pPr>
        <w:pStyle w:val="BW-section-head"/>
      </w:pPr>
      <w:r w:rsidRPr="00EC1677">
        <w:t xml:space="preserve">QUESTION TEXT </w:t>
      </w:r>
      <w:r w:rsidRPr="00EC1677">
        <w:rPr>
          <w:color w:val="808080"/>
        </w:rPr>
        <w:t>(30 words max)</w:t>
      </w:r>
    </w:p>
    <w:p w14:paraId="25E0BA05" w14:textId="77777777" w:rsidR="006C68D6" w:rsidRPr="00DC5C38" w:rsidRDefault="006C68D6" w:rsidP="002256A0">
      <w:pPr>
        <w:pStyle w:val="Text"/>
      </w:pPr>
      <w:r w:rsidRPr="00DC5C38">
        <w:t xml:space="preserve">Which </w:t>
      </w:r>
      <w:r>
        <w:t>of these</w:t>
      </w:r>
      <w:r w:rsidRPr="00DC5C38">
        <w:t xml:space="preserve"> </w:t>
      </w:r>
      <w:r>
        <w:t>could be classed as c</w:t>
      </w:r>
      <w:r w:rsidRPr="006C68D6">
        <w:t xml:space="preserve">ommercially </w:t>
      </w:r>
      <w:r>
        <w:t>s</w:t>
      </w:r>
      <w:r w:rsidRPr="006C68D6">
        <w:t xml:space="preserve">ensitive </w:t>
      </w:r>
      <w:r>
        <w:t>i</w:t>
      </w:r>
      <w:r w:rsidRPr="006C68D6">
        <w:t>nformation and therefore should not be shared with competitors</w:t>
      </w:r>
      <w:r>
        <w:t>?</w:t>
      </w:r>
    </w:p>
    <w:p w14:paraId="394D194C" w14:textId="77777777" w:rsidR="006C68D6" w:rsidRPr="00EC1677" w:rsidRDefault="006C68D6" w:rsidP="002256A0">
      <w:pPr>
        <w:pStyle w:val="BW-section-head"/>
      </w:pPr>
      <w:r w:rsidRPr="00EC1677">
        <w:t>PROMPT</w:t>
      </w:r>
    </w:p>
    <w:p w14:paraId="5DD05D63" w14:textId="77777777" w:rsidR="006C68D6" w:rsidRPr="00EC1677" w:rsidRDefault="006C68D6" w:rsidP="002256A0">
      <w:pPr>
        <w:pStyle w:val="Text"/>
      </w:pPr>
      <w:r w:rsidRPr="00417B18">
        <w:t>Select all answers that apply, then Confirm.</w:t>
      </w:r>
    </w:p>
    <w:p w14:paraId="1D9B8492" w14:textId="77777777" w:rsidR="006C68D6" w:rsidRPr="00EC1677" w:rsidRDefault="006C68D6"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6C68D6" w:rsidRPr="00EC1677" w14:paraId="3B46A58D" w14:textId="77777777" w:rsidTr="00540E12">
        <w:trPr>
          <w:trHeight w:val="70"/>
        </w:trPr>
        <w:tc>
          <w:tcPr>
            <w:tcW w:w="608" w:type="dxa"/>
            <w:shd w:val="clear" w:color="auto" w:fill="36424A"/>
          </w:tcPr>
          <w:p w14:paraId="72399433" w14:textId="77777777" w:rsidR="006C68D6" w:rsidRPr="00EC1677" w:rsidRDefault="006C68D6" w:rsidP="00540E12">
            <w:pPr>
              <w:jc w:val="center"/>
              <w:rPr>
                <w:b/>
                <w:color w:val="FFFFFF"/>
              </w:rPr>
            </w:pPr>
            <w:r w:rsidRPr="00EC1677">
              <w:rPr>
                <w:b/>
                <w:color w:val="FFFFFF"/>
              </w:rPr>
              <w:t>1</w:t>
            </w:r>
          </w:p>
        </w:tc>
        <w:tc>
          <w:tcPr>
            <w:tcW w:w="7251" w:type="dxa"/>
          </w:tcPr>
          <w:p w14:paraId="25F76D74" w14:textId="77777777" w:rsidR="006C68D6" w:rsidRPr="00AB7E0E" w:rsidRDefault="006C68D6" w:rsidP="002256A0">
            <w:pPr>
              <w:pStyle w:val="Text"/>
            </w:pPr>
            <w:r w:rsidRPr="00AB7E0E">
              <w:t xml:space="preserve">Information in the public domain </w:t>
            </w:r>
          </w:p>
        </w:tc>
        <w:tc>
          <w:tcPr>
            <w:tcW w:w="1839" w:type="dxa"/>
            <w:shd w:val="clear" w:color="auto" w:fill="36424A"/>
          </w:tcPr>
          <w:p w14:paraId="202EB79C" w14:textId="77777777" w:rsidR="006C68D6" w:rsidRPr="00EC1677" w:rsidRDefault="006C68D6" w:rsidP="00540E12">
            <w:pPr>
              <w:rPr>
                <w:b/>
                <w:color w:val="B1B94B"/>
              </w:rPr>
            </w:pPr>
            <w:r>
              <w:rPr>
                <w:b/>
                <w:color w:val="B1B94B"/>
              </w:rPr>
              <w:t>Incorrect</w:t>
            </w:r>
          </w:p>
        </w:tc>
      </w:tr>
      <w:tr w:rsidR="006C68D6" w:rsidRPr="00EC1677" w14:paraId="2E23020D" w14:textId="77777777" w:rsidTr="00540E12">
        <w:tc>
          <w:tcPr>
            <w:tcW w:w="608" w:type="dxa"/>
            <w:shd w:val="clear" w:color="auto" w:fill="36424A"/>
          </w:tcPr>
          <w:p w14:paraId="2049EFCF" w14:textId="77777777" w:rsidR="006C68D6" w:rsidRPr="00EC1677" w:rsidRDefault="006C68D6" w:rsidP="00540E12">
            <w:pPr>
              <w:jc w:val="center"/>
              <w:rPr>
                <w:b/>
                <w:color w:val="FFFFFF"/>
              </w:rPr>
            </w:pPr>
            <w:r w:rsidRPr="00EC1677">
              <w:rPr>
                <w:b/>
                <w:color w:val="FFFFFF"/>
              </w:rPr>
              <w:t>2</w:t>
            </w:r>
          </w:p>
        </w:tc>
        <w:tc>
          <w:tcPr>
            <w:tcW w:w="7251" w:type="dxa"/>
          </w:tcPr>
          <w:p w14:paraId="4F81AD04" w14:textId="77777777" w:rsidR="006C68D6" w:rsidRPr="00AB7E0E" w:rsidRDefault="006C68D6" w:rsidP="002256A0">
            <w:pPr>
              <w:pStyle w:val="Text"/>
            </w:pPr>
            <w:r w:rsidRPr="00AB7E0E">
              <w:t>Information on pricing and strategy</w:t>
            </w:r>
          </w:p>
        </w:tc>
        <w:tc>
          <w:tcPr>
            <w:tcW w:w="1839" w:type="dxa"/>
            <w:shd w:val="clear" w:color="auto" w:fill="36424A"/>
          </w:tcPr>
          <w:p w14:paraId="3CD763F8" w14:textId="77777777" w:rsidR="006C68D6" w:rsidRPr="00EC1677" w:rsidRDefault="006C68D6" w:rsidP="00540E12">
            <w:pPr>
              <w:rPr>
                <w:b/>
                <w:color w:val="B1B94B"/>
              </w:rPr>
            </w:pPr>
            <w:r w:rsidRPr="00EC1677">
              <w:rPr>
                <w:b/>
                <w:color w:val="B1B94B"/>
              </w:rPr>
              <w:t>Correct</w:t>
            </w:r>
          </w:p>
        </w:tc>
      </w:tr>
      <w:tr w:rsidR="006C68D6" w:rsidRPr="00EC1677" w14:paraId="10E940E0" w14:textId="77777777" w:rsidTr="00540E12">
        <w:tc>
          <w:tcPr>
            <w:tcW w:w="608" w:type="dxa"/>
            <w:shd w:val="clear" w:color="auto" w:fill="36424A"/>
          </w:tcPr>
          <w:p w14:paraId="10128837" w14:textId="77777777" w:rsidR="006C68D6" w:rsidRPr="00EC1677" w:rsidRDefault="006C68D6" w:rsidP="00540E12">
            <w:pPr>
              <w:jc w:val="center"/>
              <w:rPr>
                <w:b/>
                <w:color w:val="FFFFFF"/>
              </w:rPr>
            </w:pPr>
            <w:r w:rsidRPr="00EC1677">
              <w:rPr>
                <w:b/>
                <w:color w:val="FFFFFF"/>
              </w:rPr>
              <w:t>3</w:t>
            </w:r>
          </w:p>
        </w:tc>
        <w:tc>
          <w:tcPr>
            <w:tcW w:w="7251" w:type="dxa"/>
          </w:tcPr>
          <w:p w14:paraId="32005124" w14:textId="77777777" w:rsidR="006C68D6" w:rsidRPr="00AB7E0E" w:rsidRDefault="006C68D6" w:rsidP="002256A0">
            <w:pPr>
              <w:pStyle w:val="Text"/>
            </w:pPr>
            <w:r w:rsidRPr="00AB7E0E">
              <w:t>Information on future product specifications</w:t>
            </w:r>
          </w:p>
        </w:tc>
        <w:tc>
          <w:tcPr>
            <w:tcW w:w="1839" w:type="dxa"/>
            <w:shd w:val="clear" w:color="auto" w:fill="36424A"/>
          </w:tcPr>
          <w:p w14:paraId="51359D88" w14:textId="77777777" w:rsidR="006C68D6" w:rsidRPr="00EC1677" w:rsidRDefault="006C68D6" w:rsidP="00540E12">
            <w:pPr>
              <w:rPr>
                <w:b/>
                <w:color w:val="B1B94B"/>
              </w:rPr>
            </w:pPr>
            <w:r>
              <w:rPr>
                <w:b/>
                <w:color w:val="B1B94B"/>
              </w:rPr>
              <w:t>Correct</w:t>
            </w:r>
          </w:p>
        </w:tc>
      </w:tr>
      <w:tr w:rsidR="006C68D6" w:rsidRPr="00EC1677" w14:paraId="2E548387" w14:textId="77777777" w:rsidTr="00540E12">
        <w:tc>
          <w:tcPr>
            <w:tcW w:w="608" w:type="dxa"/>
            <w:shd w:val="clear" w:color="auto" w:fill="36424A"/>
          </w:tcPr>
          <w:p w14:paraId="5F6A9C60" w14:textId="77777777" w:rsidR="006C68D6" w:rsidRPr="00EC1677" w:rsidRDefault="006C68D6" w:rsidP="00540E12">
            <w:pPr>
              <w:jc w:val="center"/>
              <w:rPr>
                <w:b/>
                <w:color w:val="FFFFFF"/>
              </w:rPr>
            </w:pPr>
            <w:r w:rsidRPr="00EC1677">
              <w:rPr>
                <w:b/>
                <w:color w:val="FFFFFF"/>
              </w:rPr>
              <w:t>4</w:t>
            </w:r>
          </w:p>
        </w:tc>
        <w:tc>
          <w:tcPr>
            <w:tcW w:w="7251" w:type="dxa"/>
          </w:tcPr>
          <w:p w14:paraId="17FE0843" w14:textId="77777777" w:rsidR="006C68D6" w:rsidRDefault="006C68D6" w:rsidP="002256A0">
            <w:pPr>
              <w:pStyle w:val="Text"/>
            </w:pPr>
            <w:r w:rsidRPr="00AB7E0E">
              <w:t>Information on new legal developments and their interpretation</w:t>
            </w:r>
          </w:p>
        </w:tc>
        <w:tc>
          <w:tcPr>
            <w:tcW w:w="1839" w:type="dxa"/>
            <w:shd w:val="clear" w:color="auto" w:fill="36424A"/>
          </w:tcPr>
          <w:p w14:paraId="078FAFB6" w14:textId="77777777" w:rsidR="006C68D6" w:rsidRPr="00EC1677" w:rsidRDefault="006C68D6" w:rsidP="00540E12">
            <w:pPr>
              <w:rPr>
                <w:b/>
                <w:color w:val="B1B94B"/>
              </w:rPr>
            </w:pPr>
            <w:r>
              <w:rPr>
                <w:b/>
                <w:color w:val="B1B94B"/>
              </w:rPr>
              <w:t>Incorrect</w:t>
            </w:r>
          </w:p>
        </w:tc>
      </w:tr>
    </w:tbl>
    <w:p w14:paraId="7B46A489" w14:textId="77777777" w:rsidR="006C68D6" w:rsidRPr="00EC1677" w:rsidRDefault="006C68D6" w:rsidP="002256A0">
      <w:pPr>
        <w:pStyle w:val="BW-section-head"/>
      </w:pPr>
      <w:r w:rsidRPr="00EC1677">
        <w:t xml:space="preserve">CORRECT TEXT FEEDBACK </w:t>
      </w:r>
      <w:r w:rsidRPr="00EC1677">
        <w:rPr>
          <w:color w:val="808080"/>
        </w:rPr>
        <w:t>(50 words max)</w:t>
      </w:r>
    </w:p>
    <w:p w14:paraId="60231B72" w14:textId="77777777" w:rsidR="006C68D6" w:rsidRPr="008C57FA" w:rsidRDefault="006C68D6" w:rsidP="002256A0">
      <w:pPr>
        <w:pStyle w:val="Text"/>
      </w:pPr>
      <w:r>
        <w:t>That's right.</w:t>
      </w:r>
    </w:p>
    <w:p w14:paraId="3DE0D209" w14:textId="77777777" w:rsidR="006C68D6" w:rsidRPr="00EC1677" w:rsidRDefault="00701833" w:rsidP="002256A0">
      <w:pPr>
        <w:pStyle w:val="BW-section-head"/>
      </w:pPr>
      <w:r>
        <w:t>FAIL TEXT FEEDBACK</w:t>
      </w:r>
      <w:r w:rsidR="006C68D6" w:rsidRPr="00EC1677">
        <w:t xml:space="preserve"> </w:t>
      </w:r>
      <w:r w:rsidR="006C68D6" w:rsidRPr="00EC1677">
        <w:rPr>
          <w:color w:val="808080"/>
        </w:rPr>
        <w:t>(50 words max)</w:t>
      </w:r>
    </w:p>
    <w:p w14:paraId="74E67324" w14:textId="77777777" w:rsidR="006C68D6" w:rsidRPr="00EC1677" w:rsidRDefault="006C68D6" w:rsidP="002256A0">
      <w:pPr>
        <w:pStyle w:val="Text"/>
      </w:pPr>
      <w:r>
        <w:t>That's not right.</w:t>
      </w:r>
    </w:p>
    <w:p w14:paraId="47DC1E0B" w14:textId="77777777" w:rsidR="006C68D6" w:rsidRPr="00EC1677" w:rsidRDefault="006C68D6" w:rsidP="002256A0">
      <w:pPr>
        <w:pStyle w:val="Heading2"/>
      </w:pPr>
      <w:bookmarkStart w:id="108" w:name="_Toc473043539"/>
      <w:r w:rsidRPr="00EC1677">
        <w:lastRenderedPageBreak/>
        <w:t xml:space="preserve">SCREEN </w:t>
      </w:r>
      <w:r>
        <w:rPr>
          <w:color w:val="FFFFFF"/>
        </w:rPr>
        <w:t>09_170</w:t>
      </w:r>
      <w:bookmarkEnd w:id="108"/>
    </w:p>
    <w:p w14:paraId="62797079" w14:textId="77777777" w:rsidR="006C68D6" w:rsidRPr="00BC2582" w:rsidRDefault="006C68D6" w:rsidP="002256A0">
      <w:pPr>
        <w:pStyle w:val="BW-screentype"/>
      </w:pPr>
      <w:r w:rsidRPr="00BC2582">
        <w:t xml:space="preserve">SCREEN TYPE: Multiple choice question </w:t>
      </w:r>
    </w:p>
    <w:p w14:paraId="67DCC20C" w14:textId="77777777" w:rsidR="006C68D6" w:rsidRPr="00EC1677" w:rsidRDefault="006C68D6" w:rsidP="002256A0">
      <w:pPr>
        <w:pStyle w:val="BW-section-head"/>
      </w:pPr>
      <w:r w:rsidRPr="00EC1677">
        <w:t>DESCRIPTION</w:t>
      </w:r>
    </w:p>
    <w:p w14:paraId="1B0D3C60" w14:textId="77777777" w:rsidR="006C68D6" w:rsidRPr="00EC1677" w:rsidRDefault="006C68D6" w:rsidP="00FF6D1A">
      <w:r w:rsidRPr="00EC1677">
        <w:t>The learner answers a question by choosing an option or options from a list and receives feedback on whether the answer is correct</w:t>
      </w:r>
      <w:r>
        <w:t xml:space="preserve"> or not</w:t>
      </w:r>
      <w:r w:rsidRPr="00EC1677">
        <w:t>.</w:t>
      </w:r>
    </w:p>
    <w:p w14:paraId="65D1E592" w14:textId="77777777" w:rsidR="006C68D6" w:rsidRPr="00EC1677" w:rsidRDefault="006C68D6" w:rsidP="002256A0">
      <w:pPr>
        <w:pStyle w:val="BW-section-head"/>
      </w:pPr>
      <w:r w:rsidRPr="00EC1677">
        <w:t>IMAGE</w:t>
      </w:r>
    </w:p>
    <w:p w14:paraId="406102CE" w14:textId="77777777" w:rsidR="006C68D6" w:rsidRDefault="006C68D6" w:rsidP="00FF6D1A">
      <w:r>
        <w:t>An icon style graphic will appear on each question screen, for example:</w:t>
      </w:r>
    </w:p>
    <w:p w14:paraId="64B580D6" w14:textId="77777777" w:rsidR="006C68D6" w:rsidRDefault="00B941ED" w:rsidP="00FF6D1A">
      <w:r>
        <w:rPr>
          <w:noProof/>
          <w:lang w:eastAsia="en-GB"/>
        </w:rPr>
        <w:pict w14:anchorId="0F3F98F7">
          <v:shape id="_x0000_i1076" type="#_x0000_t75" alt="question mark icon" style="width:117.1pt;height:123.5pt;visibility:visible">
            <v:imagedata r:id="rId47" o:title="question mark icon"/>
          </v:shape>
        </w:pict>
      </w:r>
    </w:p>
    <w:p w14:paraId="221C7014" w14:textId="77777777" w:rsidR="006C68D6" w:rsidRPr="00EC1677" w:rsidRDefault="006C68D6" w:rsidP="002256A0">
      <w:pPr>
        <w:pStyle w:val="BW-section-head"/>
      </w:pPr>
      <w:r w:rsidRPr="00EC1677">
        <w:t xml:space="preserve">QUESTION TEXT </w:t>
      </w:r>
      <w:r w:rsidRPr="00EC1677">
        <w:rPr>
          <w:color w:val="808080"/>
        </w:rPr>
        <w:t>(30 words max)</w:t>
      </w:r>
    </w:p>
    <w:p w14:paraId="38047D0B" w14:textId="77777777" w:rsidR="006C68D6" w:rsidRPr="00DC5C38" w:rsidRDefault="00702078" w:rsidP="002256A0">
      <w:pPr>
        <w:pStyle w:val="Text"/>
      </w:pPr>
      <w:r>
        <w:t xml:space="preserve">What do </w:t>
      </w:r>
      <w:r w:rsidR="006C68D6" w:rsidRPr="006C68D6">
        <w:t>regulators have</w:t>
      </w:r>
      <w:r w:rsidRPr="00702078">
        <w:t xml:space="preserve"> </w:t>
      </w:r>
      <w:r>
        <w:t>the power</w:t>
      </w:r>
      <w:r w:rsidRPr="006C68D6">
        <w:t xml:space="preserve"> </w:t>
      </w:r>
      <w:r>
        <w:t>to do</w:t>
      </w:r>
      <w:r w:rsidR="006C68D6">
        <w:t>?</w:t>
      </w:r>
    </w:p>
    <w:p w14:paraId="1F3DD74E" w14:textId="77777777" w:rsidR="006C68D6" w:rsidRPr="00EC1677" w:rsidRDefault="006C68D6" w:rsidP="002256A0">
      <w:pPr>
        <w:pStyle w:val="BW-section-head"/>
      </w:pPr>
      <w:r w:rsidRPr="00EC1677">
        <w:t>PROMPT</w:t>
      </w:r>
    </w:p>
    <w:p w14:paraId="227989AE" w14:textId="77777777" w:rsidR="006C68D6" w:rsidRPr="00EC1677" w:rsidRDefault="006C68D6" w:rsidP="002256A0">
      <w:pPr>
        <w:pStyle w:val="Text"/>
      </w:pPr>
      <w:r w:rsidRPr="00417B18">
        <w:t>Select all answers that apply, then Confirm.</w:t>
      </w:r>
    </w:p>
    <w:p w14:paraId="2BA3907C" w14:textId="77777777" w:rsidR="006C68D6" w:rsidRPr="00EC1677" w:rsidRDefault="006C68D6"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6C68D6" w:rsidRPr="00EC1677" w14:paraId="04430101" w14:textId="77777777" w:rsidTr="00540E12">
        <w:trPr>
          <w:trHeight w:val="70"/>
        </w:trPr>
        <w:tc>
          <w:tcPr>
            <w:tcW w:w="608" w:type="dxa"/>
            <w:shd w:val="clear" w:color="auto" w:fill="36424A"/>
          </w:tcPr>
          <w:p w14:paraId="3CEAA855" w14:textId="77777777" w:rsidR="006C68D6" w:rsidRPr="00EC1677" w:rsidRDefault="006C68D6" w:rsidP="00540E12">
            <w:pPr>
              <w:jc w:val="center"/>
              <w:rPr>
                <w:b/>
                <w:color w:val="FFFFFF"/>
              </w:rPr>
            </w:pPr>
            <w:r w:rsidRPr="00EC1677">
              <w:rPr>
                <w:b/>
                <w:color w:val="FFFFFF"/>
              </w:rPr>
              <w:t>1</w:t>
            </w:r>
          </w:p>
        </w:tc>
        <w:tc>
          <w:tcPr>
            <w:tcW w:w="7251" w:type="dxa"/>
          </w:tcPr>
          <w:p w14:paraId="1148A311" w14:textId="77777777" w:rsidR="006C68D6" w:rsidRPr="00A12EF1" w:rsidRDefault="006C68D6" w:rsidP="002256A0">
            <w:pPr>
              <w:pStyle w:val="Text"/>
            </w:pPr>
            <w:r>
              <w:t>S</w:t>
            </w:r>
            <w:r w:rsidRPr="00A12EF1">
              <w:t>earch company premises</w:t>
            </w:r>
          </w:p>
        </w:tc>
        <w:tc>
          <w:tcPr>
            <w:tcW w:w="1839" w:type="dxa"/>
            <w:shd w:val="clear" w:color="auto" w:fill="36424A"/>
          </w:tcPr>
          <w:p w14:paraId="2AA48304" w14:textId="77777777" w:rsidR="006C68D6" w:rsidRPr="00EC1677" w:rsidRDefault="006C68D6" w:rsidP="00540E12">
            <w:pPr>
              <w:rPr>
                <w:b/>
                <w:color w:val="B1B94B"/>
              </w:rPr>
            </w:pPr>
            <w:r w:rsidRPr="00EC1677">
              <w:rPr>
                <w:b/>
                <w:color w:val="B1B94B"/>
              </w:rPr>
              <w:t>Correct</w:t>
            </w:r>
          </w:p>
        </w:tc>
      </w:tr>
      <w:tr w:rsidR="006C68D6" w:rsidRPr="00EC1677" w14:paraId="552B912C" w14:textId="77777777" w:rsidTr="00540E12">
        <w:tc>
          <w:tcPr>
            <w:tcW w:w="608" w:type="dxa"/>
            <w:shd w:val="clear" w:color="auto" w:fill="36424A"/>
          </w:tcPr>
          <w:p w14:paraId="198A40F5" w14:textId="77777777" w:rsidR="006C68D6" w:rsidRPr="00EC1677" w:rsidRDefault="006C68D6" w:rsidP="00540E12">
            <w:pPr>
              <w:jc w:val="center"/>
              <w:rPr>
                <w:b/>
                <w:color w:val="FFFFFF"/>
              </w:rPr>
            </w:pPr>
            <w:r w:rsidRPr="00EC1677">
              <w:rPr>
                <w:b/>
                <w:color w:val="FFFFFF"/>
              </w:rPr>
              <w:t>2</w:t>
            </w:r>
          </w:p>
        </w:tc>
        <w:tc>
          <w:tcPr>
            <w:tcW w:w="7251" w:type="dxa"/>
          </w:tcPr>
          <w:p w14:paraId="67EAB651" w14:textId="77777777" w:rsidR="006C68D6" w:rsidRPr="00A12EF1" w:rsidRDefault="006C68D6" w:rsidP="002256A0">
            <w:pPr>
              <w:pStyle w:val="Text"/>
            </w:pPr>
            <w:r>
              <w:t xml:space="preserve">Take </w:t>
            </w:r>
            <w:r w:rsidRPr="00A12EF1">
              <w:t>memory stick</w:t>
            </w:r>
            <w:r>
              <w:t>s</w:t>
            </w:r>
            <w:r w:rsidRPr="00A12EF1">
              <w:t>, documents and computers</w:t>
            </w:r>
          </w:p>
        </w:tc>
        <w:tc>
          <w:tcPr>
            <w:tcW w:w="1839" w:type="dxa"/>
            <w:shd w:val="clear" w:color="auto" w:fill="36424A"/>
          </w:tcPr>
          <w:p w14:paraId="32612DEC" w14:textId="77777777" w:rsidR="006C68D6" w:rsidRPr="00EC1677" w:rsidRDefault="006C68D6" w:rsidP="00540E12">
            <w:pPr>
              <w:rPr>
                <w:b/>
                <w:color w:val="B1B94B"/>
              </w:rPr>
            </w:pPr>
            <w:r w:rsidRPr="00EC1677">
              <w:rPr>
                <w:b/>
                <w:color w:val="B1B94B"/>
              </w:rPr>
              <w:t>Correct</w:t>
            </w:r>
          </w:p>
        </w:tc>
      </w:tr>
      <w:tr w:rsidR="006C68D6" w:rsidRPr="00EC1677" w14:paraId="08F736AA" w14:textId="77777777" w:rsidTr="00540E12">
        <w:tc>
          <w:tcPr>
            <w:tcW w:w="608" w:type="dxa"/>
            <w:shd w:val="clear" w:color="auto" w:fill="36424A"/>
          </w:tcPr>
          <w:p w14:paraId="036D280B" w14:textId="77777777" w:rsidR="006C68D6" w:rsidRPr="00EC1677" w:rsidRDefault="006C68D6" w:rsidP="00540E12">
            <w:pPr>
              <w:jc w:val="center"/>
              <w:rPr>
                <w:b/>
                <w:color w:val="FFFFFF"/>
              </w:rPr>
            </w:pPr>
            <w:r w:rsidRPr="00EC1677">
              <w:rPr>
                <w:b/>
                <w:color w:val="FFFFFF"/>
              </w:rPr>
              <w:t>3</w:t>
            </w:r>
          </w:p>
        </w:tc>
        <w:tc>
          <w:tcPr>
            <w:tcW w:w="7251" w:type="dxa"/>
          </w:tcPr>
          <w:p w14:paraId="0DA5E66C" w14:textId="77777777" w:rsidR="006C68D6" w:rsidRPr="00A12EF1" w:rsidRDefault="006C68D6" w:rsidP="002256A0">
            <w:pPr>
              <w:pStyle w:val="Text"/>
            </w:pPr>
            <w:r>
              <w:t>D</w:t>
            </w:r>
            <w:r w:rsidRPr="00A12EF1">
              <w:t>estroy documents</w:t>
            </w:r>
          </w:p>
        </w:tc>
        <w:tc>
          <w:tcPr>
            <w:tcW w:w="1839" w:type="dxa"/>
            <w:shd w:val="clear" w:color="auto" w:fill="36424A"/>
          </w:tcPr>
          <w:p w14:paraId="30856818" w14:textId="77777777" w:rsidR="006C68D6" w:rsidRPr="00EC1677" w:rsidRDefault="006C68D6" w:rsidP="00540E12">
            <w:pPr>
              <w:rPr>
                <w:b/>
                <w:color w:val="B1B94B"/>
              </w:rPr>
            </w:pPr>
            <w:r w:rsidRPr="00EC1677">
              <w:rPr>
                <w:b/>
                <w:color w:val="B1B94B"/>
              </w:rPr>
              <w:t>Incorrect</w:t>
            </w:r>
          </w:p>
        </w:tc>
      </w:tr>
      <w:tr w:rsidR="006C68D6" w:rsidRPr="00EC1677" w14:paraId="136EE742" w14:textId="77777777" w:rsidTr="00540E12">
        <w:tc>
          <w:tcPr>
            <w:tcW w:w="608" w:type="dxa"/>
            <w:shd w:val="clear" w:color="auto" w:fill="36424A"/>
          </w:tcPr>
          <w:p w14:paraId="0EF8D859" w14:textId="77777777" w:rsidR="006C68D6" w:rsidRPr="00EC1677" w:rsidRDefault="006C68D6" w:rsidP="00540E12">
            <w:pPr>
              <w:jc w:val="center"/>
              <w:rPr>
                <w:b/>
                <w:color w:val="FFFFFF"/>
              </w:rPr>
            </w:pPr>
            <w:r w:rsidRPr="00EC1677">
              <w:rPr>
                <w:b/>
                <w:color w:val="FFFFFF"/>
              </w:rPr>
              <w:t>4</w:t>
            </w:r>
          </w:p>
        </w:tc>
        <w:tc>
          <w:tcPr>
            <w:tcW w:w="7251" w:type="dxa"/>
          </w:tcPr>
          <w:p w14:paraId="7B9097D5" w14:textId="77777777" w:rsidR="006C68D6" w:rsidRDefault="006C68D6" w:rsidP="002256A0">
            <w:pPr>
              <w:pStyle w:val="Text"/>
            </w:pPr>
            <w:r>
              <w:t>L</w:t>
            </w:r>
            <w:r w:rsidRPr="00A12EF1">
              <w:t>ook at personal e-mails and diaries</w:t>
            </w:r>
          </w:p>
        </w:tc>
        <w:tc>
          <w:tcPr>
            <w:tcW w:w="1839" w:type="dxa"/>
            <w:shd w:val="clear" w:color="auto" w:fill="36424A"/>
          </w:tcPr>
          <w:p w14:paraId="751DCDD9" w14:textId="77777777" w:rsidR="006C68D6" w:rsidRPr="00EC1677" w:rsidRDefault="006C68D6" w:rsidP="00540E12">
            <w:pPr>
              <w:rPr>
                <w:b/>
                <w:color w:val="B1B94B"/>
              </w:rPr>
            </w:pPr>
            <w:r>
              <w:rPr>
                <w:b/>
                <w:color w:val="B1B94B"/>
              </w:rPr>
              <w:t>Correct</w:t>
            </w:r>
          </w:p>
        </w:tc>
      </w:tr>
    </w:tbl>
    <w:p w14:paraId="20AA9855" w14:textId="77777777" w:rsidR="006C68D6" w:rsidRPr="00EC1677" w:rsidRDefault="006C68D6" w:rsidP="002256A0">
      <w:pPr>
        <w:pStyle w:val="BW-section-head"/>
      </w:pPr>
      <w:r w:rsidRPr="00EC1677">
        <w:t xml:space="preserve">CORRECT TEXT FEEDBACK </w:t>
      </w:r>
      <w:r w:rsidRPr="00EC1677">
        <w:rPr>
          <w:color w:val="808080"/>
        </w:rPr>
        <w:t>(50 words max)</w:t>
      </w:r>
    </w:p>
    <w:p w14:paraId="4BA2C80D" w14:textId="77777777" w:rsidR="006C68D6" w:rsidRPr="008C57FA" w:rsidRDefault="006C68D6" w:rsidP="002256A0">
      <w:pPr>
        <w:pStyle w:val="Text"/>
      </w:pPr>
      <w:r>
        <w:t>That's right.</w:t>
      </w:r>
    </w:p>
    <w:p w14:paraId="3EE16607" w14:textId="77777777" w:rsidR="006C68D6" w:rsidRPr="00EC1677" w:rsidRDefault="00701833" w:rsidP="002256A0">
      <w:pPr>
        <w:pStyle w:val="BW-section-head"/>
      </w:pPr>
      <w:r>
        <w:t>FAIL TEXT FEEDBACK</w:t>
      </w:r>
      <w:r w:rsidR="006C68D6" w:rsidRPr="00EC1677">
        <w:t xml:space="preserve"> </w:t>
      </w:r>
      <w:r w:rsidR="006C68D6" w:rsidRPr="00EC1677">
        <w:rPr>
          <w:color w:val="808080"/>
        </w:rPr>
        <w:t>(50 words max)</w:t>
      </w:r>
    </w:p>
    <w:p w14:paraId="6813E312" w14:textId="77777777" w:rsidR="006C68D6" w:rsidRPr="00EC1677" w:rsidRDefault="006C68D6" w:rsidP="002256A0">
      <w:pPr>
        <w:pStyle w:val="Text"/>
      </w:pPr>
      <w:r>
        <w:t>That's not right.</w:t>
      </w:r>
    </w:p>
    <w:p w14:paraId="5DFB2325" w14:textId="77777777" w:rsidR="006C68D6" w:rsidRPr="00EC1677" w:rsidRDefault="006C68D6" w:rsidP="002256A0">
      <w:pPr>
        <w:pStyle w:val="Heading2"/>
      </w:pPr>
      <w:bookmarkStart w:id="109" w:name="_Toc473043540"/>
      <w:r w:rsidRPr="00EC1677">
        <w:lastRenderedPageBreak/>
        <w:t xml:space="preserve">SCREEN </w:t>
      </w:r>
      <w:r>
        <w:rPr>
          <w:color w:val="FFFFFF"/>
        </w:rPr>
        <w:t>09_180</w:t>
      </w:r>
      <w:bookmarkEnd w:id="109"/>
    </w:p>
    <w:p w14:paraId="06803B14" w14:textId="77777777" w:rsidR="006C68D6" w:rsidRPr="00BC2582" w:rsidRDefault="006C68D6" w:rsidP="002256A0">
      <w:pPr>
        <w:pStyle w:val="BW-screentype"/>
      </w:pPr>
      <w:r w:rsidRPr="00BC2582">
        <w:t xml:space="preserve">SCREEN TYPE: Multiple choice question </w:t>
      </w:r>
    </w:p>
    <w:p w14:paraId="006732AE" w14:textId="77777777" w:rsidR="006C68D6" w:rsidRPr="00EC1677" w:rsidRDefault="006C68D6" w:rsidP="002256A0">
      <w:pPr>
        <w:pStyle w:val="BW-section-head"/>
      </w:pPr>
      <w:r w:rsidRPr="00EC1677">
        <w:t>DESCRIPTION</w:t>
      </w:r>
    </w:p>
    <w:p w14:paraId="120FEA79" w14:textId="77777777" w:rsidR="006C68D6" w:rsidRPr="00EC1677" w:rsidRDefault="006C68D6" w:rsidP="00FF6D1A">
      <w:r w:rsidRPr="00EC1677">
        <w:t>The learner answers a question by choosing an option or options from a list and receives feedback on whether the answer is correct</w:t>
      </w:r>
      <w:r>
        <w:t xml:space="preserve"> or not</w:t>
      </w:r>
      <w:r w:rsidRPr="00EC1677">
        <w:t>.</w:t>
      </w:r>
    </w:p>
    <w:p w14:paraId="07A2CC59" w14:textId="77777777" w:rsidR="006C68D6" w:rsidRPr="00EC1677" w:rsidRDefault="006C68D6" w:rsidP="002256A0">
      <w:pPr>
        <w:pStyle w:val="BW-section-head"/>
      </w:pPr>
      <w:r w:rsidRPr="00EC1677">
        <w:t>IMAGE</w:t>
      </w:r>
    </w:p>
    <w:p w14:paraId="0B863082" w14:textId="77777777" w:rsidR="006C68D6" w:rsidRDefault="006C68D6" w:rsidP="00FF6D1A">
      <w:r>
        <w:t>An icon style graphic will appear on each question screen, for example:</w:t>
      </w:r>
    </w:p>
    <w:p w14:paraId="35FF9D69" w14:textId="77777777" w:rsidR="006C68D6" w:rsidRDefault="00B941ED" w:rsidP="00FF6D1A">
      <w:r>
        <w:rPr>
          <w:noProof/>
          <w:lang w:eastAsia="en-GB"/>
        </w:rPr>
        <w:pict w14:anchorId="15DBE9D0">
          <v:shape id="_x0000_i1077" type="#_x0000_t75" alt="question mark icon" style="width:117.1pt;height:123.5pt;visibility:visible">
            <v:imagedata r:id="rId47" o:title="question mark icon"/>
          </v:shape>
        </w:pict>
      </w:r>
    </w:p>
    <w:p w14:paraId="2A469B4C" w14:textId="77777777" w:rsidR="006C68D6" w:rsidRPr="00EC1677" w:rsidRDefault="006C68D6" w:rsidP="002256A0">
      <w:pPr>
        <w:pStyle w:val="BW-section-head"/>
      </w:pPr>
      <w:r w:rsidRPr="00EC1677">
        <w:t xml:space="preserve">QUESTION TEXT </w:t>
      </w:r>
      <w:r w:rsidRPr="00EC1677">
        <w:rPr>
          <w:color w:val="808080"/>
        </w:rPr>
        <w:t>(30 words max)</w:t>
      </w:r>
    </w:p>
    <w:p w14:paraId="71C0699B" w14:textId="77777777" w:rsidR="00E440D8" w:rsidRDefault="00E440D8" w:rsidP="002256A0">
      <w:pPr>
        <w:pStyle w:val="Text"/>
      </w:pPr>
      <w:r>
        <w:t>Is this statement true or false?</w:t>
      </w:r>
    </w:p>
    <w:p w14:paraId="7DA04595" w14:textId="77777777" w:rsidR="006C68D6" w:rsidRPr="00DC5C38" w:rsidRDefault="006C68D6" w:rsidP="002256A0">
      <w:pPr>
        <w:pStyle w:val="Text"/>
      </w:pPr>
      <w:r w:rsidRPr="006C68D6">
        <w:t>Leveraging a dominant position is where a dominant company subsidises a sister or group company in a different but related market</w:t>
      </w:r>
      <w:r w:rsidR="00E440D8">
        <w:t xml:space="preserve"> and, </w:t>
      </w:r>
      <w:r w:rsidRPr="006C68D6">
        <w:t xml:space="preserve">as a result of </w:t>
      </w:r>
      <w:r w:rsidR="00E440D8">
        <w:t>this,</w:t>
      </w:r>
      <w:r w:rsidRPr="006C68D6">
        <w:t xml:space="preserve"> </w:t>
      </w:r>
      <w:r w:rsidR="00E440D8" w:rsidRPr="006C68D6">
        <w:t>th</w:t>
      </w:r>
      <w:r w:rsidR="00E440D8">
        <w:t>e</w:t>
      </w:r>
      <w:r w:rsidR="00E440D8" w:rsidRPr="006C68D6">
        <w:t xml:space="preserve"> </w:t>
      </w:r>
      <w:r w:rsidR="00E440D8">
        <w:t xml:space="preserve">sister </w:t>
      </w:r>
      <w:r w:rsidRPr="006C68D6">
        <w:t>company obtains an advantage over its competitors</w:t>
      </w:r>
      <w:r>
        <w:t>.</w:t>
      </w:r>
    </w:p>
    <w:p w14:paraId="089A6316" w14:textId="77777777" w:rsidR="006C68D6" w:rsidRPr="00EC1677" w:rsidRDefault="006C68D6" w:rsidP="002256A0">
      <w:pPr>
        <w:pStyle w:val="BW-section-head"/>
      </w:pPr>
      <w:r w:rsidRPr="00EC1677">
        <w:t>PROMPT</w:t>
      </w:r>
    </w:p>
    <w:p w14:paraId="25D80382" w14:textId="77777777" w:rsidR="006C68D6" w:rsidRPr="00EC1677" w:rsidRDefault="006C68D6" w:rsidP="002256A0">
      <w:pPr>
        <w:pStyle w:val="Text"/>
      </w:pPr>
      <w:r w:rsidRPr="00417B18">
        <w:t xml:space="preserve">Select </w:t>
      </w:r>
      <w:r>
        <w:t>your answer</w:t>
      </w:r>
      <w:r w:rsidRPr="00417B18">
        <w:t>, then Confirm.</w:t>
      </w:r>
    </w:p>
    <w:p w14:paraId="6B0B54C3" w14:textId="77777777" w:rsidR="006C68D6" w:rsidRPr="00EC1677" w:rsidRDefault="006C68D6"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6C68D6" w:rsidRPr="00EC1677" w14:paraId="20A325B6" w14:textId="77777777" w:rsidTr="00540E12">
        <w:trPr>
          <w:trHeight w:val="70"/>
        </w:trPr>
        <w:tc>
          <w:tcPr>
            <w:tcW w:w="608" w:type="dxa"/>
            <w:shd w:val="clear" w:color="auto" w:fill="36424A"/>
          </w:tcPr>
          <w:p w14:paraId="2CBFA212" w14:textId="77777777" w:rsidR="006C68D6" w:rsidRPr="00EC1677" w:rsidRDefault="006C68D6" w:rsidP="00540E12">
            <w:pPr>
              <w:jc w:val="center"/>
              <w:rPr>
                <w:b/>
                <w:color w:val="FFFFFF"/>
              </w:rPr>
            </w:pPr>
            <w:r w:rsidRPr="00EC1677">
              <w:rPr>
                <w:b/>
                <w:color w:val="FFFFFF"/>
              </w:rPr>
              <w:t>1</w:t>
            </w:r>
          </w:p>
        </w:tc>
        <w:tc>
          <w:tcPr>
            <w:tcW w:w="7251" w:type="dxa"/>
          </w:tcPr>
          <w:p w14:paraId="4EB94F4D" w14:textId="77777777" w:rsidR="006C68D6" w:rsidRPr="00EC1677" w:rsidRDefault="006C68D6" w:rsidP="002256A0">
            <w:pPr>
              <w:pStyle w:val="Text"/>
            </w:pPr>
            <w:r>
              <w:t>True</w:t>
            </w:r>
            <w:r w:rsidRPr="00DC5C38">
              <w:t xml:space="preserve"> </w:t>
            </w:r>
          </w:p>
        </w:tc>
        <w:tc>
          <w:tcPr>
            <w:tcW w:w="1839" w:type="dxa"/>
            <w:shd w:val="clear" w:color="auto" w:fill="36424A"/>
          </w:tcPr>
          <w:p w14:paraId="362410BE" w14:textId="77777777" w:rsidR="006C68D6" w:rsidRPr="00EC1677" w:rsidRDefault="006C68D6" w:rsidP="00540E12">
            <w:pPr>
              <w:rPr>
                <w:b/>
                <w:color w:val="B1B94B"/>
              </w:rPr>
            </w:pPr>
            <w:r w:rsidRPr="00EC1677">
              <w:rPr>
                <w:b/>
                <w:color w:val="B1B94B"/>
              </w:rPr>
              <w:t>Correct</w:t>
            </w:r>
          </w:p>
        </w:tc>
      </w:tr>
      <w:tr w:rsidR="006C68D6" w:rsidRPr="00EC1677" w14:paraId="668AA825" w14:textId="77777777" w:rsidTr="00540E12">
        <w:tc>
          <w:tcPr>
            <w:tcW w:w="608" w:type="dxa"/>
            <w:shd w:val="clear" w:color="auto" w:fill="36424A"/>
          </w:tcPr>
          <w:p w14:paraId="2DEA850B" w14:textId="77777777" w:rsidR="006C68D6" w:rsidRPr="00EC1677" w:rsidRDefault="006C68D6" w:rsidP="00540E12">
            <w:pPr>
              <w:jc w:val="center"/>
              <w:rPr>
                <w:b/>
                <w:color w:val="FFFFFF"/>
              </w:rPr>
            </w:pPr>
            <w:r w:rsidRPr="00EC1677">
              <w:rPr>
                <w:b/>
                <w:color w:val="FFFFFF"/>
              </w:rPr>
              <w:t>2</w:t>
            </w:r>
          </w:p>
        </w:tc>
        <w:tc>
          <w:tcPr>
            <w:tcW w:w="7251" w:type="dxa"/>
          </w:tcPr>
          <w:p w14:paraId="18FECD3E" w14:textId="77777777" w:rsidR="006C68D6" w:rsidRPr="00EC1677" w:rsidRDefault="006C68D6" w:rsidP="002256A0">
            <w:pPr>
              <w:pStyle w:val="Text"/>
            </w:pPr>
            <w:r>
              <w:t>False</w:t>
            </w:r>
          </w:p>
        </w:tc>
        <w:tc>
          <w:tcPr>
            <w:tcW w:w="1839" w:type="dxa"/>
            <w:shd w:val="clear" w:color="auto" w:fill="36424A"/>
          </w:tcPr>
          <w:p w14:paraId="021479A0" w14:textId="77777777" w:rsidR="006C68D6" w:rsidRPr="00EC1677" w:rsidRDefault="006C68D6" w:rsidP="00540E12">
            <w:pPr>
              <w:rPr>
                <w:b/>
                <w:color w:val="B1B94B"/>
              </w:rPr>
            </w:pPr>
            <w:r>
              <w:rPr>
                <w:b/>
                <w:color w:val="B1B94B"/>
              </w:rPr>
              <w:t>Incorrect</w:t>
            </w:r>
          </w:p>
        </w:tc>
      </w:tr>
    </w:tbl>
    <w:p w14:paraId="7061760C" w14:textId="77777777" w:rsidR="006C68D6" w:rsidRPr="00EC1677" w:rsidRDefault="006C68D6" w:rsidP="002256A0">
      <w:pPr>
        <w:pStyle w:val="BW-section-head"/>
      </w:pPr>
      <w:r w:rsidRPr="00EC1677">
        <w:t xml:space="preserve">CORRECT TEXT FEEDBACK </w:t>
      </w:r>
      <w:r w:rsidRPr="00EC1677">
        <w:rPr>
          <w:color w:val="808080"/>
        </w:rPr>
        <w:t>(50 words max)</w:t>
      </w:r>
    </w:p>
    <w:p w14:paraId="65FA9CB3" w14:textId="77777777" w:rsidR="006C68D6" w:rsidRPr="008C57FA" w:rsidRDefault="006C68D6" w:rsidP="002256A0">
      <w:pPr>
        <w:pStyle w:val="Text"/>
      </w:pPr>
      <w:r>
        <w:t>That's right.</w:t>
      </w:r>
    </w:p>
    <w:p w14:paraId="5A5A600F" w14:textId="77777777" w:rsidR="006C68D6" w:rsidRPr="00EC1677" w:rsidRDefault="00701833" w:rsidP="002256A0">
      <w:pPr>
        <w:pStyle w:val="BW-section-head"/>
      </w:pPr>
      <w:r>
        <w:t>FAIL TEXT FEEDBACK</w:t>
      </w:r>
      <w:r w:rsidR="006C68D6" w:rsidRPr="00EC1677">
        <w:t xml:space="preserve"> </w:t>
      </w:r>
      <w:r w:rsidR="006C68D6" w:rsidRPr="00EC1677">
        <w:rPr>
          <w:color w:val="808080"/>
        </w:rPr>
        <w:t>(50 words max)</w:t>
      </w:r>
    </w:p>
    <w:p w14:paraId="582401E7" w14:textId="77777777" w:rsidR="006C68D6" w:rsidRDefault="006C68D6" w:rsidP="002256A0">
      <w:pPr>
        <w:pStyle w:val="Text"/>
      </w:pPr>
      <w:r>
        <w:t>That's not right.</w:t>
      </w:r>
    </w:p>
    <w:p w14:paraId="7869EEAE" w14:textId="77777777" w:rsidR="006C68D6" w:rsidRPr="00EC1677" w:rsidRDefault="006C68D6" w:rsidP="002256A0">
      <w:pPr>
        <w:pStyle w:val="Heading2"/>
        <w:rPr>
          <w:sz w:val="8"/>
          <w:szCs w:val="8"/>
        </w:rPr>
      </w:pPr>
      <w:bookmarkStart w:id="110" w:name="_Toc473043541"/>
      <w:r w:rsidRPr="00EC1677">
        <w:lastRenderedPageBreak/>
        <w:t xml:space="preserve">SCREEN </w:t>
      </w:r>
      <w:r>
        <w:rPr>
          <w:color w:val="FFFFFF"/>
        </w:rPr>
        <w:t>09_190</w:t>
      </w:r>
      <w:bookmarkEnd w:id="110"/>
    </w:p>
    <w:p w14:paraId="12F67B68" w14:textId="77777777" w:rsidR="006C68D6" w:rsidRPr="00BC2582" w:rsidRDefault="006C68D6" w:rsidP="002256A0">
      <w:pPr>
        <w:pStyle w:val="BW-screentype"/>
      </w:pPr>
      <w:r w:rsidRPr="002256A0">
        <w:t>SCREEN TYPE</w:t>
      </w:r>
      <w:r w:rsidRPr="00BC2582">
        <w:t xml:space="preserve">: Multiple choice question </w:t>
      </w:r>
    </w:p>
    <w:p w14:paraId="14E8F15E" w14:textId="77777777" w:rsidR="006C68D6" w:rsidRPr="00EC1677" w:rsidRDefault="006C68D6" w:rsidP="002256A0">
      <w:pPr>
        <w:pStyle w:val="BW-section-head"/>
      </w:pPr>
      <w:r w:rsidRPr="00EC1677">
        <w:t>DESCRIPTION</w:t>
      </w:r>
    </w:p>
    <w:p w14:paraId="4780598C" w14:textId="77777777" w:rsidR="006C68D6" w:rsidRPr="00EC1677" w:rsidRDefault="006C68D6" w:rsidP="00FF6D1A">
      <w:r w:rsidRPr="00EC1677">
        <w:t>The learner answers a question by choosing an option or options from a list and receives feedback on whether the answer is correct</w:t>
      </w:r>
      <w:r>
        <w:t xml:space="preserve"> or not</w:t>
      </w:r>
      <w:r w:rsidRPr="00EC1677">
        <w:t>.</w:t>
      </w:r>
    </w:p>
    <w:p w14:paraId="21F824C1" w14:textId="77777777" w:rsidR="006C68D6" w:rsidRPr="00EC1677" w:rsidRDefault="006C68D6" w:rsidP="002256A0">
      <w:pPr>
        <w:pStyle w:val="BW-section-head"/>
      </w:pPr>
      <w:r w:rsidRPr="00EC1677">
        <w:t>IMAGE</w:t>
      </w:r>
    </w:p>
    <w:p w14:paraId="47A6D23C" w14:textId="77777777" w:rsidR="006C68D6" w:rsidRDefault="006C68D6" w:rsidP="00FF6D1A">
      <w:r>
        <w:t>An icon style graphic will appear on each question screen, for example:</w:t>
      </w:r>
    </w:p>
    <w:p w14:paraId="65DC24A2" w14:textId="77777777" w:rsidR="006C68D6" w:rsidRDefault="00B941ED" w:rsidP="00FF6D1A">
      <w:r>
        <w:rPr>
          <w:noProof/>
          <w:lang w:eastAsia="en-GB"/>
        </w:rPr>
        <w:pict w14:anchorId="30A59F3D">
          <v:shape id="_x0000_i1078" type="#_x0000_t75" alt="question mark icon" style="width:117.1pt;height:123.5pt;visibility:visible">
            <v:imagedata r:id="rId47" o:title="question mark icon"/>
          </v:shape>
        </w:pict>
      </w:r>
    </w:p>
    <w:p w14:paraId="497636B7" w14:textId="77777777" w:rsidR="006C68D6" w:rsidRPr="00EC1677" w:rsidRDefault="006C68D6" w:rsidP="002256A0">
      <w:pPr>
        <w:pStyle w:val="BW-section-head"/>
      </w:pPr>
      <w:r w:rsidRPr="00EC1677">
        <w:t xml:space="preserve">QUESTION TEXT </w:t>
      </w:r>
      <w:r w:rsidRPr="00EC1677">
        <w:rPr>
          <w:color w:val="808080"/>
        </w:rPr>
        <w:t>(30 words max)</w:t>
      </w:r>
    </w:p>
    <w:p w14:paraId="571DD87B" w14:textId="77777777" w:rsidR="006C68D6" w:rsidRPr="00DC5C38" w:rsidRDefault="006C68D6" w:rsidP="002256A0">
      <w:pPr>
        <w:pStyle w:val="Text"/>
      </w:pPr>
      <w:r w:rsidRPr="00DC5C38">
        <w:t xml:space="preserve">Which </w:t>
      </w:r>
      <w:r>
        <w:t>of these</w:t>
      </w:r>
      <w:r w:rsidRPr="00DC5C38">
        <w:t xml:space="preserve"> </w:t>
      </w:r>
      <w:r>
        <w:t>statements are true?</w:t>
      </w:r>
    </w:p>
    <w:p w14:paraId="2F06C3E5" w14:textId="77777777" w:rsidR="006C68D6" w:rsidRPr="00EC1677" w:rsidRDefault="006C68D6" w:rsidP="002256A0">
      <w:pPr>
        <w:pStyle w:val="BW-section-head"/>
      </w:pPr>
      <w:r w:rsidRPr="00EC1677">
        <w:t>PROMPT</w:t>
      </w:r>
    </w:p>
    <w:p w14:paraId="31960088" w14:textId="77777777" w:rsidR="006C68D6" w:rsidRPr="00EC1677" w:rsidRDefault="006C68D6" w:rsidP="002256A0">
      <w:pPr>
        <w:pStyle w:val="Text"/>
      </w:pPr>
      <w:r w:rsidRPr="00417B18">
        <w:t>Select all answers that apply, then Confirm.</w:t>
      </w:r>
    </w:p>
    <w:p w14:paraId="629F412A" w14:textId="77777777" w:rsidR="006C68D6" w:rsidRPr="00EC1677" w:rsidRDefault="006C68D6"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6C68D6" w:rsidRPr="00EC1677" w14:paraId="302C7C49" w14:textId="77777777" w:rsidTr="00540E12">
        <w:trPr>
          <w:trHeight w:val="70"/>
        </w:trPr>
        <w:tc>
          <w:tcPr>
            <w:tcW w:w="608" w:type="dxa"/>
            <w:shd w:val="clear" w:color="auto" w:fill="36424A"/>
          </w:tcPr>
          <w:p w14:paraId="1293C758" w14:textId="77777777" w:rsidR="006C68D6" w:rsidRPr="00EC1677" w:rsidRDefault="006C68D6" w:rsidP="00540E12">
            <w:pPr>
              <w:jc w:val="center"/>
              <w:rPr>
                <w:b/>
                <w:color w:val="FFFFFF"/>
              </w:rPr>
            </w:pPr>
            <w:r w:rsidRPr="00EC1677">
              <w:rPr>
                <w:b/>
                <w:color w:val="FFFFFF"/>
              </w:rPr>
              <w:t>1</w:t>
            </w:r>
          </w:p>
        </w:tc>
        <w:tc>
          <w:tcPr>
            <w:tcW w:w="7251" w:type="dxa"/>
          </w:tcPr>
          <w:p w14:paraId="4A5341B3" w14:textId="77777777" w:rsidR="006C68D6" w:rsidRPr="00C947BB" w:rsidRDefault="006C68D6" w:rsidP="002256A0">
            <w:pPr>
              <w:pStyle w:val="Text"/>
            </w:pPr>
            <w:r w:rsidRPr="00C947BB">
              <w:t>S</w:t>
            </w:r>
            <w:r>
              <w:t>evern Trent Water</w:t>
            </w:r>
            <w:r w:rsidRPr="00C947BB">
              <w:t xml:space="preserve"> needs to ensure that it has an </w:t>
            </w:r>
            <w:r w:rsidR="00A06940" w:rsidRPr="00C947BB">
              <w:t>arm</w:t>
            </w:r>
            <w:r w:rsidR="00A06940">
              <w:t>'</w:t>
            </w:r>
            <w:r w:rsidR="00A06940" w:rsidRPr="00C947BB">
              <w:t>s</w:t>
            </w:r>
            <w:r w:rsidR="00A06940">
              <w:t>-</w:t>
            </w:r>
            <w:r w:rsidRPr="00C947BB">
              <w:t xml:space="preserve">length relationship with its group companies </w:t>
            </w:r>
          </w:p>
        </w:tc>
        <w:tc>
          <w:tcPr>
            <w:tcW w:w="1839" w:type="dxa"/>
            <w:shd w:val="clear" w:color="auto" w:fill="36424A"/>
          </w:tcPr>
          <w:p w14:paraId="770C5BD9" w14:textId="77777777" w:rsidR="006C68D6" w:rsidRPr="00EC1677" w:rsidRDefault="006C68D6" w:rsidP="00540E12">
            <w:pPr>
              <w:rPr>
                <w:b/>
                <w:color w:val="B1B94B"/>
              </w:rPr>
            </w:pPr>
            <w:r w:rsidRPr="00EC1677">
              <w:rPr>
                <w:b/>
                <w:color w:val="B1B94B"/>
              </w:rPr>
              <w:t>Correct</w:t>
            </w:r>
          </w:p>
        </w:tc>
      </w:tr>
      <w:tr w:rsidR="006C68D6" w:rsidRPr="00EC1677" w14:paraId="1356B97C" w14:textId="77777777" w:rsidTr="00540E12">
        <w:tc>
          <w:tcPr>
            <w:tcW w:w="608" w:type="dxa"/>
            <w:shd w:val="clear" w:color="auto" w:fill="36424A"/>
          </w:tcPr>
          <w:p w14:paraId="35A8B817" w14:textId="77777777" w:rsidR="006C68D6" w:rsidRPr="00EC1677" w:rsidRDefault="006C68D6" w:rsidP="00540E12">
            <w:pPr>
              <w:jc w:val="center"/>
              <w:rPr>
                <w:b/>
                <w:color w:val="FFFFFF"/>
              </w:rPr>
            </w:pPr>
            <w:r w:rsidRPr="00EC1677">
              <w:rPr>
                <w:b/>
                <w:color w:val="FFFFFF"/>
              </w:rPr>
              <w:t>2</w:t>
            </w:r>
          </w:p>
        </w:tc>
        <w:tc>
          <w:tcPr>
            <w:tcW w:w="7251" w:type="dxa"/>
          </w:tcPr>
          <w:p w14:paraId="24AB0D58" w14:textId="77777777" w:rsidR="006C68D6" w:rsidRPr="00C947BB" w:rsidRDefault="006C68D6" w:rsidP="002256A0">
            <w:pPr>
              <w:pStyle w:val="Text"/>
            </w:pPr>
            <w:r w:rsidRPr="00C947BB">
              <w:t>A Wholesaler needs to treat its retailer in the same way as other retailers</w:t>
            </w:r>
          </w:p>
        </w:tc>
        <w:tc>
          <w:tcPr>
            <w:tcW w:w="1839" w:type="dxa"/>
            <w:shd w:val="clear" w:color="auto" w:fill="36424A"/>
          </w:tcPr>
          <w:p w14:paraId="512BAB48" w14:textId="77777777" w:rsidR="006C68D6" w:rsidRPr="00EC1677" w:rsidRDefault="006C68D6" w:rsidP="00540E12">
            <w:pPr>
              <w:rPr>
                <w:b/>
                <w:color w:val="B1B94B"/>
              </w:rPr>
            </w:pPr>
            <w:r w:rsidRPr="00EC1677">
              <w:rPr>
                <w:b/>
                <w:color w:val="B1B94B"/>
              </w:rPr>
              <w:t>Correct</w:t>
            </w:r>
          </w:p>
        </w:tc>
      </w:tr>
      <w:tr w:rsidR="006C68D6" w:rsidRPr="00EC1677" w14:paraId="50334D7B" w14:textId="77777777" w:rsidTr="00540E12">
        <w:tc>
          <w:tcPr>
            <w:tcW w:w="608" w:type="dxa"/>
            <w:shd w:val="clear" w:color="auto" w:fill="36424A"/>
          </w:tcPr>
          <w:p w14:paraId="011672BD" w14:textId="77777777" w:rsidR="006C68D6" w:rsidRPr="00EC1677" w:rsidRDefault="006C68D6" w:rsidP="00540E12">
            <w:pPr>
              <w:jc w:val="center"/>
              <w:rPr>
                <w:b/>
                <w:color w:val="FFFFFF"/>
              </w:rPr>
            </w:pPr>
            <w:r w:rsidRPr="00EC1677">
              <w:rPr>
                <w:b/>
                <w:color w:val="FFFFFF"/>
              </w:rPr>
              <w:t>3</w:t>
            </w:r>
          </w:p>
        </w:tc>
        <w:tc>
          <w:tcPr>
            <w:tcW w:w="7251" w:type="dxa"/>
          </w:tcPr>
          <w:p w14:paraId="553C61F9" w14:textId="77777777" w:rsidR="006C68D6" w:rsidRPr="00C947BB" w:rsidRDefault="006C68D6" w:rsidP="002256A0">
            <w:pPr>
              <w:pStyle w:val="Text"/>
            </w:pPr>
            <w:r w:rsidRPr="00C947BB">
              <w:t>A Wholesaler can treat its retailer more favourably than others</w:t>
            </w:r>
          </w:p>
        </w:tc>
        <w:tc>
          <w:tcPr>
            <w:tcW w:w="1839" w:type="dxa"/>
            <w:shd w:val="clear" w:color="auto" w:fill="36424A"/>
          </w:tcPr>
          <w:p w14:paraId="088778D6" w14:textId="77777777" w:rsidR="006C68D6" w:rsidRPr="00EC1677" w:rsidRDefault="006C68D6" w:rsidP="00540E12">
            <w:pPr>
              <w:rPr>
                <w:b/>
                <w:color w:val="B1B94B"/>
              </w:rPr>
            </w:pPr>
            <w:r>
              <w:rPr>
                <w:b/>
                <w:color w:val="B1B94B"/>
              </w:rPr>
              <w:t>Incorrect</w:t>
            </w:r>
          </w:p>
        </w:tc>
      </w:tr>
      <w:tr w:rsidR="006C68D6" w:rsidRPr="00EC1677" w14:paraId="57D445ED" w14:textId="77777777" w:rsidTr="00540E12">
        <w:tc>
          <w:tcPr>
            <w:tcW w:w="608" w:type="dxa"/>
            <w:shd w:val="clear" w:color="auto" w:fill="36424A"/>
          </w:tcPr>
          <w:p w14:paraId="5B305A2C" w14:textId="77777777" w:rsidR="006C68D6" w:rsidRPr="00EC1677" w:rsidRDefault="006C68D6" w:rsidP="00540E12">
            <w:pPr>
              <w:jc w:val="center"/>
              <w:rPr>
                <w:b/>
                <w:color w:val="FFFFFF"/>
              </w:rPr>
            </w:pPr>
            <w:r w:rsidRPr="00EC1677">
              <w:rPr>
                <w:b/>
                <w:color w:val="FFFFFF"/>
              </w:rPr>
              <w:t>4</w:t>
            </w:r>
          </w:p>
        </w:tc>
        <w:tc>
          <w:tcPr>
            <w:tcW w:w="7251" w:type="dxa"/>
          </w:tcPr>
          <w:p w14:paraId="690038CD" w14:textId="77777777" w:rsidR="006C68D6" w:rsidRDefault="006C68D6" w:rsidP="002256A0">
            <w:pPr>
              <w:pStyle w:val="Text"/>
            </w:pPr>
            <w:r w:rsidRPr="00C947BB">
              <w:t>A Wholesaler can share more information with its retailer than other retailers</w:t>
            </w:r>
          </w:p>
        </w:tc>
        <w:tc>
          <w:tcPr>
            <w:tcW w:w="1839" w:type="dxa"/>
            <w:shd w:val="clear" w:color="auto" w:fill="36424A"/>
          </w:tcPr>
          <w:p w14:paraId="4890031D" w14:textId="77777777" w:rsidR="006C68D6" w:rsidRPr="00EC1677" w:rsidRDefault="006C68D6" w:rsidP="00540E12">
            <w:pPr>
              <w:rPr>
                <w:b/>
                <w:color w:val="B1B94B"/>
              </w:rPr>
            </w:pPr>
            <w:r>
              <w:rPr>
                <w:b/>
                <w:color w:val="B1B94B"/>
              </w:rPr>
              <w:t>Incorrect</w:t>
            </w:r>
          </w:p>
        </w:tc>
      </w:tr>
    </w:tbl>
    <w:p w14:paraId="058B7F80" w14:textId="77777777" w:rsidR="006C68D6" w:rsidRPr="00EC1677" w:rsidRDefault="006C68D6" w:rsidP="002256A0">
      <w:pPr>
        <w:pStyle w:val="BW-section-head"/>
      </w:pPr>
      <w:r w:rsidRPr="00EC1677">
        <w:t xml:space="preserve">CORRECT TEXT FEEDBACK </w:t>
      </w:r>
      <w:r w:rsidRPr="00EC1677">
        <w:rPr>
          <w:color w:val="808080"/>
        </w:rPr>
        <w:t>(50 words max)</w:t>
      </w:r>
    </w:p>
    <w:p w14:paraId="53A70247" w14:textId="77777777" w:rsidR="006C68D6" w:rsidRPr="008C57FA" w:rsidRDefault="006C68D6" w:rsidP="002256A0">
      <w:pPr>
        <w:pStyle w:val="Text"/>
      </w:pPr>
      <w:r>
        <w:t>That's right.</w:t>
      </w:r>
    </w:p>
    <w:p w14:paraId="490F4126" w14:textId="77777777" w:rsidR="006C68D6" w:rsidRPr="00EC1677" w:rsidRDefault="00701833" w:rsidP="002256A0">
      <w:pPr>
        <w:pStyle w:val="BW-section-head"/>
      </w:pPr>
      <w:r>
        <w:t>FAIL TEXT FEEDBACK</w:t>
      </w:r>
      <w:r w:rsidR="006C68D6" w:rsidRPr="00EC1677">
        <w:t xml:space="preserve"> </w:t>
      </w:r>
      <w:r w:rsidR="006C68D6" w:rsidRPr="00EC1677">
        <w:rPr>
          <w:color w:val="808080"/>
        </w:rPr>
        <w:t>(50 words max)</w:t>
      </w:r>
    </w:p>
    <w:p w14:paraId="69432319" w14:textId="77777777" w:rsidR="006C68D6" w:rsidRDefault="006C68D6" w:rsidP="002256A0">
      <w:pPr>
        <w:pStyle w:val="Text"/>
      </w:pPr>
      <w:r>
        <w:t>That's not right.</w:t>
      </w:r>
    </w:p>
    <w:p w14:paraId="4FA65D2F" w14:textId="77777777" w:rsidR="006C68D6" w:rsidRPr="00EC1677" w:rsidRDefault="006C68D6" w:rsidP="002256A0">
      <w:pPr>
        <w:pStyle w:val="Heading2"/>
        <w:rPr>
          <w:sz w:val="8"/>
          <w:szCs w:val="8"/>
        </w:rPr>
      </w:pPr>
      <w:bookmarkStart w:id="111" w:name="_Toc473043542"/>
      <w:r w:rsidRPr="00EC1677">
        <w:lastRenderedPageBreak/>
        <w:t xml:space="preserve">SCREEN </w:t>
      </w:r>
      <w:r>
        <w:rPr>
          <w:color w:val="FFFFFF"/>
        </w:rPr>
        <w:t>09_200</w:t>
      </w:r>
      <w:bookmarkEnd w:id="111"/>
    </w:p>
    <w:p w14:paraId="3C51AB84" w14:textId="77777777" w:rsidR="006C68D6" w:rsidRPr="00BC2582" w:rsidRDefault="006C68D6" w:rsidP="002256A0">
      <w:pPr>
        <w:pStyle w:val="BW-screentype"/>
      </w:pPr>
      <w:r w:rsidRPr="002256A0">
        <w:t>SCREEN TYPE</w:t>
      </w:r>
      <w:r w:rsidRPr="00BC2582">
        <w:t xml:space="preserve">: Multiple choice question </w:t>
      </w:r>
    </w:p>
    <w:p w14:paraId="242DBFD2" w14:textId="77777777" w:rsidR="006C68D6" w:rsidRPr="00EC1677" w:rsidRDefault="006C68D6" w:rsidP="002256A0">
      <w:pPr>
        <w:pStyle w:val="BW-section-head"/>
      </w:pPr>
      <w:r w:rsidRPr="00EC1677">
        <w:t>DESCRIPTION</w:t>
      </w:r>
    </w:p>
    <w:p w14:paraId="0A249F1A" w14:textId="77777777" w:rsidR="006C68D6" w:rsidRPr="00EC1677" w:rsidRDefault="006C68D6" w:rsidP="00FF6D1A">
      <w:r w:rsidRPr="00EC1677">
        <w:t>The learner answers a question by choosing an option or options from a list and receives feedback on whether the answer is correct</w:t>
      </w:r>
      <w:r>
        <w:t xml:space="preserve"> or not</w:t>
      </w:r>
      <w:r w:rsidRPr="00EC1677">
        <w:t>.</w:t>
      </w:r>
    </w:p>
    <w:p w14:paraId="39F86AAF" w14:textId="77777777" w:rsidR="006C68D6" w:rsidRPr="00EC1677" w:rsidRDefault="006C68D6" w:rsidP="002256A0">
      <w:pPr>
        <w:pStyle w:val="BW-section-head"/>
      </w:pPr>
      <w:r w:rsidRPr="00EC1677">
        <w:t>IMAGE</w:t>
      </w:r>
    </w:p>
    <w:p w14:paraId="0A2184EF" w14:textId="77777777" w:rsidR="006C68D6" w:rsidRDefault="006C68D6" w:rsidP="00FF6D1A">
      <w:r>
        <w:t>An icon style graphic will appear on each question screen, for example:</w:t>
      </w:r>
    </w:p>
    <w:p w14:paraId="42F571A2" w14:textId="77777777" w:rsidR="006C68D6" w:rsidRDefault="00B941ED" w:rsidP="00FF6D1A">
      <w:r>
        <w:rPr>
          <w:noProof/>
          <w:lang w:eastAsia="en-GB"/>
        </w:rPr>
        <w:pict w14:anchorId="5CDAB65C">
          <v:shape id="_x0000_i1079" type="#_x0000_t75" alt="question mark icon" style="width:117.1pt;height:123.5pt;visibility:visible">
            <v:imagedata r:id="rId47" o:title="question mark icon"/>
          </v:shape>
        </w:pict>
      </w:r>
    </w:p>
    <w:p w14:paraId="5D151F27" w14:textId="77777777" w:rsidR="006C68D6" w:rsidRPr="00EC1677" w:rsidRDefault="006C68D6" w:rsidP="002256A0">
      <w:pPr>
        <w:pStyle w:val="BW-section-head"/>
      </w:pPr>
      <w:r w:rsidRPr="00EC1677">
        <w:t xml:space="preserve">QUESTION TEXT </w:t>
      </w:r>
      <w:r w:rsidRPr="00EC1677">
        <w:rPr>
          <w:color w:val="808080"/>
        </w:rPr>
        <w:t>(30 words max)</w:t>
      </w:r>
    </w:p>
    <w:p w14:paraId="0E590A11" w14:textId="77777777" w:rsidR="00631EBF" w:rsidRPr="00DC5C38" w:rsidRDefault="00631EBF" w:rsidP="002256A0">
      <w:pPr>
        <w:pStyle w:val="Text"/>
      </w:pPr>
      <w:r>
        <w:t>Which of the following statements are true?</w:t>
      </w:r>
    </w:p>
    <w:p w14:paraId="08E3DB10" w14:textId="77777777" w:rsidR="006C68D6" w:rsidRPr="00D342C2" w:rsidRDefault="006C68D6" w:rsidP="002256A0">
      <w:pPr>
        <w:pStyle w:val="BW-section-head"/>
      </w:pPr>
      <w:r w:rsidRPr="00D342C2">
        <w:t>PROMPT</w:t>
      </w:r>
    </w:p>
    <w:p w14:paraId="2857A0B9" w14:textId="77777777" w:rsidR="00982646" w:rsidRPr="00EC1677" w:rsidRDefault="00982646" w:rsidP="002256A0">
      <w:pPr>
        <w:pStyle w:val="Text"/>
      </w:pPr>
      <w:r w:rsidRPr="00417B18">
        <w:t>Select all answers that apply, then Confirm.</w:t>
      </w:r>
    </w:p>
    <w:p w14:paraId="44BD9D9E" w14:textId="77777777" w:rsidR="006C68D6" w:rsidRPr="00EC1677" w:rsidRDefault="006C68D6"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631EBF" w:rsidRPr="00EC1677" w14:paraId="320CB41D" w14:textId="77777777" w:rsidTr="00540E12">
        <w:trPr>
          <w:trHeight w:val="70"/>
        </w:trPr>
        <w:tc>
          <w:tcPr>
            <w:tcW w:w="608" w:type="dxa"/>
            <w:shd w:val="clear" w:color="auto" w:fill="36424A"/>
          </w:tcPr>
          <w:p w14:paraId="39548A05" w14:textId="77777777" w:rsidR="00631EBF" w:rsidRPr="00EC1677" w:rsidRDefault="00631EBF" w:rsidP="00540E12">
            <w:pPr>
              <w:jc w:val="center"/>
              <w:rPr>
                <w:b/>
                <w:color w:val="FFFFFF"/>
              </w:rPr>
            </w:pPr>
            <w:r w:rsidRPr="00EC1677">
              <w:rPr>
                <w:b/>
                <w:color w:val="FFFFFF"/>
              </w:rPr>
              <w:t>1</w:t>
            </w:r>
          </w:p>
        </w:tc>
        <w:tc>
          <w:tcPr>
            <w:tcW w:w="7251" w:type="dxa"/>
          </w:tcPr>
          <w:p w14:paraId="7B3FB090" w14:textId="77777777" w:rsidR="00631EBF" w:rsidRPr="00C947BB" w:rsidRDefault="00631EBF" w:rsidP="002256A0">
            <w:pPr>
              <w:pStyle w:val="Text"/>
            </w:pPr>
            <w:r w:rsidRPr="002E2386">
              <w:rPr>
                <w:rFonts w:eastAsia="+mn-ea"/>
              </w:rPr>
              <w:t xml:space="preserve">Predatory pricing occurs when a business charges unfairly high prices. </w:t>
            </w:r>
          </w:p>
        </w:tc>
        <w:tc>
          <w:tcPr>
            <w:tcW w:w="1839" w:type="dxa"/>
            <w:shd w:val="clear" w:color="auto" w:fill="36424A"/>
          </w:tcPr>
          <w:p w14:paraId="556580D8" w14:textId="77777777" w:rsidR="00631EBF" w:rsidRPr="00EC1677" w:rsidRDefault="00631EBF" w:rsidP="00D342C2">
            <w:pPr>
              <w:rPr>
                <w:b/>
                <w:color w:val="B1B94B"/>
              </w:rPr>
            </w:pPr>
            <w:r>
              <w:rPr>
                <w:b/>
                <w:color w:val="B1B94B"/>
              </w:rPr>
              <w:t>Inc</w:t>
            </w:r>
            <w:r w:rsidRPr="00EC1677">
              <w:rPr>
                <w:b/>
                <w:color w:val="B1B94B"/>
              </w:rPr>
              <w:t>orrect</w:t>
            </w:r>
          </w:p>
        </w:tc>
      </w:tr>
      <w:tr w:rsidR="00631EBF" w:rsidRPr="00EC1677" w14:paraId="410F7388" w14:textId="77777777" w:rsidTr="00540E12">
        <w:tc>
          <w:tcPr>
            <w:tcW w:w="608" w:type="dxa"/>
            <w:shd w:val="clear" w:color="auto" w:fill="36424A"/>
          </w:tcPr>
          <w:p w14:paraId="2C66879D" w14:textId="77777777" w:rsidR="00631EBF" w:rsidRPr="00EC1677" w:rsidRDefault="00631EBF" w:rsidP="00540E12">
            <w:pPr>
              <w:jc w:val="center"/>
              <w:rPr>
                <w:b/>
                <w:color w:val="FFFFFF"/>
              </w:rPr>
            </w:pPr>
            <w:r w:rsidRPr="00EC1677">
              <w:rPr>
                <w:b/>
                <w:color w:val="FFFFFF"/>
              </w:rPr>
              <w:t>2</w:t>
            </w:r>
          </w:p>
        </w:tc>
        <w:tc>
          <w:tcPr>
            <w:tcW w:w="7251" w:type="dxa"/>
          </w:tcPr>
          <w:p w14:paraId="746D6C05" w14:textId="77777777" w:rsidR="00631EBF" w:rsidRPr="00C947BB" w:rsidRDefault="00631EBF" w:rsidP="002256A0">
            <w:pPr>
              <w:pStyle w:val="Text"/>
            </w:pPr>
            <w:r w:rsidRPr="002E2386">
              <w:rPr>
                <w:rFonts w:eastAsia="+mn-ea"/>
              </w:rPr>
              <w:t xml:space="preserve">Anti-competitive agreements can only be made in writing. </w:t>
            </w:r>
          </w:p>
        </w:tc>
        <w:tc>
          <w:tcPr>
            <w:tcW w:w="1839" w:type="dxa"/>
            <w:shd w:val="clear" w:color="auto" w:fill="36424A"/>
          </w:tcPr>
          <w:p w14:paraId="24D601CA" w14:textId="77777777" w:rsidR="00631EBF" w:rsidRDefault="00631EBF">
            <w:r w:rsidRPr="004C74C2">
              <w:rPr>
                <w:b/>
                <w:color w:val="B1B94B"/>
              </w:rPr>
              <w:t>Incorrect</w:t>
            </w:r>
          </w:p>
        </w:tc>
      </w:tr>
      <w:tr w:rsidR="00631EBF" w:rsidRPr="00EC1677" w14:paraId="73B2116D" w14:textId="77777777" w:rsidTr="00540E12">
        <w:tc>
          <w:tcPr>
            <w:tcW w:w="608" w:type="dxa"/>
            <w:shd w:val="clear" w:color="auto" w:fill="36424A"/>
          </w:tcPr>
          <w:p w14:paraId="08CFF762" w14:textId="77777777" w:rsidR="00631EBF" w:rsidRPr="00EC1677" w:rsidRDefault="00631EBF" w:rsidP="00540E12">
            <w:pPr>
              <w:jc w:val="center"/>
              <w:rPr>
                <w:b/>
                <w:color w:val="FFFFFF"/>
              </w:rPr>
            </w:pPr>
            <w:r w:rsidRPr="00EC1677">
              <w:rPr>
                <w:b/>
                <w:color w:val="FFFFFF"/>
              </w:rPr>
              <w:t>3</w:t>
            </w:r>
          </w:p>
        </w:tc>
        <w:tc>
          <w:tcPr>
            <w:tcW w:w="7251" w:type="dxa"/>
          </w:tcPr>
          <w:p w14:paraId="2D522F50" w14:textId="77777777" w:rsidR="00631EBF" w:rsidRPr="00C947BB" w:rsidRDefault="00631EBF" w:rsidP="002256A0">
            <w:pPr>
              <w:pStyle w:val="Text"/>
            </w:pPr>
            <w:r w:rsidRPr="002E2386">
              <w:rPr>
                <w:rFonts w:eastAsia="+mn-ea"/>
              </w:rPr>
              <w:t>Anti-competitive agreements can be made orally or in writing.</w:t>
            </w:r>
          </w:p>
        </w:tc>
        <w:tc>
          <w:tcPr>
            <w:tcW w:w="1839" w:type="dxa"/>
            <w:shd w:val="clear" w:color="auto" w:fill="36424A"/>
          </w:tcPr>
          <w:p w14:paraId="44EDD931" w14:textId="77777777" w:rsidR="00631EBF" w:rsidRDefault="00631EBF" w:rsidP="00D342C2">
            <w:r w:rsidRPr="004C74C2">
              <w:rPr>
                <w:b/>
                <w:color w:val="B1B94B"/>
              </w:rPr>
              <w:t>Correct</w:t>
            </w:r>
          </w:p>
        </w:tc>
      </w:tr>
      <w:tr w:rsidR="00631EBF" w:rsidRPr="00EC1677" w14:paraId="52DDAF81" w14:textId="77777777" w:rsidTr="00540E12">
        <w:tc>
          <w:tcPr>
            <w:tcW w:w="608" w:type="dxa"/>
            <w:shd w:val="clear" w:color="auto" w:fill="36424A"/>
          </w:tcPr>
          <w:p w14:paraId="115380A1" w14:textId="77777777" w:rsidR="00631EBF" w:rsidRPr="00EC1677" w:rsidRDefault="00631EBF" w:rsidP="00540E12">
            <w:pPr>
              <w:jc w:val="center"/>
              <w:rPr>
                <w:b/>
                <w:color w:val="FFFFFF"/>
              </w:rPr>
            </w:pPr>
            <w:r w:rsidRPr="00EC1677">
              <w:rPr>
                <w:b/>
                <w:color w:val="FFFFFF"/>
              </w:rPr>
              <w:t>4</w:t>
            </w:r>
          </w:p>
        </w:tc>
        <w:tc>
          <w:tcPr>
            <w:tcW w:w="7251" w:type="dxa"/>
          </w:tcPr>
          <w:p w14:paraId="4B7A680B" w14:textId="77777777" w:rsidR="00631EBF" w:rsidRDefault="00631EBF" w:rsidP="002256A0">
            <w:pPr>
              <w:pStyle w:val="Text"/>
            </w:pPr>
            <w:r w:rsidRPr="002E2386">
              <w:rPr>
                <w:rFonts w:eastAsia="+mn-ea"/>
              </w:rPr>
              <w:t>Abusive pricing could be excessive, discriminatory and/ or predatory.</w:t>
            </w:r>
          </w:p>
        </w:tc>
        <w:tc>
          <w:tcPr>
            <w:tcW w:w="1839" w:type="dxa"/>
            <w:shd w:val="clear" w:color="auto" w:fill="36424A"/>
          </w:tcPr>
          <w:p w14:paraId="31F659BF" w14:textId="77777777" w:rsidR="00631EBF" w:rsidRDefault="00631EBF" w:rsidP="00D342C2">
            <w:r w:rsidRPr="004C74C2">
              <w:rPr>
                <w:b/>
                <w:color w:val="B1B94B"/>
              </w:rPr>
              <w:t>Correct</w:t>
            </w:r>
          </w:p>
        </w:tc>
      </w:tr>
    </w:tbl>
    <w:p w14:paraId="1DA2CDC5" w14:textId="77777777" w:rsidR="006C68D6" w:rsidRPr="00EC1677" w:rsidRDefault="006C68D6" w:rsidP="002256A0">
      <w:pPr>
        <w:pStyle w:val="BW-section-head"/>
      </w:pPr>
      <w:r w:rsidRPr="00EC1677">
        <w:t xml:space="preserve">CORRECT TEXT FEEDBACK </w:t>
      </w:r>
      <w:r w:rsidRPr="00EC1677">
        <w:rPr>
          <w:color w:val="808080"/>
        </w:rPr>
        <w:t>(50 words max)</w:t>
      </w:r>
    </w:p>
    <w:p w14:paraId="09BCB33F" w14:textId="77777777" w:rsidR="006C68D6" w:rsidRPr="008C57FA" w:rsidRDefault="006C68D6" w:rsidP="002256A0">
      <w:pPr>
        <w:pStyle w:val="Text"/>
      </w:pPr>
      <w:r>
        <w:t>That's right.</w:t>
      </w:r>
    </w:p>
    <w:p w14:paraId="27351F9A" w14:textId="77777777" w:rsidR="006C68D6" w:rsidRPr="00EC1677" w:rsidRDefault="00701833" w:rsidP="002256A0">
      <w:pPr>
        <w:pStyle w:val="BW-section-head"/>
      </w:pPr>
      <w:r>
        <w:t>FAIL TEXT FEEDBACK</w:t>
      </w:r>
      <w:r w:rsidR="006C68D6" w:rsidRPr="00EC1677">
        <w:t xml:space="preserve"> </w:t>
      </w:r>
      <w:r w:rsidR="006C68D6" w:rsidRPr="00EC1677">
        <w:rPr>
          <w:color w:val="808080"/>
        </w:rPr>
        <w:t>(50 words max)</w:t>
      </w:r>
    </w:p>
    <w:p w14:paraId="3C0A14C3" w14:textId="77777777" w:rsidR="006C68D6" w:rsidRDefault="006C68D6" w:rsidP="002256A0">
      <w:pPr>
        <w:pStyle w:val="Text"/>
      </w:pPr>
      <w:r>
        <w:t>That's not right.</w:t>
      </w:r>
    </w:p>
    <w:p w14:paraId="69CB510F" w14:textId="77777777" w:rsidR="006C68D6" w:rsidRPr="00EC1677" w:rsidRDefault="006C68D6" w:rsidP="002256A0">
      <w:pPr>
        <w:pStyle w:val="Heading2"/>
        <w:rPr>
          <w:sz w:val="8"/>
          <w:szCs w:val="8"/>
        </w:rPr>
      </w:pPr>
      <w:bookmarkStart w:id="112" w:name="_Toc473043543"/>
      <w:r w:rsidRPr="00EC1677">
        <w:lastRenderedPageBreak/>
        <w:t xml:space="preserve">SCREEN </w:t>
      </w:r>
      <w:r>
        <w:rPr>
          <w:color w:val="FFFFFF"/>
        </w:rPr>
        <w:t>09_210</w:t>
      </w:r>
      <w:bookmarkEnd w:id="112"/>
    </w:p>
    <w:p w14:paraId="37F18C95" w14:textId="77777777" w:rsidR="006C68D6" w:rsidRPr="00BC2582" w:rsidRDefault="006C68D6" w:rsidP="002256A0">
      <w:pPr>
        <w:pStyle w:val="BW-screentype"/>
      </w:pPr>
      <w:r w:rsidRPr="002256A0">
        <w:t>SCREEN TYPE</w:t>
      </w:r>
      <w:r w:rsidRPr="00BC2582">
        <w:t xml:space="preserve">: Multiple choice question </w:t>
      </w:r>
    </w:p>
    <w:p w14:paraId="48AB0BB1" w14:textId="77777777" w:rsidR="006C68D6" w:rsidRPr="00EC1677" w:rsidRDefault="006C68D6" w:rsidP="002256A0">
      <w:pPr>
        <w:pStyle w:val="BW-section-head"/>
      </w:pPr>
      <w:r w:rsidRPr="00EC1677">
        <w:t>DESCRIPTION</w:t>
      </w:r>
    </w:p>
    <w:p w14:paraId="64EC5DCA" w14:textId="77777777" w:rsidR="006C68D6" w:rsidRPr="00EC1677" w:rsidRDefault="006C68D6" w:rsidP="00FF6D1A">
      <w:r w:rsidRPr="00EC1677">
        <w:t>The learner answers a question by choosing an option or options from a list and receives feedback on whether the answer is correct</w:t>
      </w:r>
      <w:r>
        <w:t xml:space="preserve"> or not</w:t>
      </w:r>
      <w:r w:rsidRPr="00EC1677">
        <w:t>.</w:t>
      </w:r>
    </w:p>
    <w:p w14:paraId="5AD6FC14" w14:textId="77777777" w:rsidR="006C68D6" w:rsidRPr="00EC1677" w:rsidRDefault="006C68D6" w:rsidP="002256A0">
      <w:pPr>
        <w:pStyle w:val="BW-section-head"/>
      </w:pPr>
      <w:r w:rsidRPr="00EC1677">
        <w:t>IMAGE</w:t>
      </w:r>
    </w:p>
    <w:p w14:paraId="0491621D" w14:textId="77777777" w:rsidR="006C68D6" w:rsidRDefault="006C68D6" w:rsidP="00FF6D1A">
      <w:r>
        <w:t>An icon style graphic will appear on each question screen, for example:</w:t>
      </w:r>
    </w:p>
    <w:p w14:paraId="586D93A7" w14:textId="77777777" w:rsidR="006C68D6" w:rsidRDefault="00B941ED" w:rsidP="00FF6D1A">
      <w:r>
        <w:rPr>
          <w:noProof/>
          <w:lang w:eastAsia="en-GB"/>
        </w:rPr>
        <w:pict w14:anchorId="4D92C109">
          <v:shape id="_x0000_i1080" type="#_x0000_t75" alt="question mark icon" style="width:117.1pt;height:123.5pt;visibility:visible">
            <v:imagedata r:id="rId47" o:title="question mark icon"/>
          </v:shape>
        </w:pict>
      </w:r>
    </w:p>
    <w:p w14:paraId="7EC65271" w14:textId="77777777" w:rsidR="006C68D6" w:rsidRPr="00EC1677" w:rsidRDefault="006C68D6" w:rsidP="002256A0">
      <w:pPr>
        <w:pStyle w:val="BW-section-head"/>
      </w:pPr>
      <w:r w:rsidRPr="00EC1677">
        <w:t xml:space="preserve">QUESTION TEXT </w:t>
      </w:r>
      <w:r w:rsidRPr="00EC1677">
        <w:rPr>
          <w:color w:val="808080"/>
        </w:rPr>
        <w:t>(30 words max)</w:t>
      </w:r>
    </w:p>
    <w:p w14:paraId="1955C505" w14:textId="77777777" w:rsidR="006C68D6" w:rsidRPr="00DC5C38" w:rsidRDefault="006C68D6" w:rsidP="002256A0">
      <w:pPr>
        <w:pStyle w:val="Text"/>
      </w:pPr>
      <w:r>
        <w:t>Which of the following statements are true?</w:t>
      </w:r>
    </w:p>
    <w:p w14:paraId="0A740FFC" w14:textId="77777777" w:rsidR="006C68D6" w:rsidRPr="00EC1677" w:rsidRDefault="006C68D6" w:rsidP="002256A0">
      <w:pPr>
        <w:pStyle w:val="BW-section-head"/>
      </w:pPr>
      <w:r w:rsidRPr="00EC1677">
        <w:t>PROMPT</w:t>
      </w:r>
    </w:p>
    <w:p w14:paraId="2195EEBF" w14:textId="77777777" w:rsidR="006C68D6" w:rsidRPr="00061302" w:rsidRDefault="006C68D6" w:rsidP="002256A0">
      <w:pPr>
        <w:pStyle w:val="Text"/>
      </w:pPr>
      <w:r w:rsidRPr="00061302">
        <w:t>Select all answers that apply, then Confirm.</w:t>
      </w:r>
    </w:p>
    <w:p w14:paraId="0FF4D1B5" w14:textId="77777777" w:rsidR="006C68D6" w:rsidRPr="00EC1677" w:rsidRDefault="006C68D6"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6C68D6" w:rsidRPr="00EC1677" w14:paraId="74407BAA" w14:textId="77777777" w:rsidTr="00540E12">
        <w:trPr>
          <w:trHeight w:val="70"/>
        </w:trPr>
        <w:tc>
          <w:tcPr>
            <w:tcW w:w="608" w:type="dxa"/>
            <w:shd w:val="clear" w:color="auto" w:fill="36424A"/>
          </w:tcPr>
          <w:p w14:paraId="3E1DC8B2" w14:textId="77777777" w:rsidR="006C68D6" w:rsidRPr="00EC1677" w:rsidRDefault="006C68D6" w:rsidP="00540E12">
            <w:pPr>
              <w:jc w:val="center"/>
              <w:rPr>
                <w:b/>
                <w:color w:val="FFFFFF"/>
              </w:rPr>
            </w:pPr>
            <w:r w:rsidRPr="00EC1677">
              <w:rPr>
                <w:b/>
                <w:color w:val="FFFFFF"/>
              </w:rPr>
              <w:t>1</w:t>
            </w:r>
          </w:p>
        </w:tc>
        <w:tc>
          <w:tcPr>
            <w:tcW w:w="7251" w:type="dxa"/>
          </w:tcPr>
          <w:p w14:paraId="17A93A7F" w14:textId="77777777" w:rsidR="006C68D6" w:rsidRPr="005E5825" w:rsidRDefault="006C68D6" w:rsidP="002256A0">
            <w:pPr>
              <w:pStyle w:val="Text"/>
            </w:pPr>
            <w:r w:rsidRPr="005E5825">
              <w:t>Price fixing could occur where a manufacturer and customer get t</w:t>
            </w:r>
            <w:r>
              <w:t>ogether to agree resale prices</w:t>
            </w:r>
          </w:p>
        </w:tc>
        <w:tc>
          <w:tcPr>
            <w:tcW w:w="1839" w:type="dxa"/>
            <w:shd w:val="clear" w:color="auto" w:fill="36424A"/>
          </w:tcPr>
          <w:p w14:paraId="5235C7D8" w14:textId="77777777" w:rsidR="006C68D6" w:rsidRPr="00EC1677" w:rsidRDefault="006C68D6" w:rsidP="006C68D6">
            <w:pPr>
              <w:rPr>
                <w:b/>
                <w:color w:val="B1B94B"/>
              </w:rPr>
            </w:pPr>
            <w:r w:rsidRPr="00EC1677">
              <w:rPr>
                <w:b/>
                <w:color w:val="B1B94B"/>
              </w:rPr>
              <w:t>Correct</w:t>
            </w:r>
          </w:p>
        </w:tc>
      </w:tr>
      <w:tr w:rsidR="006C68D6" w:rsidRPr="00EC1677" w14:paraId="531E7B8E" w14:textId="77777777" w:rsidTr="00540E12">
        <w:tc>
          <w:tcPr>
            <w:tcW w:w="608" w:type="dxa"/>
            <w:shd w:val="clear" w:color="auto" w:fill="36424A"/>
          </w:tcPr>
          <w:p w14:paraId="68D50C8F" w14:textId="77777777" w:rsidR="006C68D6" w:rsidRPr="00EC1677" w:rsidRDefault="006C68D6" w:rsidP="00540E12">
            <w:pPr>
              <w:jc w:val="center"/>
              <w:rPr>
                <w:b/>
                <w:color w:val="FFFFFF"/>
              </w:rPr>
            </w:pPr>
            <w:r w:rsidRPr="00EC1677">
              <w:rPr>
                <w:b/>
                <w:color w:val="FFFFFF"/>
              </w:rPr>
              <w:t>2</w:t>
            </w:r>
          </w:p>
        </w:tc>
        <w:tc>
          <w:tcPr>
            <w:tcW w:w="7251" w:type="dxa"/>
          </w:tcPr>
          <w:p w14:paraId="504FC80E" w14:textId="77777777" w:rsidR="006C68D6" w:rsidRPr="005E5825" w:rsidRDefault="006C68D6" w:rsidP="002256A0">
            <w:pPr>
              <w:pStyle w:val="Text"/>
            </w:pPr>
            <w:r w:rsidRPr="005E5825">
              <w:t xml:space="preserve">An agreement can only </w:t>
            </w:r>
            <w:r>
              <w:t>be made in writing, not orally</w:t>
            </w:r>
          </w:p>
        </w:tc>
        <w:tc>
          <w:tcPr>
            <w:tcW w:w="1839" w:type="dxa"/>
            <w:shd w:val="clear" w:color="auto" w:fill="36424A"/>
          </w:tcPr>
          <w:p w14:paraId="1FBA8F77" w14:textId="77777777" w:rsidR="006C68D6" w:rsidRDefault="000C03B6" w:rsidP="00540E12">
            <w:r>
              <w:rPr>
                <w:b/>
                <w:color w:val="B1B94B"/>
              </w:rPr>
              <w:t>Incorrect</w:t>
            </w:r>
          </w:p>
        </w:tc>
      </w:tr>
      <w:tr w:rsidR="006C68D6" w:rsidRPr="00EC1677" w14:paraId="7BDB71BA" w14:textId="77777777" w:rsidTr="00540E12">
        <w:tc>
          <w:tcPr>
            <w:tcW w:w="608" w:type="dxa"/>
            <w:shd w:val="clear" w:color="auto" w:fill="36424A"/>
          </w:tcPr>
          <w:p w14:paraId="5376E0AF" w14:textId="77777777" w:rsidR="006C68D6" w:rsidRPr="00EC1677" w:rsidRDefault="006C68D6" w:rsidP="00540E12">
            <w:pPr>
              <w:jc w:val="center"/>
              <w:rPr>
                <w:b/>
                <w:color w:val="FFFFFF"/>
              </w:rPr>
            </w:pPr>
            <w:r w:rsidRPr="00EC1677">
              <w:rPr>
                <w:b/>
                <w:color w:val="FFFFFF"/>
              </w:rPr>
              <w:t>3</w:t>
            </w:r>
          </w:p>
        </w:tc>
        <w:tc>
          <w:tcPr>
            <w:tcW w:w="7251" w:type="dxa"/>
          </w:tcPr>
          <w:p w14:paraId="12967B35" w14:textId="77777777" w:rsidR="006C68D6" w:rsidRPr="005E5825" w:rsidRDefault="006C68D6" w:rsidP="002256A0">
            <w:pPr>
              <w:pStyle w:val="Text"/>
            </w:pPr>
            <w:r w:rsidRPr="005E5825">
              <w:t>Sharing interpretation of upcoming changes in legislation is anti-competitive a</w:t>
            </w:r>
            <w:r>
              <w:t>nd will breach competition law</w:t>
            </w:r>
          </w:p>
        </w:tc>
        <w:tc>
          <w:tcPr>
            <w:tcW w:w="1839" w:type="dxa"/>
            <w:shd w:val="clear" w:color="auto" w:fill="36424A"/>
          </w:tcPr>
          <w:p w14:paraId="32016DBB" w14:textId="77777777" w:rsidR="006C68D6" w:rsidRDefault="000C03B6" w:rsidP="00540E12">
            <w:r>
              <w:rPr>
                <w:b/>
                <w:color w:val="B1B94B"/>
              </w:rPr>
              <w:t>Incorrect</w:t>
            </w:r>
          </w:p>
        </w:tc>
      </w:tr>
      <w:tr w:rsidR="006C68D6" w:rsidRPr="00EC1677" w14:paraId="28CA7DAA" w14:textId="77777777" w:rsidTr="00540E12">
        <w:tc>
          <w:tcPr>
            <w:tcW w:w="608" w:type="dxa"/>
            <w:shd w:val="clear" w:color="auto" w:fill="36424A"/>
          </w:tcPr>
          <w:p w14:paraId="2CA6E1C2" w14:textId="77777777" w:rsidR="006C68D6" w:rsidRPr="00EC1677" w:rsidRDefault="006C68D6" w:rsidP="00540E12">
            <w:pPr>
              <w:jc w:val="center"/>
              <w:rPr>
                <w:b/>
                <w:color w:val="FFFFFF"/>
              </w:rPr>
            </w:pPr>
            <w:r w:rsidRPr="00EC1677">
              <w:rPr>
                <w:b/>
                <w:color w:val="FFFFFF"/>
              </w:rPr>
              <w:t>4</w:t>
            </w:r>
          </w:p>
        </w:tc>
        <w:tc>
          <w:tcPr>
            <w:tcW w:w="7251" w:type="dxa"/>
          </w:tcPr>
          <w:p w14:paraId="192FAC9D" w14:textId="77777777" w:rsidR="006C68D6" w:rsidRPr="005E5825" w:rsidRDefault="006C68D6" w:rsidP="002256A0">
            <w:pPr>
              <w:pStyle w:val="Text"/>
            </w:pPr>
            <w:r w:rsidRPr="005E5825">
              <w:t>Sharing information relating to future strategy and trading terms is anti-competitive a</w:t>
            </w:r>
            <w:r>
              <w:t>nd will breach competition law</w:t>
            </w:r>
          </w:p>
        </w:tc>
        <w:tc>
          <w:tcPr>
            <w:tcW w:w="1839" w:type="dxa"/>
            <w:shd w:val="clear" w:color="auto" w:fill="36424A"/>
          </w:tcPr>
          <w:p w14:paraId="54FDD468" w14:textId="77777777" w:rsidR="006C68D6" w:rsidRDefault="006C68D6" w:rsidP="006C68D6">
            <w:r w:rsidRPr="004C74C2">
              <w:rPr>
                <w:b/>
                <w:color w:val="B1B94B"/>
              </w:rPr>
              <w:t>Correct</w:t>
            </w:r>
          </w:p>
        </w:tc>
      </w:tr>
    </w:tbl>
    <w:p w14:paraId="7B439B1A" w14:textId="77777777" w:rsidR="006C68D6" w:rsidRPr="00EC1677" w:rsidRDefault="006C68D6" w:rsidP="002256A0">
      <w:pPr>
        <w:pStyle w:val="BW-section-head"/>
      </w:pPr>
      <w:r w:rsidRPr="00EC1677">
        <w:t xml:space="preserve">CORRECT TEXT FEEDBACK </w:t>
      </w:r>
      <w:r w:rsidRPr="00EC1677">
        <w:rPr>
          <w:color w:val="808080"/>
        </w:rPr>
        <w:t>(50 words max)</w:t>
      </w:r>
    </w:p>
    <w:p w14:paraId="6BA2250F" w14:textId="77777777" w:rsidR="006C68D6" w:rsidRPr="008C57FA" w:rsidRDefault="006C68D6" w:rsidP="002256A0">
      <w:pPr>
        <w:pStyle w:val="Text"/>
      </w:pPr>
      <w:r>
        <w:t>That's right.</w:t>
      </w:r>
    </w:p>
    <w:p w14:paraId="4674B0F4" w14:textId="77777777" w:rsidR="006C68D6" w:rsidRPr="00EC1677" w:rsidRDefault="00701833" w:rsidP="002256A0">
      <w:pPr>
        <w:pStyle w:val="BW-section-head"/>
      </w:pPr>
      <w:r>
        <w:t>FAIL TEXT FEEDBACK</w:t>
      </w:r>
      <w:r w:rsidR="006C68D6" w:rsidRPr="00EC1677">
        <w:t xml:space="preserve"> </w:t>
      </w:r>
      <w:r w:rsidR="006C68D6" w:rsidRPr="00EC1677">
        <w:rPr>
          <w:color w:val="808080"/>
        </w:rPr>
        <w:t>(50 words max)</w:t>
      </w:r>
    </w:p>
    <w:p w14:paraId="05B547E7" w14:textId="77777777" w:rsidR="006C68D6" w:rsidRDefault="006C68D6" w:rsidP="002256A0">
      <w:pPr>
        <w:pStyle w:val="Text"/>
      </w:pPr>
      <w:r>
        <w:t>That's not right.</w:t>
      </w:r>
    </w:p>
    <w:p w14:paraId="1694126E" w14:textId="77777777" w:rsidR="006C68D6" w:rsidRPr="00EC1677" w:rsidRDefault="006C68D6" w:rsidP="002256A0">
      <w:pPr>
        <w:pStyle w:val="Heading2"/>
        <w:rPr>
          <w:sz w:val="8"/>
          <w:szCs w:val="8"/>
        </w:rPr>
      </w:pPr>
      <w:bookmarkStart w:id="113" w:name="_Toc473043544"/>
      <w:r w:rsidRPr="00EC1677">
        <w:lastRenderedPageBreak/>
        <w:t xml:space="preserve">SCREEN </w:t>
      </w:r>
      <w:r>
        <w:rPr>
          <w:color w:val="FFFFFF"/>
        </w:rPr>
        <w:t>09_2</w:t>
      </w:r>
      <w:r w:rsidR="00061302">
        <w:rPr>
          <w:color w:val="FFFFFF"/>
        </w:rPr>
        <w:t>2</w:t>
      </w:r>
      <w:r>
        <w:rPr>
          <w:color w:val="FFFFFF"/>
        </w:rPr>
        <w:t>0</w:t>
      </w:r>
      <w:bookmarkEnd w:id="113"/>
    </w:p>
    <w:p w14:paraId="4993D190" w14:textId="77777777" w:rsidR="006C68D6" w:rsidRPr="00BC2582" w:rsidRDefault="006C68D6" w:rsidP="002256A0">
      <w:pPr>
        <w:pStyle w:val="BW-screentype"/>
      </w:pPr>
      <w:r w:rsidRPr="002256A0">
        <w:t>SCREEN TYPE</w:t>
      </w:r>
      <w:r w:rsidRPr="00BC2582">
        <w:t xml:space="preserve">: Multiple choice question </w:t>
      </w:r>
    </w:p>
    <w:p w14:paraId="46DB65B7" w14:textId="77777777" w:rsidR="006C68D6" w:rsidRPr="00EC1677" w:rsidRDefault="006C68D6" w:rsidP="002256A0">
      <w:pPr>
        <w:pStyle w:val="BW-section-head"/>
      </w:pPr>
      <w:r w:rsidRPr="00EC1677">
        <w:t>DESCRIPTION</w:t>
      </w:r>
    </w:p>
    <w:p w14:paraId="69DA069A" w14:textId="77777777" w:rsidR="006C68D6" w:rsidRPr="00EC1677" w:rsidRDefault="006C68D6" w:rsidP="00BC5287">
      <w:r w:rsidRPr="00EC1677">
        <w:t>The learner answers a question by choosing an option or options from a list and receives feedback on whether the answer is correct</w:t>
      </w:r>
      <w:r>
        <w:t xml:space="preserve"> or not</w:t>
      </w:r>
      <w:r w:rsidRPr="00EC1677">
        <w:t>.</w:t>
      </w:r>
    </w:p>
    <w:p w14:paraId="6C3C3C13" w14:textId="77777777" w:rsidR="006C68D6" w:rsidRPr="00EC1677" w:rsidRDefault="006C68D6" w:rsidP="002256A0">
      <w:pPr>
        <w:pStyle w:val="BW-section-head"/>
      </w:pPr>
      <w:r w:rsidRPr="00EC1677">
        <w:t>IMAGE</w:t>
      </w:r>
    </w:p>
    <w:p w14:paraId="5DD9A7F3" w14:textId="77777777" w:rsidR="006C68D6" w:rsidRDefault="006C68D6" w:rsidP="00BC5287">
      <w:r>
        <w:t>An icon style graphic will appear on each question screen, for example:</w:t>
      </w:r>
    </w:p>
    <w:p w14:paraId="020D09A5" w14:textId="77777777" w:rsidR="006C68D6" w:rsidRDefault="00B941ED" w:rsidP="00BC5287">
      <w:r>
        <w:rPr>
          <w:noProof/>
          <w:lang w:eastAsia="en-GB"/>
        </w:rPr>
        <w:pict w14:anchorId="12045967">
          <v:shape id="_x0000_i1081" type="#_x0000_t75" alt="question mark icon" style="width:117.1pt;height:123.5pt;visibility:visible">
            <v:imagedata r:id="rId47" o:title="question mark icon"/>
          </v:shape>
        </w:pict>
      </w:r>
    </w:p>
    <w:p w14:paraId="4937B5CA" w14:textId="77777777" w:rsidR="006C68D6" w:rsidRPr="00EC1677" w:rsidRDefault="006C68D6" w:rsidP="002256A0">
      <w:pPr>
        <w:pStyle w:val="BW-section-head"/>
      </w:pPr>
      <w:r w:rsidRPr="00EC1677">
        <w:t xml:space="preserve">QUESTION TEXT </w:t>
      </w:r>
      <w:r w:rsidRPr="00EC1677">
        <w:rPr>
          <w:color w:val="808080"/>
        </w:rPr>
        <w:t>(30 words max)</w:t>
      </w:r>
    </w:p>
    <w:p w14:paraId="7945DEB9" w14:textId="77777777" w:rsidR="00061302" w:rsidRPr="00061302" w:rsidRDefault="00E10859" w:rsidP="002256A0">
      <w:pPr>
        <w:pStyle w:val="Text"/>
      </w:pPr>
      <w:r>
        <w:t>Aqua Ltd.</w:t>
      </w:r>
      <w:r w:rsidR="00061302" w:rsidRPr="00061302">
        <w:t xml:space="preserve"> has successfully applied to serve a new development within Severn Trent Water's area of appointment called </w:t>
      </w:r>
      <w:r w:rsidR="00A06940">
        <w:t>'</w:t>
      </w:r>
      <w:r w:rsidR="00061302" w:rsidRPr="00061302">
        <w:t xml:space="preserve">The </w:t>
      </w:r>
      <w:r w:rsidR="00A06940" w:rsidRPr="00061302">
        <w:t>Oaks</w:t>
      </w:r>
      <w:r w:rsidR="00A06940">
        <w:t>'</w:t>
      </w:r>
      <w:r w:rsidR="00061302" w:rsidRPr="00061302">
        <w:t xml:space="preserve">. </w:t>
      </w:r>
      <w:r>
        <w:t>Aqua Ltd.</w:t>
      </w:r>
      <w:r w:rsidRPr="00061302">
        <w:t xml:space="preserve"> </w:t>
      </w:r>
      <w:r w:rsidR="00061302" w:rsidRPr="00061302">
        <w:t xml:space="preserve">requires a bulk supply of water from Severn Trent Water to serve the Oaks. </w:t>
      </w:r>
    </w:p>
    <w:p w14:paraId="087E55F9" w14:textId="77777777" w:rsidR="006C68D6" w:rsidRDefault="00061302" w:rsidP="002256A0">
      <w:pPr>
        <w:pStyle w:val="Text"/>
      </w:pPr>
      <w:r w:rsidRPr="00061302">
        <w:t>Which one of the following is true?</w:t>
      </w:r>
    </w:p>
    <w:p w14:paraId="71B4E12F" w14:textId="77777777" w:rsidR="006C68D6" w:rsidRPr="00EC1677" w:rsidRDefault="006C68D6" w:rsidP="002256A0">
      <w:pPr>
        <w:pStyle w:val="BW-section-head"/>
      </w:pPr>
      <w:r w:rsidRPr="00EC1677">
        <w:t>PROMPT</w:t>
      </w:r>
    </w:p>
    <w:p w14:paraId="432FBCF6" w14:textId="77777777" w:rsidR="006C68D6" w:rsidRPr="00EC1677" w:rsidRDefault="006C68D6" w:rsidP="002256A0">
      <w:pPr>
        <w:pStyle w:val="Text"/>
      </w:pPr>
      <w:r w:rsidRPr="00061302">
        <w:t>Select your answer, then Confirm.</w:t>
      </w:r>
    </w:p>
    <w:p w14:paraId="197110FF" w14:textId="77777777" w:rsidR="006C68D6" w:rsidRPr="00EC1677" w:rsidRDefault="006C68D6"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061302" w:rsidRPr="00EC1677" w14:paraId="1A9D0BDD" w14:textId="77777777" w:rsidTr="00540E12">
        <w:trPr>
          <w:trHeight w:val="70"/>
        </w:trPr>
        <w:tc>
          <w:tcPr>
            <w:tcW w:w="608" w:type="dxa"/>
            <w:shd w:val="clear" w:color="auto" w:fill="36424A"/>
          </w:tcPr>
          <w:p w14:paraId="21A5C222" w14:textId="77777777" w:rsidR="00061302" w:rsidRPr="00EC1677" w:rsidRDefault="00061302" w:rsidP="00540E12">
            <w:pPr>
              <w:jc w:val="center"/>
              <w:rPr>
                <w:b/>
                <w:color w:val="FFFFFF"/>
              </w:rPr>
            </w:pPr>
            <w:r w:rsidRPr="00EC1677">
              <w:rPr>
                <w:b/>
                <w:color w:val="FFFFFF"/>
              </w:rPr>
              <w:t>1</w:t>
            </w:r>
          </w:p>
        </w:tc>
        <w:tc>
          <w:tcPr>
            <w:tcW w:w="7251" w:type="dxa"/>
          </w:tcPr>
          <w:p w14:paraId="6F154E5E" w14:textId="77777777" w:rsidR="00061302" w:rsidRPr="00BB3131" w:rsidRDefault="00061302" w:rsidP="002256A0">
            <w:pPr>
              <w:pStyle w:val="Text"/>
            </w:pPr>
            <w:r>
              <w:t>Severn Trent Water</w:t>
            </w:r>
            <w:r w:rsidRPr="00BB3131">
              <w:t xml:space="preserve"> can charge the </w:t>
            </w:r>
            <w:r w:rsidR="00E10859">
              <w:t>Aqua Ltd.</w:t>
            </w:r>
            <w:r w:rsidR="00E10859" w:rsidRPr="00061302">
              <w:t xml:space="preserve"> </w:t>
            </w:r>
            <w:r w:rsidRPr="00BB3131">
              <w:t>a price that ensures a high level of profit</w:t>
            </w:r>
            <w:r>
              <w:t>,</w:t>
            </w:r>
            <w:r w:rsidRPr="00BB3131">
              <w:t xml:space="preserve"> which it c</w:t>
            </w:r>
            <w:r>
              <w:t>an then pass onto its customers</w:t>
            </w:r>
          </w:p>
        </w:tc>
        <w:tc>
          <w:tcPr>
            <w:tcW w:w="1839" w:type="dxa"/>
            <w:shd w:val="clear" w:color="auto" w:fill="36424A"/>
          </w:tcPr>
          <w:p w14:paraId="1F6C58F2" w14:textId="77777777" w:rsidR="00061302" w:rsidRPr="00EC1677" w:rsidRDefault="00061302" w:rsidP="00540E12">
            <w:pPr>
              <w:rPr>
                <w:b/>
                <w:color w:val="B1B94B"/>
              </w:rPr>
            </w:pPr>
            <w:r>
              <w:rPr>
                <w:b/>
                <w:color w:val="B1B94B"/>
              </w:rPr>
              <w:t>Incorrect</w:t>
            </w:r>
          </w:p>
        </w:tc>
      </w:tr>
      <w:tr w:rsidR="00061302" w:rsidRPr="00EC1677" w14:paraId="5404AB8E" w14:textId="77777777" w:rsidTr="00540E12">
        <w:tc>
          <w:tcPr>
            <w:tcW w:w="608" w:type="dxa"/>
            <w:shd w:val="clear" w:color="auto" w:fill="36424A"/>
          </w:tcPr>
          <w:p w14:paraId="15DCEFDC" w14:textId="77777777" w:rsidR="00061302" w:rsidRPr="00EC1677" w:rsidRDefault="00061302" w:rsidP="00540E12">
            <w:pPr>
              <w:jc w:val="center"/>
              <w:rPr>
                <w:b/>
                <w:color w:val="FFFFFF"/>
              </w:rPr>
            </w:pPr>
            <w:r w:rsidRPr="00EC1677">
              <w:rPr>
                <w:b/>
                <w:color w:val="FFFFFF"/>
              </w:rPr>
              <w:t>2</w:t>
            </w:r>
          </w:p>
        </w:tc>
        <w:tc>
          <w:tcPr>
            <w:tcW w:w="7251" w:type="dxa"/>
          </w:tcPr>
          <w:p w14:paraId="57EA84D7" w14:textId="77777777" w:rsidR="00061302" w:rsidRPr="00BB3131" w:rsidRDefault="00061302" w:rsidP="002256A0">
            <w:pPr>
              <w:pStyle w:val="Text"/>
            </w:pPr>
            <w:r>
              <w:t>Severn Trent Water</w:t>
            </w:r>
            <w:r w:rsidRPr="00BB3131">
              <w:t xml:space="preserve"> can charge a premium for the conveya</w:t>
            </w:r>
            <w:r>
              <w:t>nce of water within its network</w:t>
            </w:r>
          </w:p>
        </w:tc>
        <w:tc>
          <w:tcPr>
            <w:tcW w:w="1839" w:type="dxa"/>
            <w:shd w:val="clear" w:color="auto" w:fill="36424A"/>
          </w:tcPr>
          <w:p w14:paraId="5AF7159A" w14:textId="77777777" w:rsidR="00061302" w:rsidRDefault="00061302">
            <w:r w:rsidRPr="00C121D0">
              <w:rPr>
                <w:b/>
                <w:color w:val="B1B94B"/>
              </w:rPr>
              <w:t>Incorrect</w:t>
            </w:r>
          </w:p>
        </w:tc>
      </w:tr>
      <w:tr w:rsidR="00061302" w:rsidRPr="00EC1677" w14:paraId="1462CD7E" w14:textId="77777777" w:rsidTr="00540E12">
        <w:tc>
          <w:tcPr>
            <w:tcW w:w="608" w:type="dxa"/>
            <w:shd w:val="clear" w:color="auto" w:fill="36424A"/>
          </w:tcPr>
          <w:p w14:paraId="52365508" w14:textId="77777777" w:rsidR="00061302" w:rsidRPr="00EC1677" w:rsidRDefault="00061302" w:rsidP="00540E12">
            <w:pPr>
              <w:jc w:val="center"/>
              <w:rPr>
                <w:b/>
                <w:color w:val="FFFFFF"/>
              </w:rPr>
            </w:pPr>
            <w:r w:rsidRPr="00EC1677">
              <w:rPr>
                <w:b/>
                <w:color w:val="FFFFFF"/>
              </w:rPr>
              <w:t>3</w:t>
            </w:r>
          </w:p>
        </w:tc>
        <w:tc>
          <w:tcPr>
            <w:tcW w:w="7251" w:type="dxa"/>
          </w:tcPr>
          <w:p w14:paraId="0968E3B5" w14:textId="77777777" w:rsidR="00061302" w:rsidRPr="00BB3131" w:rsidRDefault="00061302" w:rsidP="002256A0">
            <w:pPr>
              <w:pStyle w:val="Text"/>
            </w:pPr>
            <w:r>
              <w:t>Severn Trent Water</w:t>
            </w:r>
            <w:r w:rsidRPr="00BB3131">
              <w:t xml:space="preserve"> can inform its own downstream retail business in case it wishes to approach the </w:t>
            </w:r>
            <w:r>
              <w:t>d</w:t>
            </w:r>
            <w:r w:rsidRPr="00BB3131">
              <w:t>eveloper to discuss the possibility o</w:t>
            </w:r>
            <w:r>
              <w:t>f Severn Trent Water</w:t>
            </w:r>
            <w:r w:rsidRPr="00BB3131">
              <w:t xml:space="preserve"> </w:t>
            </w:r>
            <w:r>
              <w:t>serving 'The Oaks' directly</w:t>
            </w:r>
          </w:p>
        </w:tc>
        <w:tc>
          <w:tcPr>
            <w:tcW w:w="1839" w:type="dxa"/>
            <w:shd w:val="clear" w:color="auto" w:fill="36424A"/>
          </w:tcPr>
          <w:p w14:paraId="17F45B64" w14:textId="77777777" w:rsidR="00061302" w:rsidRDefault="00061302">
            <w:r w:rsidRPr="00C121D0">
              <w:rPr>
                <w:b/>
                <w:color w:val="B1B94B"/>
              </w:rPr>
              <w:t>Incorrect</w:t>
            </w:r>
          </w:p>
        </w:tc>
      </w:tr>
      <w:tr w:rsidR="00061302" w:rsidRPr="00EC1677" w14:paraId="239BDB34" w14:textId="77777777" w:rsidTr="00540E12">
        <w:tc>
          <w:tcPr>
            <w:tcW w:w="608" w:type="dxa"/>
            <w:shd w:val="clear" w:color="auto" w:fill="36424A"/>
          </w:tcPr>
          <w:p w14:paraId="2D721D29" w14:textId="77777777" w:rsidR="00061302" w:rsidRPr="00EC1677" w:rsidRDefault="00061302" w:rsidP="00540E12">
            <w:pPr>
              <w:jc w:val="center"/>
              <w:rPr>
                <w:b/>
                <w:color w:val="FFFFFF"/>
              </w:rPr>
            </w:pPr>
            <w:r w:rsidRPr="00EC1677">
              <w:rPr>
                <w:b/>
                <w:color w:val="FFFFFF"/>
              </w:rPr>
              <w:t>4</w:t>
            </w:r>
          </w:p>
        </w:tc>
        <w:tc>
          <w:tcPr>
            <w:tcW w:w="7251" w:type="dxa"/>
          </w:tcPr>
          <w:p w14:paraId="0DD58530" w14:textId="77777777" w:rsidR="00061302" w:rsidRDefault="00061302" w:rsidP="002256A0">
            <w:pPr>
              <w:pStyle w:val="Text"/>
            </w:pPr>
            <w:r>
              <w:t>Severn Trent Water</w:t>
            </w:r>
            <w:r w:rsidRPr="00BB3131">
              <w:t xml:space="preserve"> should deal with the request in confidence and charge a price in line with the wholesale cost of its own downstream business to </w:t>
            </w:r>
            <w:r w:rsidR="00ED4288">
              <w:t>Aqua Ltd.</w:t>
            </w:r>
            <w:r w:rsidRPr="00BB3131">
              <w:t xml:space="preserve"> for the bulk supply</w:t>
            </w:r>
          </w:p>
        </w:tc>
        <w:tc>
          <w:tcPr>
            <w:tcW w:w="1839" w:type="dxa"/>
            <w:shd w:val="clear" w:color="auto" w:fill="36424A"/>
          </w:tcPr>
          <w:p w14:paraId="53634D5D" w14:textId="77777777" w:rsidR="00061302" w:rsidRDefault="00061302" w:rsidP="00540E12">
            <w:r>
              <w:rPr>
                <w:b/>
                <w:color w:val="B1B94B"/>
              </w:rPr>
              <w:t>Correct</w:t>
            </w:r>
          </w:p>
        </w:tc>
      </w:tr>
    </w:tbl>
    <w:p w14:paraId="2D351B61" w14:textId="77777777" w:rsidR="006C68D6" w:rsidRPr="00EC1677" w:rsidRDefault="006C68D6" w:rsidP="002256A0">
      <w:pPr>
        <w:pStyle w:val="BW-section-head"/>
      </w:pPr>
      <w:r w:rsidRPr="00EC1677">
        <w:t xml:space="preserve">CORRECT TEXT FEEDBACK </w:t>
      </w:r>
      <w:r w:rsidRPr="00EC1677">
        <w:rPr>
          <w:color w:val="808080"/>
        </w:rPr>
        <w:t>(50 words max)</w:t>
      </w:r>
    </w:p>
    <w:p w14:paraId="696828A2" w14:textId="77777777" w:rsidR="006C68D6" w:rsidRPr="008C57FA" w:rsidRDefault="006C68D6" w:rsidP="002256A0">
      <w:pPr>
        <w:pStyle w:val="Text"/>
      </w:pPr>
      <w:r>
        <w:t>That's right.</w:t>
      </w:r>
    </w:p>
    <w:p w14:paraId="5BEBCB3B" w14:textId="77777777" w:rsidR="006C68D6" w:rsidRPr="00EC1677" w:rsidRDefault="00701833" w:rsidP="002256A0">
      <w:pPr>
        <w:pStyle w:val="BW-section-head"/>
      </w:pPr>
      <w:r>
        <w:t>FAIL TEXT FEEDBACK</w:t>
      </w:r>
      <w:r w:rsidR="006C68D6" w:rsidRPr="00EC1677">
        <w:t xml:space="preserve"> </w:t>
      </w:r>
      <w:r w:rsidR="006C68D6" w:rsidRPr="00EC1677">
        <w:rPr>
          <w:color w:val="808080"/>
        </w:rPr>
        <w:t>(50 words max)</w:t>
      </w:r>
    </w:p>
    <w:p w14:paraId="7FE0845A" w14:textId="77777777" w:rsidR="00061302" w:rsidRDefault="006C68D6" w:rsidP="002256A0">
      <w:pPr>
        <w:pStyle w:val="Text"/>
      </w:pPr>
      <w:r>
        <w:t>That's not right.</w:t>
      </w:r>
    </w:p>
    <w:p w14:paraId="63425C71" w14:textId="77777777" w:rsidR="00061302" w:rsidRPr="00EC1677" w:rsidRDefault="00061302" w:rsidP="002256A0">
      <w:pPr>
        <w:pStyle w:val="Heading2"/>
        <w:rPr>
          <w:sz w:val="8"/>
          <w:szCs w:val="8"/>
        </w:rPr>
      </w:pPr>
      <w:bookmarkStart w:id="114" w:name="_Toc473043545"/>
      <w:r w:rsidRPr="00EC1677">
        <w:lastRenderedPageBreak/>
        <w:t xml:space="preserve">SCREEN </w:t>
      </w:r>
      <w:r>
        <w:rPr>
          <w:color w:val="FFFFFF"/>
        </w:rPr>
        <w:t>09_230</w:t>
      </w:r>
      <w:bookmarkEnd w:id="114"/>
    </w:p>
    <w:p w14:paraId="03E13CB0" w14:textId="77777777" w:rsidR="00061302" w:rsidRPr="00BC2582" w:rsidRDefault="00061302" w:rsidP="002256A0">
      <w:pPr>
        <w:pStyle w:val="BW-screentype"/>
      </w:pPr>
      <w:r w:rsidRPr="002256A0">
        <w:t>SCREEN TYPE</w:t>
      </w:r>
      <w:r w:rsidRPr="00BC2582">
        <w:t xml:space="preserve">: Multiple choice question </w:t>
      </w:r>
    </w:p>
    <w:p w14:paraId="72E1D30C" w14:textId="77777777" w:rsidR="00061302" w:rsidRPr="00EC1677" w:rsidRDefault="00061302" w:rsidP="002256A0">
      <w:pPr>
        <w:pStyle w:val="BW-section-head"/>
      </w:pPr>
      <w:r w:rsidRPr="00EC1677">
        <w:t>DESCRIPTION</w:t>
      </w:r>
    </w:p>
    <w:p w14:paraId="5C6A6C84" w14:textId="77777777" w:rsidR="00061302" w:rsidRPr="00EC1677" w:rsidRDefault="00061302" w:rsidP="00BC5287">
      <w:r w:rsidRPr="00EC1677">
        <w:t>The learner answers a question by choosing an option or options from a list and receives feedback on whether the answer is correct</w:t>
      </w:r>
      <w:r>
        <w:t xml:space="preserve"> or not</w:t>
      </w:r>
      <w:r w:rsidRPr="00EC1677">
        <w:t>.</w:t>
      </w:r>
    </w:p>
    <w:p w14:paraId="79D1F936" w14:textId="77777777" w:rsidR="00061302" w:rsidRPr="00EC1677" w:rsidRDefault="00061302" w:rsidP="002256A0">
      <w:pPr>
        <w:pStyle w:val="BW-section-head"/>
      </w:pPr>
      <w:r w:rsidRPr="00EC1677">
        <w:t>IMAGE</w:t>
      </w:r>
    </w:p>
    <w:p w14:paraId="07529717" w14:textId="77777777" w:rsidR="00061302" w:rsidRDefault="00061302" w:rsidP="00BC5287">
      <w:r>
        <w:t>An icon style graphic will appear on each question screen, for example:</w:t>
      </w:r>
    </w:p>
    <w:p w14:paraId="067AF43F" w14:textId="77777777" w:rsidR="00061302" w:rsidRDefault="00B941ED" w:rsidP="00BC5287">
      <w:r>
        <w:rPr>
          <w:noProof/>
          <w:lang w:eastAsia="en-GB"/>
        </w:rPr>
        <w:pict w14:anchorId="4BE683CF">
          <v:shape id="_x0000_i1082" type="#_x0000_t75" alt="question mark icon" style="width:117.1pt;height:123.5pt;visibility:visible">
            <v:imagedata r:id="rId47" o:title="question mark icon"/>
          </v:shape>
        </w:pict>
      </w:r>
    </w:p>
    <w:p w14:paraId="35F8D2C7" w14:textId="77777777" w:rsidR="00061302" w:rsidRPr="00EC1677" w:rsidRDefault="00061302" w:rsidP="002256A0">
      <w:pPr>
        <w:pStyle w:val="BW-section-head"/>
      </w:pPr>
      <w:r w:rsidRPr="00EC1677">
        <w:t xml:space="preserve">QUESTION TEXT </w:t>
      </w:r>
      <w:r w:rsidRPr="00EC1677">
        <w:rPr>
          <w:color w:val="808080"/>
        </w:rPr>
        <w:t>(30 words max)</w:t>
      </w:r>
    </w:p>
    <w:p w14:paraId="25BAF77C" w14:textId="77777777" w:rsidR="00631EBF" w:rsidRPr="00953ECA" w:rsidRDefault="00631EBF" w:rsidP="002256A0">
      <w:pPr>
        <w:pStyle w:val="Text"/>
      </w:pPr>
      <w:r w:rsidRPr="00953ECA">
        <w:t xml:space="preserve">When submitting bids on behalf of </w:t>
      </w:r>
      <w:r w:rsidR="00E10859">
        <w:t>Aqua UK Ltd.</w:t>
      </w:r>
      <w:r w:rsidR="00E440D8">
        <w:t>,</w:t>
      </w:r>
      <w:r w:rsidRPr="00953ECA">
        <w:t xml:space="preserve"> which two of the following should you do?</w:t>
      </w:r>
    </w:p>
    <w:p w14:paraId="10B505B3" w14:textId="77777777" w:rsidR="00061302" w:rsidRPr="00D342C2" w:rsidRDefault="00061302" w:rsidP="002256A0">
      <w:pPr>
        <w:pStyle w:val="BW-section-head"/>
      </w:pPr>
      <w:r w:rsidRPr="00D342C2">
        <w:t>PROMPT</w:t>
      </w:r>
    </w:p>
    <w:p w14:paraId="0BA8599B" w14:textId="77777777" w:rsidR="00061302" w:rsidRPr="00953ECA" w:rsidRDefault="00061302" w:rsidP="002256A0">
      <w:pPr>
        <w:pStyle w:val="Text"/>
      </w:pPr>
      <w:r w:rsidRPr="00953ECA">
        <w:t>Select all answers that apply, then Confirm.</w:t>
      </w:r>
    </w:p>
    <w:p w14:paraId="54823DEA" w14:textId="77777777" w:rsidR="00061302" w:rsidRPr="00EC1677" w:rsidRDefault="00061302"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631EBF" w:rsidRPr="00EC1677" w14:paraId="6E5504CF" w14:textId="77777777" w:rsidTr="00540E12">
        <w:trPr>
          <w:trHeight w:val="70"/>
        </w:trPr>
        <w:tc>
          <w:tcPr>
            <w:tcW w:w="608" w:type="dxa"/>
            <w:shd w:val="clear" w:color="auto" w:fill="36424A"/>
          </w:tcPr>
          <w:p w14:paraId="238E131A" w14:textId="77777777" w:rsidR="00631EBF" w:rsidRPr="00EC1677" w:rsidRDefault="00631EBF" w:rsidP="00540E12">
            <w:pPr>
              <w:jc w:val="center"/>
              <w:rPr>
                <w:b/>
                <w:color w:val="FFFFFF"/>
              </w:rPr>
            </w:pPr>
            <w:r w:rsidRPr="00EC1677">
              <w:rPr>
                <w:b/>
                <w:color w:val="FFFFFF"/>
              </w:rPr>
              <w:t>1</w:t>
            </w:r>
          </w:p>
        </w:tc>
        <w:tc>
          <w:tcPr>
            <w:tcW w:w="7251" w:type="dxa"/>
          </w:tcPr>
          <w:p w14:paraId="1C7F7ECD" w14:textId="77777777" w:rsidR="00631EBF" w:rsidRPr="00C947BB" w:rsidRDefault="00631EBF" w:rsidP="002256A0">
            <w:pPr>
              <w:pStyle w:val="Text"/>
            </w:pPr>
            <w:r w:rsidRPr="00C719AD">
              <w:rPr>
                <w:rFonts w:eastAsia="+mn-ea"/>
                <w:lang w:eastAsia="en-GB"/>
              </w:rPr>
              <w:t xml:space="preserve">Ensure that any decisions on whether to submit a bid or the terms of a bid are made independently by </w:t>
            </w:r>
            <w:r w:rsidR="00E10859">
              <w:t>Aqua UK Ltd</w:t>
            </w:r>
            <w:r w:rsidRPr="00C719AD">
              <w:rPr>
                <w:rFonts w:eastAsia="+mn-ea"/>
                <w:lang w:eastAsia="en-GB"/>
              </w:rPr>
              <w:t>.</w:t>
            </w:r>
          </w:p>
        </w:tc>
        <w:tc>
          <w:tcPr>
            <w:tcW w:w="1839" w:type="dxa"/>
            <w:shd w:val="clear" w:color="auto" w:fill="36424A"/>
          </w:tcPr>
          <w:p w14:paraId="62303458" w14:textId="77777777" w:rsidR="00631EBF" w:rsidRPr="00EC1677" w:rsidRDefault="00631EBF" w:rsidP="00540E12">
            <w:pPr>
              <w:rPr>
                <w:b/>
                <w:color w:val="B1B94B"/>
              </w:rPr>
            </w:pPr>
            <w:r w:rsidRPr="00EC1677">
              <w:rPr>
                <w:b/>
                <w:color w:val="B1B94B"/>
              </w:rPr>
              <w:t>Correct</w:t>
            </w:r>
          </w:p>
        </w:tc>
      </w:tr>
      <w:tr w:rsidR="00631EBF" w:rsidRPr="00EC1677" w14:paraId="49E16DDE" w14:textId="77777777" w:rsidTr="00540E12">
        <w:tc>
          <w:tcPr>
            <w:tcW w:w="608" w:type="dxa"/>
            <w:shd w:val="clear" w:color="auto" w:fill="36424A"/>
          </w:tcPr>
          <w:p w14:paraId="4EA6682B" w14:textId="77777777" w:rsidR="00631EBF" w:rsidRPr="00EC1677" w:rsidRDefault="00631EBF" w:rsidP="00540E12">
            <w:pPr>
              <w:jc w:val="center"/>
              <w:rPr>
                <w:b/>
                <w:color w:val="FFFFFF"/>
              </w:rPr>
            </w:pPr>
            <w:r w:rsidRPr="00EC1677">
              <w:rPr>
                <w:b/>
                <w:color w:val="FFFFFF"/>
              </w:rPr>
              <w:t>2</w:t>
            </w:r>
          </w:p>
        </w:tc>
        <w:tc>
          <w:tcPr>
            <w:tcW w:w="7251" w:type="dxa"/>
          </w:tcPr>
          <w:p w14:paraId="60F713E8" w14:textId="77777777" w:rsidR="00631EBF" w:rsidRPr="00C947BB" w:rsidRDefault="00631EBF" w:rsidP="002256A0">
            <w:pPr>
              <w:pStyle w:val="Text"/>
            </w:pPr>
            <w:r w:rsidRPr="00C719AD">
              <w:rPr>
                <w:rFonts w:eastAsia="+mn-ea"/>
                <w:lang w:eastAsia="en-GB"/>
              </w:rPr>
              <w:t>Discuss a specific tender opportunity with competitors who may als</w:t>
            </w:r>
            <w:r w:rsidR="00E10859">
              <w:rPr>
                <w:rFonts w:eastAsia="+mn-ea"/>
                <w:lang w:eastAsia="en-GB"/>
              </w:rPr>
              <w:t>o be proposing to submit a bid</w:t>
            </w:r>
          </w:p>
        </w:tc>
        <w:tc>
          <w:tcPr>
            <w:tcW w:w="1839" w:type="dxa"/>
            <w:shd w:val="clear" w:color="auto" w:fill="36424A"/>
          </w:tcPr>
          <w:p w14:paraId="01C3A6C4" w14:textId="77777777" w:rsidR="00631EBF" w:rsidRDefault="00631EBF" w:rsidP="00540E12">
            <w:r w:rsidRPr="004C74C2">
              <w:rPr>
                <w:b/>
                <w:color w:val="B1B94B"/>
              </w:rPr>
              <w:t>Incorrect</w:t>
            </w:r>
          </w:p>
        </w:tc>
      </w:tr>
      <w:tr w:rsidR="00631EBF" w:rsidRPr="00EC1677" w14:paraId="28FF4C22" w14:textId="77777777" w:rsidTr="00540E12">
        <w:tc>
          <w:tcPr>
            <w:tcW w:w="608" w:type="dxa"/>
            <w:shd w:val="clear" w:color="auto" w:fill="36424A"/>
          </w:tcPr>
          <w:p w14:paraId="6840AE1F" w14:textId="77777777" w:rsidR="00631EBF" w:rsidRPr="00EC1677" w:rsidRDefault="00631EBF" w:rsidP="00540E12">
            <w:pPr>
              <w:jc w:val="center"/>
              <w:rPr>
                <w:b/>
                <w:color w:val="FFFFFF"/>
              </w:rPr>
            </w:pPr>
            <w:r w:rsidRPr="00EC1677">
              <w:rPr>
                <w:b/>
                <w:color w:val="FFFFFF"/>
              </w:rPr>
              <w:t>3</w:t>
            </w:r>
          </w:p>
        </w:tc>
        <w:tc>
          <w:tcPr>
            <w:tcW w:w="7251" w:type="dxa"/>
          </w:tcPr>
          <w:p w14:paraId="1464CF41" w14:textId="77777777" w:rsidR="00631EBF" w:rsidRPr="00C947BB" w:rsidRDefault="00631EBF" w:rsidP="002256A0">
            <w:pPr>
              <w:pStyle w:val="Text"/>
            </w:pPr>
            <w:r w:rsidRPr="00C719AD">
              <w:rPr>
                <w:rFonts w:eastAsia="+mn-ea"/>
                <w:lang w:eastAsia="en-GB"/>
              </w:rPr>
              <w:t>Keep a written record of ho</w:t>
            </w:r>
            <w:r w:rsidR="00E10859">
              <w:rPr>
                <w:rFonts w:eastAsia="+mn-ea"/>
                <w:lang w:eastAsia="en-GB"/>
              </w:rPr>
              <w:t>w decisions on bids are reached</w:t>
            </w:r>
          </w:p>
        </w:tc>
        <w:tc>
          <w:tcPr>
            <w:tcW w:w="1839" w:type="dxa"/>
            <w:shd w:val="clear" w:color="auto" w:fill="36424A"/>
          </w:tcPr>
          <w:p w14:paraId="7A6FAAFB" w14:textId="77777777" w:rsidR="00631EBF" w:rsidRDefault="00631EBF" w:rsidP="00540E12">
            <w:r w:rsidRPr="004C74C2">
              <w:rPr>
                <w:b/>
                <w:color w:val="B1B94B"/>
              </w:rPr>
              <w:t>Correct</w:t>
            </w:r>
          </w:p>
        </w:tc>
      </w:tr>
      <w:tr w:rsidR="00631EBF" w:rsidRPr="00EC1677" w14:paraId="1D326E2C" w14:textId="77777777" w:rsidTr="00540E12">
        <w:tc>
          <w:tcPr>
            <w:tcW w:w="608" w:type="dxa"/>
            <w:shd w:val="clear" w:color="auto" w:fill="36424A"/>
          </w:tcPr>
          <w:p w14:paraId="65186C05" w14:textId="77777777" w:rsidR="00631EBF" w:rsidRPr="00EC1677" w:rsidRDefault="00631EBF" w:rsidP="00540E12">
            <w:pPr>
              <w:jc w:val="center"/>
              <w:rPr>
                <w:b/>
                <w:color w:val="FFFFFF"/>
              </w:rPr>
            </w:pPr>
            <w:r w:rsidRPr="00EC1677">
              <w:rPr>
                <w:b/>
                <w:color w:val="FFFFFF"/>
              </w:rPr>
              <w:t>4</w:t>
            </w:r>
          </w:p>
        </w:tc>
        <w:tc>
          <w:tcPr>
            <w:tcW w:w="7251" w:type="dxa"/>
          </w:tcPr>
          <w:p w14:paraId="74F4FA71" w14:textId="77777777" w:rsidR="00631EBF" w:rsidRDefault="00631EBF" w:rsidP="002256A0">
            <w:pPr>
              <w:pStyle w:val="Text"/>
            </w:pPr>
            <w:r w:rsidRPr="00C719AD">
              <w:rPr>
                <w:rFonts w:eastAsia="+mn-ea"/>
                <w:lang w:eastAsia="en-GB"/>
              </w:rPr>
              <w:t>Reach an agreement with a competitor about how to respond to a specific tender</w:t>
            </w:r>
            <w:r w:rsidR="00E10859">
              <w:rPr>
                <w:rFonts w:eastAsia="+mn-ea"/>
                <w:lang w:eastAsia="en-GB"/>
              </w:rPr>
              <w:t xml:space="preserve"> opportunity</w:t>
            </w:r>
          </w:p>
        </w:tc>
        <w:tc>
          <w:tcPr>
            <w:tcW w:w="1839" w:type="dxa"/>
            <w:shd w:val="clear" w:color="auto" w:fill="36424A"/>
          </w:tcPr>
          <w:p w14:paraId="7538C034" w14:textId="77777777" w:rsidR="00631EBF" w:rsidRDefault="00631EBF" w:rsidP="00540E12">
            <w:r w:rsidRPr="004C74C2">
              <w:rPr>
                <w:b/>
                <w:color w:val="B1B94B"/>
              </w:rPr>
              <w:t>Incorrect</w:t>
            </w:r>
          </w:p>
        </w:tc>
      </w:tr>
    </w:tbl>
    <w:p w14:paraId="32B95B63" w14:textId="77777777" w:rsidR="00061302" w:rsidRPr="00EC1677" w:rsidRDefault="00061302" w:rsidP="002256A0">
      <w:pPr>
        <w:pStyle w:val="BW-section-head"/>
      </w:pPr>
      <w:r w:rsidRPr="00EC1677">
        <w:t xml:space="preserve">CORRECT TEXT FEEDBACK </w:t>
      </w:r>
      <w:r w:rsidRPr="00EC1677">
        <w:rPr>
          <w:color w:val="808080"/>
        </w:rPr>
        <w:t>(50 words max)</w:t>
      </w:r>
    </w:p>
    <w:p w14:paraId="0BF3B0CC" w14:textId="77777777" w:rsidR="00061302" w:rsidRPr="008C57FA" w:rsidRDefault="00061302" w:rsidP="002256A0">
      <w:pPr>
        <w:pStyle w:val="Text"/>
      </w:pPr>
      <w:r>
        <w:t>That's right.</w:t>
      </w:r>
    </w:p>
    <w:p w14:paraId="1ED22EB2" w14:textId="77777777" w:rsidR="00061302" w:rsidRPr="00EC1677" w:rsidRDefault="00701833" w:rsidP="002256A0">
      <w:pPr>
        <w:pStyle w:val="BW-section-head"/>
      </w:pPr>
      <w:r>
        <w:t>FAIL TEXT FEEDBACK</w:t>
      </w:r>
      <w:r w:rsidR="00061302" w:rsidRPr="00EC1677">
        <w:t xml:space="preserve"> </w:t>
      </w:r>
      <w:r w:rsidR="00061302" w:rsidRPr="00EC1677">
        <w:rPr>
          <w:color w:val="808080"/>
        </w:rPr>
        <w:t>(50 words max)</w:t>
      </w:r>
    </w:p>
    <w:p w14:paraId="00561911" w14:textId="77777777" w:rsidR="00061302" w:rsidRPr="00EC1677" w:rsidRDefault="00061302" w:rsidP="002256A0">
      <w:pPr>
        <w:pStyle w:val="Text"/>
      </w:pPr>
      <w:r>
        <w:t>That's not right.</w:t>
      </w:r>
    </w:p>
    <w:p w14:paraId="020C4FB6" w14:textId="77777777" w:rsidR="00061302" w:rsidRPr="00EC1677" w:rsidRDefault="00061302" w:rsidP="002256A0">
      <w:pPr>
        <w:pStyle w:val="Heading2"/>
        <w:rPr>
          <w:sz w:val="8"/>
          <w:szCs w:val="8"/>
        </w:rPr>
      </w:pPr>
      <w:bookmarkStart w:id="115" w:name="_Toc473043546"/>
      <w:r w:rsidRPr="00EC1677">
        <w:lastRenderedPageBreak/>
        <w:t xml:space="preserve">SCREEN </w:t>
      </w:r>
      <w:r>
        <w:rPr>
          <w:color w:val="FFFFFF"/>
        </w:rPr>
        <w:t>09_240</w:t>
      </w:r>
      <w:bookmarkEnd w:id="115"/>
    </w:p>
    <w:p w14:paraId="2D5AA4E1" w14:textId="77777777" w:rsidR="00061302" w:rsidRPr="00BC2582" w:rsidRDefault="00061302" w:rsidP="002256A0">
      <w:pPr>
        <w:pStyle w:val="BW-screentype"/>
      </w:pPr>
      <w:r w:rsidRPr="002256A0">
        <w:t>SCREEN TYPE</w:t>
      </w:r>
      <w:r w:rsidRPr="00BC2582">
        <w:t xml:space="preserve">: Multiple choice question </w:t>
      </w:r>
    </w:p>
    <w:p w14:paraId="09741097" w14:textId="77777777" w:rsidR="00061302" w:rsidRPr="00EC1677" w:rsidRDefault="00061302" w:rsidP="002256A0">
      <w:pPr>
        <w:pStyle w:val="BW-section-head"/>
      </w:pPr>
      <w:r w:rsidRPr="00EC1677">
        <w:t>DESCRIPTION</w:t>
      </w:r>
    </w:p>
    <w:p w14:paraId="44AD21AC" w14:textId="77777777" w:rsidR="00061302" w:rsidRPr="00EC1677" w:rsidRDefault="00061302" w:rsidP="00BC5287">
      <w:r w:rsidRPr="00EC1677">
        <w:t>The learner answers a question by choosing an option or options from a list and receives feedback on whether the answer is correct</w:t>
      </w:r>
      <w:r>
        <w:t xml:space="preserve"> or not</w:t>
      </w:r>
      <w:r w:rsidRPr="00EC1677">
        <w:t>.</w:t>
      </w:r>
    </w:p>
    <w:p w14:paraId="40F19724" w14:textId="77777777" w:rsidR="00061302" w:rsidRPr="00EC1677" w:rsidRDefault="00061302" w:rsidP="002256A0">
      <w:pPr>
        <w:pStyle w:val="BW-section-head"/>
      </w:pPr>
      <w:r w:rsidRPr="00EC1677">
        <w:t>IMAGE</w:t>
      </w:r>
    </w:p>
    <w:p w14:paraId="0F402589" w14:textId="77777777" w:rsidR="00061302" w:rsidRDefault="00061302" w:rsidP="00BC5287">
      <w:r>
        <w:t>An icon style graphic will appear on each question screen, for example:</w:t>
      </w:r>
    </w:p>
    <w:p w14:paraId="2AECAA00" w14:textId="77777777" w:rsidR="00061302" w:rsidRDefault="00B941ED" w:rsidP="00BC5287">
      <w:r>
        <w:rPr>
          <w:noProof/>
          <w:lang w:eastAsia="en-GB"/>
        </w:rPr>
        <w:pict w14:anchorId="655B694C">
          <v:shape id="_x0000_i1083" type="#_x0000_t75" alt="question mark icon" style="width:117.1pt;height:123.5pt;visibility:visible">
            <v:imagedata r:id="rId47" o:title="question mark icon"/>
          </v:shape>
        </w:pict>
      </w:r>
    </w:p>
    <w:p w14:paraId="54428270" w14:textId="77777777" w:rsidR="00061302" w:rsidRPr="00EC1677" w:rsidRDefault="00061302" w:rsidP="002256A0">
      <w:pPr>
        <w:pStyle w:val="BW-section-head"/>
      </w:pPr>
      <w:r w:rsidRPr="00EC1677">
        <w:t xml:space="preserve">QUESTION TEXT </w:t>
      </w:r>
      <w:r w:rsidRPr="00EC1677">
        <w:rPr>
          <w:color w:val="808080"/>
        </w:rPr>
        <w:t>(30 words max)</w:t>
      </w:r>
    </w:p>
    <w:p w14:paraId="1692E49F" w14:textId="77777777" w:rsidR="009F5AF3" w:rsidRDefault="009F5AF3" w:rsidP="002256A0">
      <w:pPr>
        <w:pStyle w:val="Text"/>
        <w:rPr>
          <w:rFonts w:eastAsia="+mn-ea"/>
          <w:lang w:eastAsia="en-GB"/>
        </w:rPr>
      </w:pPr>
      <w:r>
        <w:rPr>
          <w:rFonts w:eastAsia="+mn-ea"/>
          <w:lang w:eastAsia="en-GB"/>
        </w:rPr>
        <w:t xml:space="preserve">Water Fittings Made Easy Ltd </w:t>
      </w:r>
      <w:r w:rsidR="00E10859">
        <w:rPr>
          <w:rFonts w:eastAsia="+mn-ea"/>
          <w:lang w:eastAsia="en-GB"/>
        </w:rPr>
        <w:t>(</w:t>
      </w:r>
      <w:r w:rsidRPr="009F5AF3">
        <w:rPr>
          <w:rFonts w:eastAsia="+mn-ea"/>
          <w:lang w:eastAsia="en-GB"/>
        </w:rPr>
        <w:t xml:space="preserve">the </w:t>
      </w:r>
      <w:r w:rsidR="00A06940">
        <w:rPr>
          <w:rFonts w:eastAsia="+mn-ea"/>
          <w:lang w:eastAsia="en-GB"/>
        </w:rPr>
        <w:t>"</w:t>
      </w:r>
      <w:r w:rsidRPr="009F5AF3">
        <w:rPr>
          <w:rFonts w:eastAsia="+mn-ea"/>
          <w:lang w:eastAsia="en-GB"/>
        </w:rPr>
        <w:t>manufacturer</w:t>
      </w:r>
      <w:r w:rsidR="00A06940">
        <w:rPr>
          <w:rFonts w:eastAsia="+mn-ea"/>
          <w:lang w:eastAsia="en-GB"/>
        </w:rPr>
        <w:t>"</w:t>
      </w:r>
      <w:r w:rsidR="00A06940" w:rsidRPr="009F5AF3">
        <w:rPr>
          <w:rFonts w:eastAsia="+mn-ea"/>
          <w:lang w:eastAsia="en-GB"/>
        </w:rPr>
        <w:t xml:space="preserve">) </w:t>
      </w:r>
      <w:r w:rsidRPr="009F5AF3">
        <w:rPr>
          <w:rFonts w:eastAsia="+mn-ea"/>
          <w:lang w:eastAsia="en-GB"/>
        </w:rPr>
        <w:t xml:space="preserve">makes circa 50% of the water fittings supplied to the UK. They have a group company Water Fittings Supply Limited (WFSL). WFSL is a distributor of water fittings and supplies them directly to customers. As they are group companies the manufacturer gives a big discount to WFSL which enables them to price water fittings at a much lower price than their competitors. </w:t>
      </w:r>
    </w:p>
    <w:p w14:paraId="1C596AC0" w14:textId="77777777" w:rsidR="009F5AF3" w:rsidRPr="009F5AF3" w:rsidRDefault="009F5AF3" w:rsidP="002256A0">
      <w:pPr>
        <w:pStyle w:val="Text"/>
        <w:rPr>
          <w:rFonts w:ascii="Times New Roman" w:hAnsi="Times New Roman"/>
          <w:sz w:val="24"/>
          <w:lang w:eastAsia="en-GB"/>
        </w:rPr>
      </w:pPr>
      <w:r w:rsidRPr="009F5AF3">
        <w:rPr>
          <w:rFonts w:eastAsia="+mn-ea"/>
          <w:lang w:eastAsia="en-GB"/>
        </w:rPr>
        <w:t xml:space="preserve">What competition law issues do we need to consider? </w:t>
      </w:r>
    </w:p>
    <w:p w14:paraId="2D610A10" w14:textId="77777777" w:rsidR="00061302" w:rsidRPr="00D342C2" w:rsidRDefault="00061302" w:rsidP="002256A0">
      <w:pPr>
        <w:pStyle w:val="BW-section-head"/>
      </w:pPr>
      <w:r w:rsidRPr="00D342C2">
        <w:t>PROMPT</w:t>
      </w:r>
    </w:p>
    <w:p w14:paraId="7ECBD822" w14:textId="77777777" w:rsidR="00061302" w:rsidRPr="00953ECA" w:rsidRDefault="00061302" w:rsidP="002256A0">
      <w:pPr>
        <w:pStyle w:val="Text"/>
      </w:pPr>
      <w:r w:rsidRPr="00953ECA">
        <w:t>Select all answers that apply, then Confirm.</w:t>
      </w:r>
    </w:p>
    <w:p w14:paraId="6D2F85C3" w14:textId="77777777" w:rsidR="00061302" w:rsidRPr="00EC1677" w:rsidRDefault="00061302"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9F5AF3" w:rsidRPr="00EC1677" w14:paraId="472C0996" w14:textId="77777777" w:rsidTr="00540E12">
        <w:trPr>
          <w:trHeight w:val="70"/>
        </w:trPr>
        <w:tc>
          <w:tcPr>
            <w:tcW w:w="608" w:type="dxa"/>
            <w:shd w:val="clear" w:color="auto" w:fill="36424A"/>
          </w:tcPr>
          <w:p w14:paraId="532B7BF4" w14:textId="77777777" w:rsidR="009F5AF3" w:rsidRPr="00EC1677" w:rsidRDefault="009F5AF3" w:rsidP="00540E12">
            <w:pPr>
              <w:jc w:val="center"/>
              <w:rPr>
                <w:b/>
                <w:color w:val="FFFFFF"/>
              </w:rPr>
            </w:pPr>
            <w:r w:rsidRPr="00EC1677">
              <w:rPr>
                <w:b/>
                <w:color w:val="FFFFFF"/>
              </w:rPr>
              <w:t>1</w:t>
            </w:r>
          </w:p>
        </w:tc>
        <w:tc>
          <w:tcPr>
            <w:tcW w:w="7251" w:type="dxa"/>
          </w:tcPr>
          <w:p w14:paraId="463F320E" w14:textId="77777777" w:rsidR="009F5AF3" w:rsidRPr="00C947BB" w:rsidRDefault="009F5AF3" w:rsidP="002256A0">
            <w:pPr>
              <w:pStyle w:val="Text"/>
            </w:pPr>
            <w:r w:rsidRPr="006607C3">
              <w:rPr>
                <w:rFonts w:eastAsia="+mn-ea"/>
                <w:lang w:eastAsia="en-GB"/>
              </w:rPr>
              <w:t xml:space="preserve">Leveraging a dominant position </w:t>
            </w:r>
          </w:p>
        </w:tc>
        <w:tc>
          <w:tcPr>
            <w:tcW w:w="1839" w:type="dxa"/>
            <w:shd w:val="clear" w:color="auto" w:fill="36424A"/>
          </w:tcPr>
          <w:p w14:paraId="01702AF1" w14:textId="77777777" w:rsidR="009F5AF3" w:rsidRPr="00EC1677" w:rsidRDefault="009F5AF3" w:rsidP="00D342C2">
            <w:pPr>
              <w:rPr>
                <w:b/>
                <w:color w:val="B1B94B"/>
              </w:rPr>
            </w:pPr>
            <w:r w:rsidRPr="00EC1677">
              <w:rPr>
                <w:b/>
                <w:color w:val="B1B94B"/>
              </w:rPr>
              <w:t>Correct</w:t>
            </w:r>
          </w:p>
        </w:tc>
      </w:tr>
      <w:tr w:rsidR="009F5AF3" w:rsidRPr="00EC1677" w14:paraId="2842F131" w14:textId="77777777" w:rsidTr="00540E12">
        <w:tc>
          <w:tcPr>
            <w:tcW w:w="608" w:type="dxa"/>
            <w:shd w:val="clear" w:color="auto" w:fill="36424A"/>
          </w:tcPr>
          <w:p w14:paraId="7F789582" w14:textId="77777777" w:rsidR="009F5AF3" w:rsidRPr="00EC1677" w:rsidRDefault="009F5AF3" w:rsidP="00540E12">
            <w:pPr>
              <w:jc w:val="center"/>
              <w:rPr>
                <w:b/>
                <w:color w:val="FFFFFF"/>
              </w:rPr>
            </w:pPr>
            <w:r w:rsidRPr="00EC1677">
              <w:rPr>
                <w:b/>
                <w:color w:val="FFFFFF"/>
              </w:rPr>
              <w:t>2</w:t>
            </w:r>
          </w:p>
        </w:tc>
        <w:tc>
          <w:tcPr>
            <w:tcW w:w="7251" w:type="dxa"/>
          </w:tcPr>
          <w:p w14:paraId="500C959C" w14:textId="77777777" w:rsidR="009F5AF3" w:rsidRPr="00C947BB" w:rsidRDefault="009F5AF3" w:rsidP="002256A0">
            <w:pPr>
              <w:pStyle w:val="Text"/>
            </w:pPr>
            <w:r w:rsidRPr="006607C3">
              <w:rPr>
                <w:rFonts w:eastAsia="+mn-ea"/>
                <w:lang w:eastAsia="en-GB"/>
              </w:rPr>
              <w:t xml:space="preserve">Margin </w:t>
            </w:r>
            <w:r w:rsidR="00E440D8">
              <w:rPr>
                <w:rFonts w:eastAsia="+mn-ea"/>
                <w:lang w:eastAsia="en-GB"/>
              </w:rPr>
              <w:t>s</w:t>
            </w:r>
            <w:r w:rsidRPr="006607C3">
              <w:rPr>
                <w:rFonts w:eastAsia="+mn-ea"/>
                <w:lang w:eastAsia="en-GB"/>
              </w:rPr>
              <w:t>queeze</w:t>
            </w:r>
          </w:p>
        </w:tc>
        <w:tc>
          <w:tcPr>
            <w:tcW w:w="1839" w:type="dxa"/>
            <w:shd w:val="clear" w:color="auto" w:fill="36424A"/>
          </w:tcPr>
          <w:p w14:paraId="0DD46568" w14:textId="77777777" w:rsidR="009F5AF3" w:rsidRDefault="009F5AF3" w:rsidP="00D342C2">
            <w:r w:rsidRPr="004C74C2">
              <w:rPr>
                <w:b/>
                <w:color w:val="B1B94B"/>
              </w:rPr>
              <w:t>Correct</w:t>
            </w:r>
          </w:p>
        </w:tc>
      </w:tr>
      <w:tr w:rsidR="009F5AF3" w:rsidRPr="00EC1677" w14:paraId="68ED60EE" w14:textId="77777777" w:rsidTr="00540E12">
        <w:tc>
          <w:tcPr>
            <w:tcW w:w="608" w:type="dxa"/>
            <w:shd w:val="clear" w:color="auto" w:fill="36424A"/>
          </w:tcPr>
          <w:p w14:paraId="2B2BB74C" w14:textId="77777777" w:rsidR="009F5AF3" w:rsidRPr="00EC1677" w:rsidRDefault="009F5AF3" w:rsidP="00540E12">
            <w:pPr>
              <w:jc w:val="center"/>
              <w:rPr>
                <w:b/>
                <w:color w:val="FFFFFF"/>
              </w:rPr>
            </w:pPr>
            <w:r w:rsidRPr="00EC1677">
              <w:rPr>
                <w:b/>
                <w:color w:val="FFFFFF"/>
              </w:rPr>
              <w:t>3</w:t>
            </w:r>
          </w:p>
        </w:tc>
        <w:tc>
          <w:tcPr>
            <w:tcW w:w="7251" w:type="dxa"/>
          </w:tcPr>
          <w:p w14:paraId="4723B7EC" w14:textId="77777777" w:rsidR="009F5AF3" w:rsidRPr="00C947BB" w:rsidRDefault="009F5AF3" w:rsidP="002256A0">
            <w:pPr>
              <w:pStyle w:val="Text"/>
            </w:pPr>
            <w:r w:rsidRPr="006607C3">
              <w:rPr>
                <w:rFonts w:eastAsia="+mn-ea"/>
                <w:lang w:eastAsia="en-GB"/>
              </w:rPr>
              <w:t>Anti-competitive agreements</w:t>
            </w:r>
          </w:p>
        </w:tc>
        <w:tc>
          <w:tcPr>
            <w:tcW w:w="1839" w:type="dxa"/>
            <w:shd w:val="clear" w:color="auto" w:fill="36424A"/>
          </w:tcPr>
          <w:p w14:paraId="4053C65B" w14:textId="77777777" w:rsidR="009F5AF3" w:rsidRDefault="009F5AF3" w:rsidP="00540E12">
            <w:r w:rsidRPr="004C74C2">
              <w:rPr>
                <w:b/>
                <w:color w:val="B1B94B"/>
              </w:rPr>
              <w:t>Incorrect</w:t>
            </w:r>
          </w:p>
        </w:tc>
      </w:tr>
      <w:tr w:rsidR="009F5AF3" w:rsidRPr="00EC1677" w14:paraId="3E5B3A78" w14:textId="77777777" w:rsidTr="00540E12">
        <w:tc>
          <w:tcPr>
            <w:tcW w:w="608" w:type="dxa"/>
            <w:shd w:val="clear" w:color="auto" w:fill="36424A"/>
          </w:tcPr>
          <w:p w14:paraId="75AC7C6D" w14:textId="77777777" w:rsidR="009F5AF3" w:rsidRPr="00EC1677" w:rsidRDefault="009F5AF3" w:rsidP="00540E12">
            <w:pPr>
              <w:jc w:val="center"/>
              <w:rPr>
                <w:b/>
                <w:color w:val="FFFFFF"/>
              </w:rPr>
            </w:pPr>
            <w:r w:rsidRPr="00EC1677">
              <w:rPr>
                <w:b/>
                <w:color w:val="FFFFFF"/>
              </w:rPr>
              <w:t>4</w:t>
            </w:r>
          </w:p>
        </w:tc>
        <w:tc>
          <w:tcPr>
            <w:tcW w:w="7251" w:type="dxa"/>
          </w:tcPr>
          <w:p w14:paraId="752E4600" w14:textId="77777777" w:rsidR="009F5AF3" w:rsidRDefault="009F5AF3" w:rsidP="002256A0">
            <w:pPr>
              <w:pStyle w:val="Text"/>
            </w:pPr>
            <w:r w:rsidRPr="006607C3">
              <w:rPr>
                <w:rFonts w:eastAsia="+mn-ea"/>
                <w:lang w:eastAsia="en-GB"/>
              </w:rPr>
              <w:t xml:space="preserve">Price </w:t>
            </w:r>
            <w:r w:rsidR="00E440D8">
              <w:rPr>
                <w:rFonts w:eastAsia="+mn-ea"/>
                <w:lang w:eastAsia="en-GB"/>
              </w:rPr>
              <w:t>f</w:t>
            </w:r>
            <w:r w:rsidRPr="006607C3">
              <w:rPr>
                <w:rFonts w:eastAsia="+mn-ea"/>
                <w:lang w:eastAsia="en-GB"/>
              </w:rPr>
              <w:t>ixing</w:t>
            </w:r>
          </w:p>
        </w:tc>
        <w:tc>
          <w:tcPr>
            <w:tcW w:w="1839" w:type="dxa"/>
            <w:shd w:val="clear" w:color="auto" w:fill="36424A"/>
          </w:tcPr>
          <w:p w14:paraId="0B405721" w14:textId="77777777" w:rsidR="009F5AF3" w:rsidRDefault="009F5AF3" w:rsidP="00540E12">
            <w:r w:rsidRPr="004C74C2">
              <w:rPr>
                <w:b/>
                <w:color w:val="B1B94B"/>
              </w:rPr>
              <w:t>Incorrect</w:t>
            </w:r>
          </w:p>
        </w:tc>
      </w:tr>
    </w:tbl>
    <w:p w14:paraId="4CDEF13F" w14:textId="77777777" w:rsidR="00061302" w:rsidRPr="00EC1677" w:rsidRDefault="00061302" w:rsidP="002256A0">
      <w:pPr>
        <w:pStyle w:val="BW-section-head"/>
      </w:pPr>
      <w:r w:rsidRPr="00EC1677">
        <w:t xml:space="preserve">CORRECT TEXT FEEDBACK </w:t>
      </w:r>
      <w:r w:rsidRPr="00EC1677">
        <w:rPr>
          <w:color w:val="808080"/>
        </w:rPr>
        <w:t>(50 words max)</w:t>
      </w:r>
    </w:p>
    <w:p w14:paraId="1FD9EE0F" w14:textId="77777777" w:rsidR="00061302" w:rsidRPr="008C57FA" w:rsidRDefault="00061302" w:rsidP="002256A0">
      <w:pPr>
        <w:pStyle w:val="Text"/>
      </w:pPr>
      <w:r>
        <w:t>That's right.</w:t>
      </w:r>
    </w:p>
    <w:p w14:paraId="068E65B5" w14:textId="77777777" w:rsidR="00061302" w:rsidRPr="00EC1677" w:rsidRDefault="00701833" w:rsidP="002256A0">
      <w:pPr>
        <w:pStyle w:val="BW-section-head"/>
      </w:pPr>
      <w:r>
        <w:t>FAIL TEXT FEEDBACK</w:t>
      </w:r>
      <w:r w:rsidR="00061302" w:rsidRPr="00EC1677">
        <w:t xml:space="preserve"> </w:t>
      </w:r>
      <w:r w:rsidR="00061302" w:rsidRPr="00EC1677">
        <w:rPr>
          <w:color w:val="808080"/>
        </w:rPr>
        <w:t>(50 words max)</w:t>
      </w:r>
    </w:p>
    <w:p w14:paraId="1FE08355" w14:textId="77777777" w:rsidR="00061302" w:rsidRPr="00EC1677" w:rsidRDefault="00061302" w:rsidP="002256A0">
      <w:pPr>
        <w:pStyle w:val="Text"/>
      </w:pPr>
      <w:r>
        <w:t>That's not right.</w:t>
      </w:r>
    </w:p>
    <w:p w14:paraId="031B1EA9" w14:textId="77777777" w:rsidR="00061302" w:rsidRPr="00EC1677" w:rsidRDefault="00061302" w:rsidP="002256A0">
      <w:pPr>
        <w:pStyle w:val="Heading2"/>
        <w:rPr>
          <w:sz w:val="8"/>
          <w:szCs w:val="8"/>
        </w:rPr>
      </w:pPr>
      <w:bookmarkStart w:id="116" w:name="_Toc473043547"/>
      <w:r w:rsidRPr="00EC1677">
        <w:lastRenderedPageBreak/>
        <w:t xml:space="preserve">SCREEN </w:t>
      </w:r>
      <w:r>
        <w:rPr>
          <w:color w:val="FFFFFF"/>
        </w:rPr>
        <w:t>09_250</w:t>
      </w:r>
      <w:bookmarkEnd w:id="116"/>
    </w:p>
    <w:p w14:paraId="4273F783" w14:textId="77777777" w:rsidR="00061302" w:rsidRPr="00BC2582" w:rsidRDefault="00061302" w:rsidP="002256A0">
      <w:pPr>
        <w:pStyle w:val="BW-screentype"/>
      </w:pPr>
      <w:r w:rsidRPr="002256A0">
        <w:t>SCREEN TYPE</w:t>
      </w:r>
      <w:r w:rsidRPr="00BC2582">
        <w:t xml:space="preserve">: Multiple choice question </w:t>
      </w:r>
    </w:p>
    <w:p w14:paraId="75EB2652" w14:textId="77777777" w:rsidR="00061302" w:rsidRPr="00EC1677" w:rsidRDefault="00061302" w:rsidP="002256A0">
      <w:pPr>
        <w:pStyle w:val="BW-section-head"/>
      </w:pPr>
      <w:r w:rsidRPr="00EC1677">
        <w:t>DESCRIPTION</w:t>
      </w:r>
    </w:p>
    <w:p w14:paraId="5929FE71" w14:textId="77777777" w:rsidR="00061302" w:rsidRPr="00EC1677" w:rsidRDefault="00061302" w:rsidP="00BC5287">
      <w:r w:rsidRPr="00EC1677">
        <w:t>The learner answers a question by choosing an option or options from a list and receives feedback on whether the answer is correct</w:t>
      </w:r>
      <w:r>
        <w:t xml:space="preserve"> or not</w:t>
      </w:r>
      <w:r w:rsidRPr="00EC1677">
        <w:t>.</w:t>
      </w:r>
    </w:p>
    <w:p w14:paraId="3B130932" w14:textId="77777777" w:rsidR="00061302" w:rsidRPr="00EC1677" w:rsidRDefault="00061302" w:rsidP="002256A0">
      <w:pPr>
        <w:pStyle w:val="BW-section-head"/>
      </w:pPr>
      <w:r w:rsidRPr="00EC1677">
        <w:t>IMAGE</w:t>
      </w:r>
    </w:p>
    <w:p w14:paraId="64549C54" w14:textId="77777777" w:rsidR="00061302" w:rsidRDefault="00061302" w:rsidP="00BC5287">
      <w:r>
        <w:t>An icon style graphic will appear on each question screen, for example:</w:t>
      </w:r>
    </w:p>
    <w:p w14:paraId="1CFE2234" w14:textId="77777777" w:rsidR="00061302" w:rsidRDefault="00B941ED" w:rsidP="00BC5287">
      <w:r>
        <w:rPr>
          <w:noProof/>
          <w:lang w:eastAsia="en-GB"/>
        </w:rPr>
        <w:pict w14:anchorId="7EE38549">
          <v:shape id="_x0000_i1084" type="#_x0000_t75" alt="question mark icon" style="width:117.1pt;height:123.5pt;visibility:visible">
            <v:imagedata r:id="rId47" o:title="question mark icon"/>
          </v:shape>
        </w:pict>
      </w:r>
    </w:p>
    <w:p w14:paraId="5C72D6A4" w14:textId="77777777" w:rsidR="00061302" w:rsidRPr="00EC1677" w:rsidRDefault="00061302" w:rsidP="002256A0">
      <w:pPr>
        <w:pStyle w:val="BW-section-head"/>
      </w:pPr>
      <w:r w:rsidRPr="00EC1677">
        <w:t xml:space="preserve">QUESTION TEXT </w:t>
      </w:r>
      <w:r w:rsidRPr="00EC1677">
        <w:rPr>
          <w:color w:val="808080"/>
        </w:rPr>
        <w:t>(30 words max)</w:t>
      </w:r>
    </w:p>
    <w:p w14:paraId="3CA142CC" w14:textId="77777777" w:rsidR="00E440D8" w:rsidRDefault="00E440D8" w:rsidP="002256A0">
      <w:pPr>
        <w:pStyle w:val="Text"/>
        <w:rPr>
          <w:rFonts w:eastAsia="+mn-ea"/>
          <w:lang w:eastAsia="en-GB"/>
        </w:rPr>
      </w:pPr>
      <w:r>
        <w:rPr>
          <w:rFonts w:eastAsia="+mn-ea"/>
          <w:lang w:eastAsia="en-GB"/>
        </w:rPr>
        <w:t>Is this statement true or false?</w:t>
      </w:r>
    </w:p>
    <w:p w14:paraId="118C5132" w14:textId="77777777" w:rsidR="009F5AF3" w:rsidRPr="009F5AF3" w:rsidRDefault="009F5AF3" w:rsidP="002256A0">
      <w:pPr>
        <w:pStyle w:val="Text"/>
        <w:rPr>
          <w:lang w:eastAsia="en-GB"/>
        </w:rPr>
      </w:pPr>
      <w:r w:rsidRPr="009F5AF3">
        <w:rPr>
          <w:rFonts w:eastAsia="+mn-ea"/>
          <w:lang w:eastAsia="en-GB"/>
        </w:rPr>
        <w:t xml:space="preserve">Severn </w:t>
      </w:r>
      <w:r w:rsidR="00A06940" w:rsidRPr="009F5AF3">
        <w:rPr>
          <w:rFonts w:eastAsia="+mn-ea"/>
          <w:lang w:eastAsia="en-GB"/>
        </w:rPr>
        <w:t>Trent</w:t>
      </w:r>
      <w:r w:rsidR="00E10859">
        <w:rPr>
          <w:rFonts w:eastAsia="+mn-ea"/>
          <w:lang w:eastAsia="en-GB"/>
        </w:rPr>
        <w:t xml:space="preserve"> Water</w:t>
      </w:r>
      <w:r w:rsidR="00A06940">
        <w:rPr>
          <w:rFonts w:eastAsia="+mn-ea"/>
          <w:lang w:eastAsia="en-GB"/>
        </w:rPr>
        <w:t>'</w:t>
      </w:r>
      <w:r w:rsidR="00A06940" w:rsidRPr="009F5AF3">
        <w:rPr>
          <w:rFonts w:eastAsia="+mn-ea"/>
          <w:lang w:eastAsia="en-GB"/>
        </w:rPr>
        <w:t xml:space="preserve">s </w:t>
      </w:r>
      <w:r w:rsidRPr="009F5AF3">
        <w:rPr>
          <w:rFonts w:eastAsia="+mn-ea"/>
          <w:lang w:eastAsia="en-GB"/>
        </w:rPr>
        <w:t xml:space="preserve">licence sets out that every transaction between the Appointed Business and Associated Company should be at </w:t>
      </w:r>
      <w:r w:rsidR="00A06940" w:rsidRPr="009F5AF3">
        <w:rPr>
          <w:rFonts w:eastAsia="+mn-ea"/>
          <w:lang w:eastAsia="en-GB"/>
        </w:rPr>
        <w:t>arm</w:t>
      </w:r>
      <w:r w:rsidR="00A06940">
        <w:rPr>
          <w:rFonts w:eastAsia="+mn-ea"/>
          <w:lang w:eastAsia="en-GB"/>
        </w:rPr>
        <w:t>'</w:t>
      </w:r>
      <w:r w:rsidR="00A06940" w:rsidRPr="009F5AF3">
        <w:rPr>
          <w:rFonts w:eastAsia="+mn-ea"/>
          <w:lang w:eastAsia="en-GB"/>
        </w:rPr>
        <w:t xml:space="preserve">s </w:t>
      </w:r>
      <w:r w:rsidRPr="009F5AF3">
        <w:rPr>
          <w:rFonts w:eastAsia="+mn-ea"/>
          <w:lang w:eastAsia="en-GB"/>
        </w:rPr>
        <w:t>length, so that neither gives to or receives from the other any cross-subsidy.</w:t>
      </w:r>
      <w:r w:rsidR="00E440D8">
        <w:rPr>
          <w:rFonts w:eastAsia="+mn-ea"/>
          <w:lang w:eastAsia="en-GB"/>
        </w:rPr>
        <w:t xml:space="preserve"> </w:t>
      </w:r>
      <w:r w:rsidRPr="009F5AF3">
        <w:rPr>
          <w:rFonts w:eastAsia="+mn-ea"/>
          <w:lang w:eastAsia="en-GB"/>
        </w:rPr>
        <w:t xml:space="preserve">This means that </w:t>
      </w:r>
      <w:r w:rsidR="00953ECA">
        <w:rPr>
          <w:rFonts w:eastAsia="+mn-ea"/>
          <w:lang w:eastAsia="en-GB"/>
        </w:rPr>
        <w:t xml:space="preserve">Severn Trent Water </w:t>
      </w:r>
      <w:r w:rsidRPr="009F5AF3">
        <w:rPr>
          <w:rFonts w:eastAsia="+mn-ea"/>
          <w:lang w:eastAsia="en-GB"/>
        </w:rPr>
        <w:t xml:space="preserve">must deal with another Severn </w:t>
      </w:r>
      <w:r>
        <w:rPr>
          <w:rFonts w:eastAsia="+mn-ea"/>
          <w:lang w:eastAsia="en-GB"/>
        </w:rPr>
        <w:t xml:space="preserve">Trent company no differently to </w:t>
      </w:r>
      <w:r w:rsidRPr="009F5AF3">
        <w:rPr>
          <w:rFonts w:eastAsia="+mn-ea"/>
          <w:lang w:eastAsia="en-GB"/>
        </w:rPr>
        <w:t>how it would deal with an external business.</w:t>
      </w:r>
    </w:p>
    <w:p w14:paraId="4F13B0C6" w14:textId="77777777" w:rsidR="00061302" w:rsidRPr="00D342C2" w:rsidRDefault="00061302" w:rsidP="002256A0">
      <w:pPr>
        <w:pStyle w:val="BW-section-head"/>
      </w:pPr>
      <w:r w:rsidRPr="00D342C2">
        <w:t>PROMPT</w:t>
      </w:r>
    </w:p>
    <w:p w14:paraId="41716BF4" w14:textId="77777777" w:rsidR="00061302" w:rsidRPr="00EC1677" w:rsidRDefault="00061302" w:rsidP="002256A0">
      <w:pPr>
        <w:pStyle w:val="Text"/>
      </w:pPr>
      <w:r w:rsidRPr="00953ECA">
        <w:t>Select your answer, then Confirm.</w:t>
      </w:r>
    </w:p>
    <w:p w14:paraId="3747492E" w14:textId="77777777" w:rsidR="00061302" w:rsidRPr="00EC1677" w:rsidRDefault="00061302"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061302" w:rsidRPr="00EC1677" w14:paraId="4A746BA4" w14:textId="77777777" w:rsidTr="00540E12">
        <w:trPr>
          <w:trHeight w:val="70"/>
        </w:trPr>
        <w:tc>
          <w:tcPr>
            <w:tcW w:w="608" w:type="dxa"/>
            <w:shd w:val="clear" w:color="auto" w:fill="36424A"/>
          </w:tcPr>
          <w:p w14:paraId="44CF45DF" w14:textId="77777777" w:rsidR="00061302" w:rsidRPr="00EC1677" w:rsidRDefault="00061302" w:rsidP="00540E12">
            <w:pPr>
              <w:jc w:val="center"/>
              <w:rPr>
                <w:b/>
                <w:color w:val="FFFFFF"/>
              </w:rPr>
            </w:pPr>
            <w:r w:rsidRPr="00EC1677">
              <w:rPr>
                <w:b/>
                <w:color w:val="FFFFFF"/>
              </w:rPr>
              <w:t>1</w:t>
            </w:r>
          </w:p>
        </w:tc>
        <w:tc>
          <w:tcPr>
            <w:tcW w:w="7251" w:type="dxa"/>
          </w:tcPr>
          <w:p w14:paraId="5EB865E2" w14:textId="77777777" w:rsidR="00061302" w:rsidRPr="00C947BB" w:rsidRDefault="009F5AF3" w:rsidP="002256A0">
            <w:pPr>
              <w:pStyle w:val="Text"/>
            </w:pPr>
            <w:r>
              <w:t>True</w:t>
            </w:r>
          </w:p>
        </w:tc>
        <w:tc>
          <w:tcPr>
            <w:tcW w:w="1839" w:type="dxa"/>
            <w:shd w:val="clear" w:color="auto" w:fill="36424A"/>
          </w:tcPr>
          <w:p w14:paraId="63298231" w14:textId="77777777" w:rsidR="00061302" w:rsidRPr="00EC1677" w:rsidRDefault="00061302" w:rsidP="00D342C2">
            <w:pPr>
              <w:rPr>
                <w:b/>
                <w:color w:val="B1B94B"/>
              </w:rPr>
            </w:pPr>
            <w:r w:rsidRPr="00EC1677">
              <w:rPr>
                <w:b/>
                <w:color w:val="B1B94B"/>
              </w:rPr>
              <w:t>Correct</w:t>
            </w:r>
          </w:p>
        </w:tc>
      </w:tr>
      <w:tr w:rsidR="00061302" w:rsidRPr="00EC1677" w14:paraId="67320B75" w14:textId="77777777" w:rsidTr="00540E12">
        <w:tc>
          <w:tcPr>
            <w:tcW w:w="608" w:type="dxa"/>
            <w:shd w:val="clear" w:color="auto" w:fill="36424A"/>
          </w:tcPr>
          <w:p w14:paraId="6F52443F" w14:textId="77777777" w:rsidR="00061302" w:rsidRPr="00EC1677" w:rsidRDefault="00061302" w:rsidP="00540E12">
            <w:pPr>
              <w:jc w:val="center"/>
              <w:rPr>
                <w:b/>
                <w:color w:val="FFFFFF"/>
              </w:rPr>
            </w:pPr>
            <w:r w:rsidRPr="00EC1677">
              <w:rPr>
                <w:b/>
                <w:color w:val="FFFFFF"/>
              </w:rPr>
              <w:t>2</w:t>
            </w:r>
          </w:p>
        </w:tc>
        <w:tc>
          <w:tcPr>
            <w:tcW w:w="7251" w:type="dxa"/>
          </w:tcPr>
          <w:p w14:paraId="421124A4" w14:textId="77777777" w:rsidR="00061302" w:rsidRPr="00C947BB" w:rsidRDefault="009F5AF3" w:rsidP="002256A0">
            <w:pPr>
              <w:pStyle w:val="Text"/>
            </w:pPr>
            <w:r>
              <w:t>False</w:t>
            </w:r>
          </w:p>
        </w:tc>
        <w:tc>
          <w:tcPr>
            <w:tcW w:w="1839" w:type="dxa"/>
            <w:shd w:val="clear" w:color="auto" w:fill="36424A"/>
          </w:tcPr>
          <w:p w14:paraId="26B775E1" w14:textId="77777777" w:rsidR="00061302" w:rsidRDefault="00061302" w:rsidP="00540E12">
            <w:r w:rsidRPr="004C74C2">
              <w:rPr>
                <w:b/>
                <w:color w:val="B1B94B"/>
              </w:rPr>
              <w:t>Incorrect</w:t>
            </w:r>
          </w:p>
        </w:tc>
      </w:tr>
    </w:tbl>
    <w:p w14:paraId="05EE75BA" w14:textId="77777777" w:rsidR="00061302" w:rsidRPr="00EC1677" w:rsidRDefault="00061302" w:rsidP="002256A0">
      <w:pPr>
        <w:pStyle w:val="BW-section-head"/>
      </w:pPr>
      <w:r w:rsidRPr="00EC1677">
        <w:t xml:space="preserve">CORRECT TEXT FEEDBACK </w:t>
      </w:r>
      <w:r w:rsidRPr="00EC1677">
        <w:rPr>
          <w:color w:val="808080"/>
        </w:rPr>
        <w:t>(50 words max)</w:t>
      </w:r>
    </w:p>
    <w:p w14:paraId="28271B77" w14:textId="77777777" w:rsidR="00061302" w:rsidRPr="008C57FA" w:rsidRDefault="00061302" w:rsidP="002256A0">
      <w:pPr>
        <w:pStyle w:val="Text"/>
      </w:pPr>
      <w:r>
        <w:t>That's right.</w:t>
      </w:r>
    </w:p>
    <w:p w14:paraId="7F557539" w14:textId="77777777" w:rsidR="00061302" w:rsidRPr="00EC1677" w:rsidRDefault="00701833" w:rsidP="002256A0">
      <w:pPr>
        <w:pStyle w:val="BW-section-head"/>
      </w:pPr>
      <w:r>
        <w:t>FAIL TEXT FEEDBACK</w:t>
      </w:r>
      <w:r w:rsidR="00061302" w:rsidRPr="00EC1677">
        <w:t xml:space="preserve"> </w:t>
      </w:r>
      <w:r w:rsidR="00061302" w:rsidRPr="00EC1677">
        <w:rPr>
          <w:color w:val="808080"/>
        </w:rPr>
        <w:t>(50 words max)</w:t>
      </w:r>
    </w:p>
    <w:p w14:paraId="0C7F197A" w14:textId="77777777" w:rsidR="00061302" w:rsidRPr="00EC1677" w:rsidRDefault="00061302" w:rsidP="002256A0">
      <w:pPr>
        <w:pStyle w:val="Text"/>
      </w:pPr>
      <w:r>
        <w:t>That's not right.</w:t>
      </w:r>
    </w:p>
    <w:p w14:paraId="030103EA" w14:textId="77777777" w:rsidR="00061302" w:rsidRPr="00EC1677" w:rsidRDefault="00061302" w:rsidP="002256A0">
      <w:pPr>
        <w:pStyle w:val="Heading2"/>
        <w:rPr>
          <w:sz w:val="8"/>
          <w:szCs w:val="8"/>
        </w:rPr>
      </w:pPr>
      <w:bookmarkStart w:id="117" w:name="_Toc473043548"/>
      <w:r w:rsidRPr="00EC1677">
        <w:lastRenderedPageBreak/>
        <w:t xml:space="preserve">SCREEN </w:t>
      </w:r>
      <w:r>
        <w:rPr>
          <w:color w:val="FFFFFF"/>
        </w:rPr>
        <w:t>09_260</w:t>
      </w:r>
      <w:bookmarkEnd w:id="117"/>
    </w:p>
    <w:p w14:paraId="58FFCA06" w14:textId="77777777" w:rsidR="00061302" w:rsidRPr="00BC2582" w:rsidRDefault="00061302" w:rsidP="002256A0">
      <w:pPr>
        <w:pStyle w:val="BW-screentype"/>
      </w:pPr>
      <w:r w:rsidRPr="002256A0">
        <w:t>SCREEN TYPE</w:t>
      </w:r>
      <w:r w:rsidRPr="00BC2582">
        <w:t xml:space="preserve">: Multiple choice question </w:t>
      </w:r>
    </w:p>
    <w:p w14:paraId="67F633DA" w14:textId="77777777" w:rsidR="00061302" w:rsidRPr="00EC1677" w:rsidRDefault="00061302" w:rsidP="002256A0">
      <w:pPr>
        <w:pStyle w:val="BW-section-head"/>
      </w:pPr>
      <w:r w:rsidRPr="00EC1677">
        <w:t>DESCRIPTION</w:t>
      </w:r>
    </w:p>
    <w:p w14:paraId="6B3023B6" w14:textId="77777777" w:rsidR="00061302" w:rsidRPr="00EC1677" w:rsidRDefault="00061302" w:rsidP="00BC5287">
      <w:r w:rsidRPr="00EC1677">
        <w:t>The learner answers a question by choosing an option or options from a list and receives feedback on whether the answer is correct</w:t>
      </w:r>
      <w:r>
        <w:t xml:space="preserve"> or not</w:t>
      </w:r>
      <w:r w:rsidRPr="00EC1677">
        <w:t>.</w:t>
      </w:r>
    </w:p>
    <w:p w14:paraId="30D6DE13" w14:textId="77777777" w:rsidR="00061302" w:rsidRPr="00EC1677" w:rsidRDefault="00061302" w:rsidP="002256A0">
      <w:pPr>
        <w:pStyle w:val="BW-section-head"/>
      </w:pPr>
      <w:r w:rsidRPr="00EC1677">
        <w:t>IMAGE</w:t>
      </w:r>
    </w:p>
    <w:p w14:paraId="3E125A8A" w14:textId="77777777" w:rsidR="00061302" w:rsidRDefault="00061302" w:rsidP="00BC5287">
      <w:r>
        <w:t>An icon style graphic will appear on each question screen, for example:</w:t>
      </w:r>
    </w:p>
    <w:p w14:paraId="61283F97" w14:textId="77777777" w:rsidR="00061302" w:rsidRDefault="00B941ED" w:rsidP="00BC5287">
      <w:r>
        <w:rPr>
          <w:noProof/>
          <w:lang w:eastAsia="en-GB"/>
        </w:rPr>
        <w:pict w14:anchorId="797D4B4F">
          <v:shape id="_x0000_i1085" type="#_x0000_t75" alt="question mark icon" style="width:117.1pt;height:123.5pt;visibility:visible">
            <v:imagedata r:id="rId47" o:title="question mark icon"/>
          </v:shape>
        </w:pict>
      </w:r>
    </w:p>
    <w:p w14:paraId="601C6D6E" w14:textId="77777777" w:rsidR="00061302" w:rsidRPr="00EC1677" w:rsidRDefault="00061302" w:rsidP="002256A0">
      <w:pPr>
        <w:pStyle w:val="BW-section-head"/>
      </w:pPr>
      <w:r w:rsidRPr="00EC1677">
        <w:t xml:space="preserve">QUESTION TEXT </w:t>
      </w:r>
      <w:r w:rsidRPr="00EC1677">
        <w:rPr>
          <w:color w:val="808080"/>
        </w:rPr>
        <w:t>(30 words max)</w:t>
      </w:r>
    </w:p>
    <w:p w14:paraId="3D9EEC2E" w14:textId="77777777" w:rsidR="009F5AF3" w:rsidRDefault="009F5AF3" w:rsidP="002256A0">
      <w:pPr>
        <w:pStyle w:val="Text"/>
        <w:rPr>
          <w:lang w:eastAsia="en-GB"/>
        </w:rPr>
      </w:pPr>
      <w:r w:rsidRPr="009F5AF3">
        <w:rPr>
          <w:lang w:eastAsia="en-GB"/>
        </w:rPr>
        <w:t xml:space="preserve">Sales Executives for two companies meet at a social event. They both provide services in Coventry and Leamington. Amongst other things, whilst chatting both Sales Executives agree that one of them will provide services to Coventry and the other will provide services to Leamington. </w:t>
      </w:r>
    </w:p>
    <w:p w14:paraId="14D764AD" w14:textId="77777777" w:rsidR="009F5AF3" w:rsidRPr="009F5AF3" w:rsidRDefault="009F5AF3" w:rsidP="00953ECA">
      <w:pPr>
        <w:rPr>
          <w:rFonts w:ascii="Times New Roman" w:hAnsi="Times New Roman"/>
          <w:sz w:val="24"/>
          <w:lang w:eastAsia="en-GB"/>
        </w:rPr>
      </w:pPr>
      <w:r>
        <w:rPr>
          <w:lang w:eastAsia="en-GB"/>
        </w:rPr>
        <w:t>Do you think this is</w:t>
      </w:r>
      <w:r w:rsidRPr="009F5AF3">
        <w:rPr>
          <w:lang w:eastAsia="en-GB"/>
        </w:rPr>
        <w:t xml:space="preserve"> an anti-competitive agreement? </w:t>
      </w:r>
    </w:p>
    <w:p w14:paraId="263DEAA9" w14:textId="77777777" w:rsidR="00061302" w:rsidRPr="00EC1677" w:rsidRDefault="00061302" w:rsidP="002256A0">
      <w:pPr>
        <w:pStyle w:val="BW-section-head"/>
      </w:pPr>
      <w:r w:rsidRPr="00EC1677">
        <w:t>PROMPT</w:t>
      </w:r>
    </w:p>
    <w:p w14:paraId="30601682" w14:textId="77777777" w:rsidR="00061302" w:rsidRPr="00EC1677" w:rsidRDefault="00061302" w:rsidP="002256A0">
      <w:pPr>
        <w:pStyle w:val="Text"/>
      </w:pPr>
      <w:r w:rsidRPr="00953ECA">
        <w:t>Select your answer, then Confirm.</w:t>
      </w:r>
    </w:p>
    <w:p w14:paraId="714C4D25" w14:textId="77777777" w:rsidR="00061302" w:rsidRPr="00EC1677" w:rsidRDefault="00061302"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061302" w:rsidRPr="00EC1677" w14:paraId="3A53EA78" w14:textId="77777777" w:rsidTr="00540E12">
        <w:trPr>
          <w:trHeight w:val="70"/>
        </w:trPr>
        <w:tc>
          <w:tcPr>
            <w:tcW w:w="608" w:type="dxa"/>
            <w:shd w:val="clear" w:color="auto" w:fill="36424A"/>
          </w:tcPr>
          <w:p w14:paraId="17386F11" w14:textId="77777777" w:rsidR="00061302" w:rsidRPr="00EC1677" w:rsidRDefault="00061302" w:rsidP="00540E12">
            <w:pPr>
              <w:jc w:val="center"/>
              <w:rPr>
                <w:b/>
                <w:color w:val="FFFFFF"/>
              </w:rPr>
            </w:pPr>
            <w:r w:rsidRPr="00EC1677">
              <w:rPr>
                <w:b/>
                <w:color w:val="FFFFFF"/>
              </w:rPr>
              <w:t>1</w:t>
            </w:r>
          </w:p>
        </w:tc>
        <w:tc>
          <w:tcPr>
            <w:tcW w:w="7251" w:type="dxa"/>
          </w:tcPr>
          <w:p w14:paraId="6B09A4EF" w14:textId="77777777" w:rsidR="00061302" w:rsidRPr="00C947BB" w:rsidRDefault="009F5AF3" w:rsidP="002256A0">
            <w:pPr>
              <w:pStyle w:val="Text"/>
            </w:pPr>
            <w:r>
              <w:t>Yes</w:t>
            </w:r>
          </w:p>
        </w:tc>
        <w:tc>
          <w:tcPr>
            <w:tcW w:w="1839" w:type="dxa"/>
            <w:shd w:val="clear" w:color="auto" w:fill="36424A"/>
          </w:tcPr>
          <w:p w14:paraId="6C0942C8" w14:textId="77777777" w:rsidR="00061302" w:rsidRPr="00EC1677" w:rsidRDefault="00061302" w:rsidP="00D342C2">
            <w:pPr>
              <w:rPr>
                <w:b/>
                <w:color w:val="B1B94B"/>
              </w:rPr>
            </w:pPr>
            <w:r w:rsidRPr="00EC1677">
              <w:rPr>
                <w:b/>
                <w:color w:val="B1B94B"/>
              </w:rPr>
              <w:t>Correct</w:t>
            </w:r>
          </w:p>
        </w:tc>
      </w:tr>
      <w:tr w:rsidR="00061302" w:rsidRPr="00EC1677" w14:paraId="0C022F30" w14:textId="77777777" w:rsidTr="00540E12">
        <w:tc>
          <w:tcPr>
            <w:tcW w:w="608" w:type="dxa"/>
            <w:shd w:val="clear" w:color="auto" w:fill="36424A"/>
          </w:tcPr>
          <w:p w14:paraId="4056C227" w14:textId="77777777" w:rsidR="00061302" w:rsidRPr="00EC1677" w:rsidRDefault="00061302" w:rsidP="00540E12">
            <w:pPr>
              <w:jc w:val="center"/>
              <w:rPr>
                <w:b/>
                <w:color w:val="FFFFFF"/>
              </w:rPr>
            </w:pPr>
            <w:r w:rsidRPr="00EC1677">
              <w:rPr>
                <w:b/>
                <w:color w:val="FFFFFF"/>
              </w:rPr>
              <w:t>2</w:t>
            </w:r>
          </w:p>
        </w:tc>
        <w:tc>
          <w:tcPr>
            <w:tcW w:w="7251" w:type="dxa"/>
          </w:tcPr>
          <w:p w14:paraId="5B6333B9" w14:textId="77777777" w:rsidR="00061302" w:rsidRPr="00C947BB" w:rsidRDefault="009F5AF3" w:rsidP="002256A0">
            <w:pPr>
              <w:pStyle w:val="Text"/>
            </w:pPr>
            <w:r>
              <w:t>No</w:t>
            </w:r>
          </w:p>
        </w:tc>
        <w:tc>
          <w:tcPr>
            <w:tcW w:w="1839" w:type="dxa"/>
            <w:shd w:val="clear" w:color="auto" w:fill="36424A"/>
          </w:tcPr>
          <w:p w14:paraId="07C42D15" w14:textId="77777777" w:rsidR="00061302" w:rsidRDefault="00061302" w:rsidP="00540E12">
            <w:r w:rsidRPr="004C74C2">
              <w:rPr>
                <w:b/>
                <w:color w:val="B1B94B"/>
              </w:rPr>
              <w:t>Incorrect</w:t>
            </w:r>
          </w:p>
        </w:tc>
      </w:tr>
    </w:tbl>
    <w:p w14:paraId="4AD8EC86" w14:textId="77777777" w:rsidR="00061302" w:rsidRPr="00EC1677" w:rsidRDefault="00061302" w:rsidP="002256A0">
      <w:pPr>
        <w:pStyle w:val="BW-section-head"/>
      </w:pPr>
      <w:r w:rsidRPr="00EC1677">
        <w:t xml:space="preserve">CORRECT TEXT FEEDBACK </w:t>
      </w:r>
      <w:r w:rsidRPr="00EC1677">
        <w:rPr>
          <w:color w:val="808080"/>
        </w:rPr>
        <w:t>(50 words max)</w:t>
      </w:r>
    </w:p>
    <w:p w14:paraId="7EF6B155" w14:textId="77777777" w:rsidR="00061302" w:rsidRPr="008C57FA" w:rsidRDefault="00061302" w:rsidP="002256A0">
      <w:pPr>
        <w:pStyle w:val="Text"/>
      </w:pPr>
      <w:r>
        <w:t>That's right.</w:t>
      </w:r>
    </w:p>
    <w:p w14:paraId="58FE1638" w14:textId="77777777" w:rsidR="00061302" w:rsidRPr="00EC1677" w:rsidRDefault="00701833" w:rsidP="002256A0">
      <w:pPr>
        <w:pStyle w:val="BW-section-head"/>
      </w:pPr>
      <w:r>
        <w:t>FAIL TEXT FEEDBACK</w:t>
      </w:r>
      <w:r w:rsidR="00061302" w:rsidRPr="00EC1677">
        <w:t xml:space="preserve"> </w:t>
      </w:r>
      <w:r w:rsidR="00061302" w:rsidRPr="00EC1677">
        <w:rPr>
          <w:color w:val="808080"/>
        </w:rPr>
        <w:t>(50 words max)</w:t>
      </w:r>
    </w:p>
    <w:p w14:paraId="26A7446D" w14:textId="77777777" w:rsidR="00A85FB8" w:rsidRDefault="00061302" w:rsidP="002256A0">
      <w:pPr>
        <w:pStyle w:val="Text"/>
      </w:pPr>
      <w:r>
        <w:t>That's not right.</w:t>
      </w:r>
    </w:p>
    <w:p w14:paraId="79F8DA84" w14:textId="77777777" w:rsidR="00061302" w:rsidRPr="004D4544" w:rsidRDefault="00061302" w:rsidP="002256A0">
      <w:pPr>
        <w:pStyle w:val="Heading2"/>
      </w:pPr>
      <w:bookmarkStart w:id="118" w:name="_Toc473043549"/>
      <w:r w:rsidRPr="004D4544">
        <w:lastRenderedPageBreak/>
        <w:t xml:space="preserve">SCREEN </w:t>
      </w:r>
      <w:r>
        <w:rPr>
          <w:color w:val="FFFFFF"/>
        </w:rPr>
        <w:t>09_</w:t>
      </w:r>
      <w:r w:rsidR="004D65A7">
        <w:rPr>
          <w:color w:val="FFFFFF"/>
        </w:rPr>
        <w:t>270</w:t>
      </w:r>
      <w:bookmarkEnd w:id="118"/>
    </w:p>
    <w:p w14:paraId="5AE400BF" w14:textId="37B1634C" w:rsidR="00061302" w:rsidRPr="00B66112" w:rsidRDefault="00061302" w:rsidP="002256A0">
      <w:pPr>
        <w:pStyle w:val="BW-screentype"/>
        <w:rPr>
          <w:lang w:val="en-GB"/>
          <w:rPrChange w:id="119" w:author="Adam Boothroyd" w:date="2017-01-26T14:13:00Z">
            <w:rPr/>
          </w:rPrChange>
        </w:rPr>
      </w:pPr>
      <w:r w:rsidRPr="00BC2582">
        <w:t xml:space="preserve">SCREEN TYPE: </w:t>
      </w:r>
      <w:del w:id="120" w:author="Adam Boothroyd" w:date="2017-01-26T14:13:00Z">
        <w:r w:rsidRPr="00BC2582" w:rsidDel="00B66112">
          <w:delText>Text and graphic</w:delText>
        </w:r>
      </w:del>
      <w:ins w:id="121" w:author="Adam Boothroyd" w:date="2017-01-26T14:13:00Z">
        <w:r w:rsidR="00B66112">
          <w:rPr>
            <w:lang w:val="en-GB"/>
          </w:rPr>
          <w:t>Score</w:t>
        </w:r>
      </w:ins>
    </w:p>
    <w:p w14:paraId="77FD96E5" w14:textId="77777777" w:rsidR="00061302" w:rsidRPr="001C5233" w:rsidRDefault="00061302" w:rsidP="002256A0">
      <w:pPr>
        <w:pStyle w:val="BW-section-head"/>
      </w:pPr>
      <w:r w:rsidRPr="001C5233">
        <w:t>DESCRIPTION</w:t>
      </w:r>
    </w:p>
    <w:p w14:paraId="5692C487" w14:textId="77777777" w:rsidR="00061302" w:rsidRPr="00061302" w:rsidRDefault="00061302" w:rsidP="00BC5287">
      <w:r w:rsidRPr="00061302">
        <w:t>Quiz end screen</w:t>
      </w:r>
    </w:p>
    <w:p w14:paraId="578A5A44" w14:textId="77777777" w:rsidR="00061302" w:rsidRPr="00453AA9" w:rsidRDefault="00AD41B6" w:rsidP="002256A0">
      <w:pPr>
        <w:pStyle w:val="BW-section-head"/>
      </w:pPr>
      <w:r>
        <w:t xml:space="preserve">BODY </w:t>
      </w:r>
      <w:r w:rsidR="00061302" w:rsidRPr="00263F33">
        <w:t>TEXT</w:t>
      </w:r>
      <w:r w:rsidRPr="00AD41B6">
        <w:t xml:space="preserve"> </w:t>
      </w:r>
      <w:r>
        <w:t>(PASS)</w:t>
      </w:r>
    </w:p>
    <w:p w14:paraId="71B5B9C4" w14:textId="77777777" w:rsidR="00061302" w:rsidRDefault="00061302" w:rsidP="002256A0">
      <w:pPr>
        <w:pStyle w:val="Text"/>
      </w:pPr>
      <w:r>
        <w:t>You scored XX%.</w:t>
      </w:r>
    </w:p>
    <w:p w14:paraId="63A496F3" w14:textId="77777777" w:rsidR="00061302" w:rsidRDefault="00061302" w:rsidP="002256A0">
      <w:pPr>
        <w:pStyle w:val="Text"/>
      </w:pPr>
      <w:r>
        <w:t>You need to score at least 80% to pass this quiz and complete the course.</w:t>
      </w:r>
    </w:p>
    <w:p w14:paraId="3C3FE722" w14:textId="77777777" w:rsidR="00061302" w:rsidRDefault="00A85FB8" w:rsidP="002256A0">
      <w:pPr>
        <w:pStyle w:val="Text"/>
      </w:pPr>
      <w:r>
        <w:t>You may wish</w:t>
      </w:r>
      <w:r w:rsidR="00061302">
        <w:t xml:space="preserve"> to revisit </w:t>
      </w:r>
      <w:r>
        <w:t xml:space="preserve">the topics </w:t>
      </w:r>
      <w:r w:rsidR="00061302">
        <w:t>before trying the quiz again.</w:t>
      </w:r>
    </w:p>
    <w:p w14:paraId="7A92CAAE" w14:textId="77777777" w:rsidR="00061302" w:rsidRPr="001C5233" w:rsidRDefault="00061302" w:rsidP="00061302">
      <w:pPr>
        <w:rPr>
          <w:b/>
          <w:color w:val="595959"/>
          <w:u w:val="single"/>
        </w:rPr>
      </w:pPr>
      <w:r w:rsidRPr="001C5233">
        <w:rPr>
          <w:b/>
          <w:color w:val="595959"/>
          <w:u w:val="single"/>
        </w:rPr>
        <w:t>PROMPT</w:t>
      </w:r>
      <w:r w:rsidR="00AD41B6">
        <w:rPr>
          <w:b/>
          <w:color w:val="595959"/>
          <w:u w:val="single"/>
        </w:rPr>
        <w:t xml:space="preserve"> (PASS)</w:t>
      </w:r>
    </w:p>
    <w:p w14:paraId="6C76726A" w14:textId="77777777" w:rsidR="00061302" w:rsidRDefault="00061302" w:rsidP="002256A0">
      <w:pPr>
        <w:pStyle w:val="Text"/>
      </w:pPr>
      <w:r>
        <w:t>Select the Menu button</w:t>
      </w:r>
      <w:r w:rsidR="00A85FB8">
        <w:t xml:space="preserve"> or Retake quiz to attempt the quiz again</w:t>
      </w:r>
      <w:r>
        <w:t>.</w:t>
      </w:r>
    </w:p>
    <w:p w14:paraId="17103A6E" w14:textId="77777777" w:rsidR="00061302" w:rsidRPr="00453AA9" w:rsidRDefault="00AD41B6" w:rsidP="002256A0">
      <w:pPr>
        <w:pStyle w:val="BW-section-head"/>
      </w:pPr>
      <w:r>
        <w:t xml:space="preserve">BODY </w:t>
      </w:r>
      <w:r w:rsidR="00061302" w:rsidRPr="00263F33">
        <w:t>TEXT</w:t>
      </w:r>
      <w:r w:rsidRPr="00AD41B6">
        <w:t xml:space="preserve"> </w:t>
      </w:r>
      <w:r>
        <w:t>(FAIL)</w:t>
      </w:r>
    </w:p>
    <w:p w14:paraId="649E536B" w14:textId="77777777" w:rsidR="00061302" w:rsidRDefault="00061302" w:rsidP="002256A0">
      <w:pPr>
        <w:pStyle w:val="Text"/>
      </w:pPr>
      <w:r>
        <w:t>You scored XX%.</w:t>
      </w:r>
    </w:p>
    <w:p w14:paraId="28F31853" w14:textId="77777777" w:rsidR="00061302" w:rsidRDefault="00061302" w:rsidP="002256A0">
      <w:pPr>
        <w:pStyle w:val="Text"/>
      </w:pPr>
      <w:r>
        <w:t>Well done! You've passed the quiz and completed this course.</w:t>
      </w:r>
    </w:p>
    <w:p w14:paraId="10F8E393" w14:textId="77777777" w:rsidR="00061302" w:rsidRPr="001C5233" w:rsidRDefault="00061302" w:rsidP="002256A0">
      <w:pPr>
        <w:pStyle w:val="BW-section-head"/>
      </w:pPr>
      <w:r w:rsidRPr="001C5233">
        <w:t>PROMPT</w:t>
      </w:r>
      <w:r w:rsidR="00AD41B6">
        <w:t xml:space="preserve"> (FAIL)</w:t>
      </w:r>
    </w:p>
    <w:p w14:paraId="373F3374" w14:textId="77777777" w:rsidR="00DC5C38" w:rsidRPr="004D4544" w:rsidRDefault="00061302" w:rsidP="002256A0">
      <w:pPr>
        <w:pStyle w:val="Text"/>
      </w:pPr>
      <w:r>
        <w:t>You can now leave the course by selecting the Close button.</w:t>
      </w:r>
    </w:p>
    <w:sectPr w:rsidR="00DC5C38" w:rsidRPr="004D4544" w:rsidSect="003C54AD">
      <w:footerReference w:type="default" r:id="rId48"/>
      <w:pgSz w:w="11907" w:h="16839" w:code="9"/>
      <w:pgMar w:top="709" w:right="1041" w:bottom="1440" w:left="1276" w:header="708" w:footer="322"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Joseph Dorrell" w:date="2017-01-25T09:58:00Z" w:initials="JAD">
    <w:p w14:paraId="56BF1766" w14:textId="77777777" w:rsidR="007325CE" w:rsidRPr="00A1152D" w:rsidRDefault="007325CE">
      <w:pPr>
        <w:pStyle w:val="CommentText"/>
        <w:rPr>
          <w:lang w:val="en-GB"/>
        </w:rPr>
      </w:pPr>
      <w:r>
        <w:rPr>
          <w:rStyle w:val="CommentReference"/>
        </w:rPr>
        <w:annotationRef/>
      </w:r>
      <w:r>
        <w:rPr>
          <w:lang w:val="en-GB"/>
        </w:rPr>
        <w:t>Date please</w:t>
      </w:r>
    </w:p>
  </w:comment>
  <w:comment w:id="4" w:author="Joseph Dorrell" w:date="2017-01-25T09:58:00Z" w:initials="JAD">
    <w:p w14:paraId="7BF18E13" w14:textId="77777777" w:rsidR="007325CE" w:rsidRPr="00A1152D" w:rsidRDefault="007325CE">
      <w:pPr>
        <w:pStyle w:val="CommentText"/>
        <w:rPr>
          <w:lang w:val="en-GB"/>
        </w:rPr>
      </w:pPr>
      <w:r>
        <w:rPr>
          <w:rStyle w:val="CommentReference"/>
        </w:rPr>
        <w:annotationRef/>
      </w:r>
      <w:r>
        <w:rPr>
          <w:lang w:val="en-GB"/>
        </w:rPr>
        <w:t>Date please</w:t>
      </w:r>
    </w:p>
  </w:comment>
  <w:comment w:id="11" w:author="Lee, Andrew" w:date="2017-01-25T09:58:00Z" w:initials="LA">
    <w:p w14:paraId="7CE46FED" w14:textId="77777777" w:rsidR="007325CE" w:rsidRDefault="007325CE">
      <w:pPr>
        <w:pStyle w:val="CommentText"/>
        <w:rPr>
          <w:lang w:val="en-GB"/>
        </w:rPr>
      </w:pPr>
      <w:r>
        <w:rPr>
          <w:rStyle w:val="CommentReference"/>
        </w:rPr>
        <w:annotationRef/>
      </w:r>
      <w:r>
        <w:rPr>
          <w:lang w:val="en-GB"/>
        </w:rPr>
        <w:t>Do we have an electronic copy of Liv’s signature to include here?</w:t>
      </w:r>
    </w:p>
    <w:p w14:paraId="62A6CF35" w14:textId="77777777" w:rsidR="007325CE" w:rsidRDefault="007325CE">
      <w:pPr>
        <w:pStyle w:val="CommentText"/>
        <w:rPr>
          <w:lang w:val="en-GB"/>
        </w:rPr>
      </w:pPr>
    </w:p>
    <w:p w14:paraId="346804B0" w14:textId="77777777" w:rsidR="007325CE" w:rsidRDefault="007325CE">
      <w:pPr>
        <w:pStyle w:val="CommentText"/>
        <w:rPr>
          <w:lang w:val="en-GB"/>
        </w:rPr>
      </w:pPr>
      <w:r w:rsidRPr="004332A5">
        <w:rPr>
          <w:highlight w:val="yellow"/>
          <w:lang w:val="en-GB"/>
        </w:rPr>
        <w:t>Note to STW -</w:t>
      </w:r>
      <w:r>
        <w:rPr>
          <w:lang w:val="en-GB"/>
        </w:rPr>
        <w:t xml:space="preserve"> please can you supply an image of the signature for us to use here.</w:t>
      </w:r>
    </w:p>
    <w:p w14:paraId="1588A503" w14:textId="77777777" w:rsidR="007325CE" w:rsidRPr="00443517" w:rsidRDefault="007325CE">
      <w:pPr>
        <w:pStyle w:val="CommentText"/>
        <w:rPr>
          <w:lang w:val="en-GB"/>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BF1766" w15:done="0"/>
  <w15:commentEx w15:paraId="7BF18E13" w15:done="0"/>
  <w15:commentEx w15:paraId="1588A50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A295A8" w14:textId="77777777" w:rsidR="00DC5B59" w:rsidRDefault="00DC5B59" w:rsidP="00E70403">
      <w:r>
        <w:separator/>
      </w:r>
    </w:p>
  </w:endnote>
  <w:endnote w:type="continuationSeparator" w:id="0">
    <w:p w14:paraId="590AE850" w14:textId="77777777" w:rsidR="00DC5B59" w:rsidRDefault="00DC5B59" w:rsidP="00E704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Museo Sans Rounded 300">
    <w:altName w:val="Times New Roman"/>
    <w:charset w:val="00"/>
    <w:family w:val="auto"/>
    <w:pitch w:val="variable"/>
    <w:sig w:usb0="00000001" w:usb1="4000004B" w:usb2="00000000" w:usb3="00000000" w:csb0="0000009B" w:csb1="00000000"/>
  </w:font>
  <w:font w:name="Times">
    <w:panose1 w:val="02020603050405020304"/>
    <w:charset w:val="00"/>
    <w:family w:val="roman"/>
    <w:pitch w:val="variable"/>
    <w:sig w:usb0="E0002EFF" w:usb1="C000785B" w:usb2="00000009" w:usb3="00000000" w:csb0="000001FF" w:csb1="00000000"/>
  </w:font>
  <w:font w:name="Lucida Grande">
    <w:altName w:val="Arial"/>
    <w:charset w:val="00"/>
    <w:family w:val="auto"/>
    <w:pitch w:val="variable"/>
    <w:sig w:usb0="00000000" w:usb1="5000A1FF" w:usb2="00000000" w:usb3="00000000" w:csb0="000001BF" w:csb1="00000000"/>
  </w:font>
  <w:font w:name="+mn-e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F7A01B" w14:textId="77777777" w:rsidR="007325CE" w:rsidRPr="00E70403" w:rsidRDefault="00CE5FBE" w:rsidP="00F21BC2">
    <w:pPr>
      <w:pStyle w:val="BW-footer"/>
    </w:pPr>
    <w:fldSimple w:instr=" FILENAME  \* Lower  \* MERGEFORMAT ">
      <w:r w:rsidR="007325CE">
        <w:rPr>
          <w:noProof/>
        </w:rPr>
        <w:t>stw971_script_v1.2</w:t>
      </w:r>
    </w:fldSimple>
    <w:r w:rsidR="007325CE" w:rsidRPr="00E70403">
      <w:tab/>
    </w:r>
    <w:r w:rsidR="007325CE" w:rsidRPr="00E70403">
      <w:tab/>
    </w:r>
    <w:r w:rsidR="007325CE">
      <w:t>p</w:t>
    </w:r>
    <w:r w:rsidR="007325CE" w:rsidRPr="00AC02B2">
      <w:t xml:space="preserve">age </w:t>
    </w:r>
    <w:r w:rsidR="007325CE" w:rsidRPr="00AC02B2">
      <w:rPr>
        <w:sz w:val="24"/>
      </w:rPr>
      <w:fldChar w:fldCharType="begin"/>
    </w:r>
    <w:r w:rsidR="007325CE" w:rsidRPr="00AC02B2">
      <w:instrText xml:space="preserve"> PAGE </w:instrText>
    </w:r>
    <w:r w:rsidR="007325CE" w:rsidRPr="00AC02B2">
      <w:rPr>
        <w:sz w:val="24"/>
      </w:rPr>
      <w:fldChar w:fldCharType="separate"/>
    </w:r>
    <w:r w:rsidR="00B941ED">
      <w:rPr>
        <w:noProof/>
      </w:rPr>
      <w:t>34</w:t>
    </w:r>
    <w:r w:rsidR="007325CE" w:rsidRPr="00AC02B2">
      <w:rPr>
        <w:sz w:val="24"/>
      </w:rPr>
      <w:fldChar w:fldCharType="end"/>
    </w:r>
    <w:r w:rsidR="007325CE" w:rsidRPr="00AC02B2">
      <w:t xml:space="preserve"> of </w:t>
    </w:r>
    <w:fldSimple w:instr=" NUMPAGES  ">
      <w:r w:rsidR="00B941ED">
        <w:rPr>
          <w:noProof/>
        </w:rPr>
        <w:t>78</w:t>
      </w:r>
    </w:fldSimple>
  </w:p>
  <w:p w14:paraId="2BC61EE6" w14:textId="77777777" w:rsidR="007325CE" w:rsidRDefault="007325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23F96F" w14:textId="77777777" w:rsidR="00DC5B59" w:rsidRDefault="00DC5B59" w:rsidP="00E70403">
      <w:r>
        <w:separator/>
      </w:r>
    </w:p>
  </w:footnote>
  <w:footnote w:type="continuationSeparator" w:id="0">
    <w:p w14:paraId="3E9DF16E" w14:textId="77777777" w:rsidR="00DC5B59" w:rsidRDefault="00DC5B59" w:rsidP="00E7040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C6635"/>
    <w:multiLevelType w:val="hybridMultilevel"/>
    <w:tmpl w:val="B7CC9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9D24C4"/>
    <w:multiLevelType w:val="multilevel"/>
    <w:tmpl w:val="6ED2F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E6086"/>
    <w:multiLevelType w:val="hybridMultilevel"/>
    <w:tmpl w:val="68C83F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566A71"/>
    <w:multiLevelType w:val="hybridMultilevel"/>
    <w:tmpl w:val="F3B89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A31FE8"/>
    <w:multiLevelType w:val="hybridMultilevel"/>
    <w:tmpl w:val="7FC2A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182D21"/>
    <w:multiLevelType w:val="hybridMultilevel"/>
    <w:tmpl w:val="27E87C8C"/>
    <w:lvl w:ilvl="0" w:tplc="7F5C78F8">
      <w:start w:val="1"/>
      <w:numFmt w:val="lowerLetter"/>
      <w:lvlText w:val="%1)"/>
      <w:lvlJc w:val="left"/>
      <w:pPr>
        <w:tabs>
          <w:tab w:val="num" w:pos="720"/>
        </w:tabs>
        <w:ind w:left="720" w:hanging="360"/>
      </w:pPr>
    </w:lvl>
    <w:lvl w:ilvl="1" w:tplc="57D4DEDC" w:tentative="1">
      <w:start w:val="1"/>
      <w:numFmt w:val="lowerLetter"/>
      <w:lvlText w:val="%2)"/>
      <w:lvlJc w:val="left"/>
      <w:pPr>
        <w:tabs>
          <w:tab w:val="num" w:pos="1440"/>
        </w:tabs>
        <w:ind w:left="1440" w:hanging="360"/>
      </w:pPr>
    </w:lvl>
    <w:lvl w:ilvl="2" w:tplc="5F7809BC" w:tentative="1">
      <w:start w:val="1"/>
      <w:numFmt w:val="lowerLetter"/>
      <w:lvlText w:val="%3)"/>
      <w:lvlJc w:val="left"/>
      <w:pPr>
        <w:tabs>
          <w:tab w:val="num" w:pos="2160"/>
        </w:tabs>
        <w:ind w:left="2160" w:hanging="360"/>
      </w:pPr>
    </w:lvl>
    <w:lvl w:ilvl="3" w:tplc="ED2EAD54" w:tentative="1">
      <w:start w:val="1"/>
      <w:numFmt w:val="lowerLetter"/>
      <w:lvlText w:val="%4)"/>
      <w:lvlJc w:val="left"/>
      <w:pPr>
        <w:tabs>
          <w:tab w:val="num" w:pos="2880"/>
        </w:tabs>
        <w:ind w:left="2880" w:hanging="360"/>
      </w:pPr>
    </w:lvl>
    <w:lvl w:ilvl="4" w:tplc="EBBC4054" w:tentative="1">
      <w:start w:val="1"/>
      <w:numFmt w:val="lowerLetter"/>
      <w:lvlText w:val="%5)"/>
      <w:lvlJc w:val="left"/>
      <w:pPr>
        <w:tabs>
          <w:tab w:val="num" w:pos="3600"/>
        </w:tabs>
        <w:ind w:left="3600" w:hanging="360"/>
      </w:pPr>
    </w:lvl>
    <w:lvl w:ilvl="5" w:tplc="68A29EDC" w:tentative="1">
      <w:start w:val="1"/>
      <w:numFmt w:val="lowerLetter"/>
      <w:lvlText w:val="%6)"/>
      <w:lvlJc w:val="left"/>
      <w:pPr>
        <w:tabs>
          <w:tab w:val="num" w:pos="4320"/>
        </w:tabs>
        <w:ind w:left="4320" w:hanging="360"/>
      </w:pPr>
    </w:lvl>
    <w:lvl w:ilvl="6" w:tplc="D2BCFEB4" w:tentative="1">
      <w:start w:val="1"/>
      <w:numFmt w:val="lowerLetter"/>
      <w:lvlText w:val="%7)"/>
      <w:lvlJc w:val="left"/>
      <w:pPr>
        <w:tabs>
          <w:tab w:val="num" w:pos="5040"/>
        </w:tabs>
        <w:ind w:left="5040" w:hanging="360"/>
      </w:pPr>
    </w:lvl>
    <w:lvl w:ilvl="7" w:tplc="0ADA97CC" w:tentative="1">
      <w:start w:val="1"/>
      <w:numFmt w:val="lowerLetter"/>
      <w:lvlText w:val="%8)"/>
      <w:lvlJc w:val="left"/>
      <w:pPr>
        <w:tabs>
          <w:tab w:val="num" w:pos="5760"/>
        </w:tabs>
        <w:ind w:left="5760" w:hanging="360"/>
      </w:pPr>
    </w:lvl>
    <w:lvl w:ilvl="8" w:tplc="F58E04D8" w:tentative="1">
      <w:start w:val="1"/>
      <w:numFmt w:val="lowerLetter"/>
      <w:lvlText w:val="%9)"/>
      <w:lvlJc w:val="left"/>
      <w:pPr>
        <w:tabs>
          <w:tab w:val="num" w:pos="6480"/>
        </w:tabs>
        <w:ind w:left="6480" w:hanging="360"/>
      </w:pPr>
    </w:lvl>
  </w:abstractNum>
  <w:abstractNum w:abstractNumId="6" w15:restartNumberingAfterBreak="0">
    <w:nsid w:val="0ED53349"/>
    <w:multiLevelType w:val="hybridMultilevel"/>
    <w:tmpl w:val="759EC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C57D44"/>
    <w:multiLevelType w:val="hybridMultilevel"/>
    <w:tmpl w:val="EBB65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9806F9"/>
    <w:multiLevelType w:val="hybridMultilevel"/>
    <w:tmpl w:val="668C87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4A2AE6"/>
    <w:multiLevelType w:val="hybridMultilevel"/>
    <w:tmpl w:val="F0D6EE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FD6F24"/>
    <w:multiLevelType w:val="hybridMultilevel"/>
    <w:tmpl w:val="1FE03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120A3E"/>
    <w:multiLevelType w:val="hybridMultilevel"/>
    <w:tmpl w:val="4F0CFAB2"/>
    <w:lvl w:ilvl="0" w:tplc="15C81590">
      <w:start w:val="1"/>
      <w:numFmt w:val="lowerLetter"/>
      <w:lvlText w:val="%1)"/>
      <w:lvlJc w:val="left"/>
      <w:pPr>
        <w:tabs>
          <w:tab w:val="num" w:pos="720"/>
        </w:tabs>
        <w:ind w:left="720" w:hanging="360"/>
      </w:pPr>
    </w:lvl>
    <w:lvl w:ilvl="1" w:tplc="925C53D4" w:tentative="1">
      <w:start w:val="1"/>
      <w:numFmt w:val="lowerLetter"/>
      <w:lvlText w:val="%2)"/>
      <w:lvlJc w:val="left"/>
      <w:pPr>
        <w:tabs>
          <w:tab w:val="num" w:pos="1440"/>
        </w:tabs>
        <w:ind w:left="1440" w:hanging="360"/>
      </w:pPr>
    </w:lvl>
    <w:lvl w:ilvl="2" w:tplc="46EAE2A4" w:tentative="1">
      <w:start w:val="1"/>
      <w:numFmt w:val="lowerLetter"/>
      <w:lvlText w:val="%3)"/>
      <w:lvlJc w:val="left"/>
      <w:pPr>
        <w:tabs>
          <w:tab w:val="num" w:pos="2160"/>
        </w:tabs>
        <w:ind w:left="2160" w:hanging="360"/>
      </w:pPr>
    </w:lvl>
    <w:lvl w:ilvl="3" w:tplc="58B8DE0A" w:tentative="1">
      <w:start w:val="1"/>
      <w:numFmt w:val="lowerLetter"/>
      <w:lvlText w:val="%4)"/>
      <w:lvlJc w:val="left"/>
      <w:pPr>
        <w:tabs>
          <w:tab w:val="num" w:pos="2880"/>
        </w:tabs>
        <w:ind w:left="2880" w:hanging="360"/>
      </w:pPr>
    </w:lvl>
    <w:lvl w:ilvl="4" w:tplc="A46A28FC" w:tentative="1">
      <w:start w:val="1"/>
      <w:numFmt w:val="lowerLetter"/>
      <w:lvlText w:val="%5)"/>
      <w:lvlJc w:val="left"/>
      <w:pPr>
        <w:tabs>
          <w:tab w:val="num" w:pos="3600"/>
        </w:tabs>
        <w:ind w:left="3600" w:hanging="360"/>
      </w:pPr>
    </w:lvl>
    <w:lvl w:ilvl="5" w:tplc="BB9AA954" w:tentative="1">
      <w:start w:val="1"/>
      <w:numFmt w:val="lowerLetter"/>
      <w:lvlText w:val="%6)"/>
      <w:lvlJc w:val="left"/>
      <w:pPr>
        <w:tabs>
          <w:tab w:val="num" w:pos="4320"/>
        </w:tabs>
        <w:ind w:left="4320" w:hanging="360"/>
      </w:pPr>
    </w:lvl>
    <w:lvl w:ilvl="6" w:tplc="93B63B8E" w:tentative="1">
      <w:start w:val="1"/>
      <w:numFmt w:val="lowerLetter"/>
      <w:lvlText w:val="%7)"/>
      <w:lvlJc w:val="left"/>
      <w:pPr>
        <w:tabs>
          <w:tab w:val="num" w:pos="5040"/>
        </w:tabs>
        <w:ind w:left="5040" w:hanging="360"/>
      </w:pPr>
    </w:lvl>
    <w:lvl w:ilvl="7" w:tplc="0BA4F5BE" w:tentative="1">
      <w:start w:val="1"/>
      <w:numFmt w:val="lowerLetter"/>
      <w:lvlText w:val="%8)"/>
      <w:lvlJc w:val="left"/>
      <w:pPr>
        <w:tabs>
          <w:tab w:val="num" w:pos="5760"/>
        </w:tabs>
        <w:ind w:left="5760" w:hanging="360"/>
      </w:pPr>
    </w:lvl>
    <w:lvl w:ilvl="8" w:tplc="16344DAA" w:tentative="1">
      <w:start w:val="1"/>
      <w:numFmt w:val="lowerLetter"/>
      <w:lvlText w:val="%9)"/>
      <w:lvlJc w:val="left"/>
      <w:pPr>
        <w:tabs>
          <w:tab w:val="num" w:pos="6480"/>
        </w:tabs>
        <w:ind w:left="6480" w:hanging="360"/>
      </w:pPr>
    </w:lvl>
  </w:abstractNum>
  <w:abstractNum w:abstractNumId="12" w15:restartNumberingAfterBreak="0">
    <w:nsid w:val="2AEF4D1E"/>
    <w:multiLevelType w:val="hybridMultilevel"/>
    <w:tmpl w:val="70FE1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773A6B"/>
    <w:multiLevelType w:val="hybridMultilevel"/>
    <w:tmpl w:val="D646F4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14F55D9"/>
    <w:multiLevelType w:val="hybridMultilevel"/>
    <w:tmpl w:val="69E4A93A"/>
    <w:lvl w:ilvl="0" w:tplc="B5E6B694">
      <w:start w:val="1"/>
      <w:numFmt w:val="lowerLetter"/>
      <w:lvlText w:val="%1)"/>
      <w:lvlJc w:val="left"/>
      <w:pPr>
        <w:tabs>
          <w:tab w:val="num" w:pos="720"/>
        </w:tabs>
        <w:ind w:left="720" w:hanging="360"/>
      </w:pPr>
    </w:lvl>
    <w:lvl w:ilvl="1" w:tplc="F30A4D98" w:tentative="1">
      <w:start w:val="1"/>
      <w:numFmt w:val="lowerLetter"/>
      <w:lvlText w:val="%2)"/>
      <w:lvlJc w:val="left"/>
      <w:pPr>
        <w:tabs>
          <w:tab w:val="num" w:pos="1440"/>
        </w:tabs>
        <w:ind w:left="1440" w:hanging="360"/>
      </w:pPr>
    </w:lvl>
    <w:lvl w:ilvl="2" w:tplc="4E9892AC" w:tentative="1">
      <w:start w:val="1"/>
      <w:numFmt w:val="lowerLetter"/>
      <w:lvlText w:val="%3)"/>
      <w:lvlJc w:val="left"/>
      <w:pPr>
        <w:tabs>
          <w:tab w:val="num" w:pos="2160"/>
        </w:tabs>
        <w:ind w:left="2160" w:hanging="360"/>
      </w:pPr>
    </w:lvl>
    <w:lvl w:ilvl="3" w:tplc="4CE8AE28" w:tentative="1">
      <w:start w:val="1"/>
      <w:numFmt w:val="lowerLetter"/>
      <w:lvlText w:val="%4)"/>
      <w:lvlJc w:val="left"/>
      <w:pPr>
        <w:tabs>
          <w:tab w:val="num" w:pos="2880"/>
        </w:tabs>
        <w:ind w:left="2880" w:hanging="360"/>
      </w:pPr>
    </w:lvl>
    <w:lvl w:ilvl="4" w:tplc="AF3AC632" w:tentative="1">
      <w:start w:val="1"/>
      <w:numFmt w:val="lowerLetter"/>
      <w:lvlText w:val="%5)"/>
      <w:lvlJc w:val="left"/>
      <w:pPr>
        <w:tabs>
          <w:tab w:val="num" w:pos="3600"/>
        </w:tabs>
        <w:ind w:left="3600" w:hanging="360"/>
      </w:pPr>
    </w:lvl>
    <w:lvl w:ilvl="5" w:tplc="E85CA776" w:tentative="1">
      <w:start w:val="1"/>
      <w:numFmt w:val="lowerLetter"/>
      <w:lvlText w:val="%6)"/>
      <w:lvlJc w:val="left"/>
      <w:pPr>
        <w:tabs>
          <w:tab w:val="num" w:pos="4320"/>
        </w:tabs>
        <w:ind w:left="4320" w:hanging="360"/>
      </w:pPr>
    </w:lvl>
    <w:lvl w:ilvl="6" w:tplc="CF3A9452" w:tentative="1">
      <w:start w:val="1"/>
      <w:numFmt w:val="lowerLetter"/>
      <w:lvlText w:val="%7)"/>
      <w:lvlJc w:val="left"/>
      <w:pPr>
        <w:tabs>
          <w:tab w:val="num" w:pos="5040"/>
        </w:tabs>
        <w:ind w:left="5040" w:hanging="360"/>
      </w:pPr>
    </w:lvl>
    <w:lvl w:ilvl="7" w:tplc="A252A0FC" w:tentative="1">
      <w:start w:val="1"/>
      <w:numFmt w:val="lowerLetter"/>
      <w:lvlText w:val="%8)"/>
      <w:lvlJc w:val="left"/>
      <w:pPr>
        <w:tabs>
          <w:tab w:val="num" w:pos="5760"/>
        </w:tabs>
        <w:ind w:left="5760" w:hanging="360"/>
      </w:pPr>
    </w:lvl>
    <w:lvl w:ilvl="8" w:tplc="85AC8726" w:tentative="1">
      <w:start w:val="1"/>
      <w:numFmt w:val="lowerLetter"/>
      <w:lvlText w:val="%9)"/>
      <w:lvlJc w:val="left"/>
      <w:pPr>
        <w:tabs>
          <w:tab w:val="num" w:pos="6480"/>
        </w:tabs>
        <w:ind w:left="6480" w:hanging="360"/>
      </w:pPr>
    </w:lvl>
  </w:abstractNum>
  <w:abstractNum w:abstractNumId="15" w15:restartNumberingAfterBreak="0">
    <w:nsid w:val="35E840A5"/>
    <w:multiLevelType w:val="hybridMultilevel"/>
    <w:tmpl w:val="75F00BF4"/>
    <w:lvl w:ilvl="0" w:tplc="FF9A7B3A">
      <w:start w:val="1"/>
      <w:numFmt w:val="lowerLetter"/>
      <w:lvlText w:val="%1)"/>
      <w:lvlJc w:val="left"/>
      <w:pPr>
        <w:tabs>
          <w:tab w:val="num" w:pos="720"/>
        </w:tabs>
        <w:ind w:left="720" w:hanging="360"/>
      </w:pPr>
    </w:lvl>
    <w:lvl w:ilvl="1" w:tplc="D4EE3614" w:tentative="1">
      <w:start w:val="1"/>
      <w:numFmt w:val="lowerLetter"/>
      <w:lvlText w:val="%2)"/>
      <w:lvlJc w:val="left"/>
      <w:pPr>
        <w:tabs>
          <w:tab w:val="num" w:pos="1440"/>
        </w:tabs>
        <w:ind w:left="1440" w:hanging="360"/>
      </w:pPr>
    </w:lvl>
    <w:lvl w:ilvl="2" w:tplc="02109B20" w:tentative="1">
      <w:start w:val="1"/>
      <w:numFmt w:val="lowerLetter"/>
      <w:lvlText w:val="%3)"/>
      <w:lvlJc w:val="left"/>
      <w:pPr>
        <w:tabs>
          <w:tab w:val="num" w:pos="2160"/>
        </w:tabs>
        <w:ind w:left="2160" w:hanging="360"/>
      </w:pPr>
    </w:lvl>
    <w:lvl w:ilvl="3" w:tplc="B310EA80" w:tentative="1">
      <w:start w:val="1"/>
      <w:numFmt w:val="lowerLetter"/>
      <w:lvlText w:val="%4)"/>
      <w:lvlJc w:val="left"/>
      <w:pPr>
        <w:tabs>
          <w:tab w:val="num" w:pos="2880"/>
        </w:tabs>
        <w:ind w:left="2880" w:hanging="360"/>
      </w:pPr>
    </w:lvl>
    <w:lvl w:ilvl="4" w:tplc="C23614F8" w:tentative="1">
      <w:start w:val="1"/>
      <w:numFmt w:val="lowerLetter"/>
      <w:lvlText w:val="%5)"/>
      <w:lvlJc w:val="left"/>
      <w:pPr>
        <w:tabs>
          <w:tab w:val="num" w:pos="3600"/>
        </w:tabs>
        <w:ind w:left="3600" w:hanging="360"/>
      </w:pPr>
    </w:lvl>
    <w:lvl w:ilvl="5" w:tplc="B5C25C20" w:tentative="1">
      <w:start w:val="1"/>
      <w:numFmt w:val="lowerLetter"/>
      <w:lvlText w:val="%6)"/>
      <w:lvlJc w:val="left"/>
      <w:pPr>
        <w:tabs>
          <w:tab w:val="num" w:pos="4320"/>
        </w:tabs>
        <w:ind w:left="4320" w:hanging="360"/>
      </w:pPr>
    </w:lvl>
    <w:lvl w:ilvl="6" w:tplc="AE6C118C" w:tentative="1">
      <w:start w:val="1"/>
      <w:numFmt w:val="lowerLetter"/>
      <w:lvlText w:val="%7)"/>
      <w:lvlJc w:val="left"/>
      <w:pPr>
        <w:tabs>
          <w:tab w:val="num" w:pos="5040"/>
        </w:tabs>
        <w:ind w:left="5040" w:hanging="360"/>
      </w:pPr>
    </w:lvl>
    <w:lvl w:ilvl="7" w:tplc="A00A2972" w:tentative="1">
      <w:start w:val="1"/>
      <w:numFmt w:val="lowerLetter"/>
      <w:lvlText w:val="%8)"/>
      <w:lvlJc w:val="left"/>
      <w:pPr>
        <w:tabs>
          <w:tab w:val="num" w:pos="5760"/>
        </w:tabs>
        <w:ind w:left="5760" w:hanging="360"/>
      </w:pPr>
    </w:lvl>
    <w:lvl w:ilvl="8" w:tplc="74821234" w:tentative="1">
      <w:start w:val="1"/>
      <w:numFmt w:val="lowerLetter"/>
      <w:lvlText w:val="%9)"/>
      <w:lvlJc w:val="left"/>
      <w:pPr>
        <w:tabs>
          <w:tab w:val="num" w:pos="6480"/>
        </w:tabs>
        <w:ind w:left="6480" w:hanging="360"/>
      </w:pPr>
    </w:lvl>
  </w:abstractNum>
  <w:abstractNum w:abstractNumId="16" w15:restartNumberingAfterBreak="0">
    <w:nsid w:val="3C3634F9"/>
    <w:multiLevelType w:val="hybridMultilevel"/>
    <w:tmpl w:val="01649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55B7711"/>
    <w:multiLevelType w:val="hybridMultilevel"/>
    <w:tmpl w:val="3D36D2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52480F"/>
    <w:multiLevelType w:val="hybridMultilevel"/>
    <w:tmpl w:val="7A348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3C35B8"/>
    <w:multiLevelType w:val="hybridMultilevel"/>
    <w:tmpl w:val="0E9A6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2A25E7D"/>
    <w:multiLevelType w:val="hybridMultilevel"/>
    <w:tmpl w:val="AAA03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C26F95"/>
    <w:multiLevelType w:val="hybridMultilevel"/>
    <w:tmpl w:val="DF067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4E756B6"/>
    <w:multiLevelType w:val="hybridMultilevel"/>
    <w:tmpl w:val="DD4AEE28"/>
    <w:lvl w:ilvl="0" w:tplc="05E699A0">
      <w:start w:val="1"/>
      <w:numFmt w:val="lowerLetter"/>
      <w:lvlText w:val="%1)"/>
      <w:lvlJc w:val="left"/>
      <w:pPr>
        <w:tabs>
          <w:tab w:val="num" w:pos="720"/>
        </w:tabs>
        <w:ind w:left="720" w:hanging="360"/>
      </w:pPr>
    </w:lvl>
    <w:lvl w:ilvl="1" w:tplc="32DCA590" w:tentative="1">
      <w:start w:val="1"/>
      <w:numFmt w:val="lowerLetter"/>
      <w:lvlText w:val="%2)"/>
      <w:lvlJc w:val="left"/>
      <w:pPr>
        <w:tabs>
          <w:tab w:val="num" w:pos="1440"/>
        </w:tabs>
        <w:ind w:left="1440" w:hanging="360"/>
      </w:pPr>
    </w:lvl>
    <w:lvl w:ilvl="2" w:tplc="F06E4528" w:tentative="1">
      <w:start w:val="1"/>
      <w:numFmt w:val="lowerLetter"/>
      <w:lvlText w:val="%3)"/>
      <w:lvlJc w:val="left"/>
      <w:pPr>
        <w:tabs>
          <w:tab w:val="num" w:pos="2160"/>
        </w:tabs>
        <w:ind w:left="2160" w:hanging="360"/>
      </w:pPr>
    </w:lvl>
    <w:lvl w:ilvl="3" w:tplc="5B122FB8" w:tentative="1">
      <w:start w:val="1"/>
      <w:numFmt w:val="lowerLetter"/>
      <w:lvlText w:val="%4)"/>
      <w:lvlJc w:val="left"/>
      <w:pPr>
        <w:tabs>
          <w:tab w:val="num" w:pos="2880"/>
        </w:tabs>
        <w:ind w:left="2880" w:hanging="360"/>
      </w:pPr>
    </w:lvl>
    <w:lvl w:ilvl="4" w:tplc="0004F486" w:tentative="1">
      <w:start w:val="1"/>
      <w:numFmt w:val="lowerLetter"/>
      <w:lvlText w:val="%5)"/>
      <w:lvlJc w:val="left"/>
      <w:pPr>
        <w:tabs>
          <w:tab w:val="num" w:pos="3600"/>
        </w:tabs>
        <w:ind w:left="3600" w:hanging="360"/>
      </w:pPr>
    </w:lvl>
    <w:lvl w:ilvl="5" w:tplc="7D882FD2" w:tentative="1">
      <w:start w:val="1"/>
      <w:numFmt w:val="lowerLetter"/>
      <w:lvlText w:val="%6)"/>
      <w:lvlJc w:val="left"/>
      <w:pPr>
        <w:tabs>
          <w:tab w:val="num" w:pos="4320"/>
        </w:tabs>
        <w:ind w:left="4320" w:hanging="360"/>
      </w:pPr>
    </w:lvl>
    <w:lvl w:ilvl="6" w:tplc="0B84289C" w:tentative="1">
      <w:start w:val="1"/>
      <w:numFmt w:val="lowerLetter"/>
      <w:lvlText w:val="%7)"/>
      <w:lvlJc w:val="left"/>
      <w:pPr>
        <w:tabs>
          <w:tab w:val="num" w:pos="5040"/>
        </w:tabs>
        <w:ind w:left="5040" w:hanging="360"/>
      </w:pPr>
    </w:lvl>
    <w:lvl w:ilvl="7" w:tplc="33105B1C" w:tentative="1">
      <w:start w:val="1"/>
      <w:numFmt w:val="lowerLetter"/>
      <w:lvlText w:val="%8)"/>
      <w:lvlJc w:val="left"/>
      <w:pPr>
        <w:tabs>
          <w:tab w:val="num" w:pos="5760"/>
        </w:tabs>
        <w:ind w:left="5760" w:hanging="360"/>
      </w:pPr>
    </w:lvl>
    <w:lvl w:ilvl="8" w:tplc="A28688F0" w:tentative="1">
      <w:start w:val="1"/>
      <w:numFmt w:val="lowerLetter"/>
      <w:lvlText w:val="%9)"/>
      <w:lvlJc w:val="left"/>
      <w:pPr>
        <w:tabs>
          <w:tab w:val="num" w:pos="6480"/>
        </w:tabs>
        <w:ind w:left="6480" w:hanging="360"/>
      </w:pPr>
    </w:lvl>
  </w:abstractNum>
  <w:abstractNum w:abstractNumId="23" w15:restartNumberingAfterBreak="0">
    <w:nsid w:val="560830A4"/>
    <w:multiLevelType w:val="hybridMultilevel"/>
    <w:tmpl w:val="A322D218"/>
    <w:lvl w:ilvl="0" w:tplc="68341A8A">
      <w:start w:val="1"/>
      <w:numFmt w:val="lowerLetter"/>
      <w:lvlText w:val="%1)"/>
      <w:lvlJc w:val="left"/>
      <w:pPr>
        <w:tabs>
          <w:tab w:val="num" w:pos="720"/>
        </w:tabs>
        <w:ind w:left="720" w:hanging="360"/>
      </w:pPr>
    </w:lvl>
    <w:lvl w:ilvl="1" w:tplc="94C02114" w:tentative="1">
      <w:start w:val="1"/>
      <w:numFmt w:val="lowerLetter"/>
      <w:lvlText w:val="%2)"/>
      <w:lvlJc w:val="left"/>
      <w:pPr>
        <w:tabs>
          <w:tab w:val="num" w:pos="1440"/>
        </w:tabs>
        <w:ind w:left="1440" w:hanging="360"/>
      </w:pPr>
    </w:lvl>
    <w:lvl w:ilvl="2" w:tplc="632AD882" w:tentative="1">
      <w:start w:val="1"/>
      <w:numFmt w:val="lowerLetter"/>
      <w:lvlText w:val="%3)"/>
      <w:lvlJc w:val="left"/>
      <w:pPr>
        <w:tabs>
          <w:tab w:val="num" w:pos="2160"/>
        </w:tabs>
        <w:ind w:left="2160" w:hanging="360"/>
      </w:pPr>
    </w:lvl>
    <w:lvl w:ilvl="3" w:tplc="89D8AF48" w:tentative="1">
      <w:start w:val="1"/>
      <w:numFmt w:val="lowerLetter"/>
      <w:lvlText w:val="%4)"/>
      <w:lvlJc w:val="left"/>
      <w:pPr>
        <w:tabs>
          <w:tab w:val="num" w:pos="2880"/>
        </w:tabs>
        <w:ind w:left="2880" w:hanging="360"/>
      </w:pPr>
    </w:lvl>
    <w:lvl w:ilvl="4" w:tplc="D58CF016" w:tentative="1">
      <w:start w:val="1"/>
      <w:numFmt w:val="lowerLetter"/>
      <w:lvlText w:val="%5)"/>
      <w:lvlJc w:val="left"/>
      <w:pPr>
        <w:tabs>
          <w:tab w:val="num" w:pos="3600"/>
        </w:tabs>
        <w:ind w:left="3600" w:hanging="360"/>
      </w:pPr>
    </w:lvl>
    <w:lvl w:ilvl="5" w:tplc="02A85760" w:tentative="1">
      <w:start w:val="1"/>
      <w:numFmt w:val="lowerLetter"/>
      <w:lvlText w:val="%6)"/>
      <w:lvlJc w:val="left"/>
      <w:pPr>
        <w:tabs>
          <w:tab w:val="num" w:pos="4320"/>
        </w:tabs>
        <w:ind w:left="4320" w:hanging="360"/>
      </w:pPr>
    </w:lvl>
    <w:lvl w:ilvl="6" w:tplc="8788FDA6" w:tentative="1">
      <w:start w:val="1"/>
      <w:numFmt w:val="lowerLetter"/>
      <w:lvlText w:val="%7)"/>
      <w:lvlJc w:val="left"/>
      <w:pPr>
        <w:tabs>
          <w:tab w:val="num" w:pos="5040"/>
        </w:tabs>
        <w:ind w:left="5040" w:hanging="360"/>
      </w:pPr>
    </w:lvl>
    <w:lvl w:ilvl="7" w:tplc="6F9C0B88" w:tentative="1">
      <w:start w:val="1"/>
      <w:numFmt w:val="lowerLetter"/>
      <w:lvlText w:val="%8)"/>
      <w:lvlJc w:val="left"/>
      <w:pPr>
        <w:tabs>
          <w:tab w:val="num" w:pos="5760"/>
        </w:tabs>
        <w:ind w:left="5760" w:hanging="360"/>
      </w:pPr>
    </w:lvl>
    <w:lvl w:ilvl="8" w:tplc="CED65CBE" w:tentative="1">
      <w:start w:val="1"/>
      <w:numFmt w:val="lowerLetter"/>
      <w:lvlText w:val="%9)"/>
      <w:lvlJc w:val="left"/>
      <w:pPr>
        <w:tabs>
          <w:tab w:val="num" w:pos="6480"/>
        </w:tabs>
        <w:ind w:left="6480" w:hanging="360"/>
      </w:pPr>
    </w:lvl>
  </w:abstractNum>
  <w:abstractNum w:abstractNumId="24" w15:restartNumberingAfterBreak="0">
    <w:nsid w:val="5CCB2763"/>
    <w:multiLevelType w:val="hybridMultilevel"/>
    <w:tmpl w:val="7B04D73C"/>
    <w:lvl w:ilvl="0" w:tplc="A9BCFAEA">
      <w:start w:val="1"/>
      <w:numFmt w:val="lowerLetter"/>
      <w:lvlText w:val="%1)"/>
      <w:lvlJc w:val="left"/>
      <w:pPr>
        <w:tabs>
          <w:tab w:val="num" w:pos="720"/>
        </w:tabs>
        <w:ind w:left="720" w:hanging="360"/>
      </w:pPr>
    </w:lvl>
    <w:lvl w:ilvl="1" w:tplc="7D5A4D42" w:tentative="1">
      <w:start w:val="1"/>
      <w:numFmt w:val="lowerLetter"/>
      <w:lvlText w:val="%2)"/>
      <w:lvlJc w:val="left"/>
      <w:pPr>
        <w:tabs>
          <w:tab w:val="num" w:pos="1440"/>
        </w:tabs>
        <w:ind w:left="1440" w:hanging="360"/>
      </w:pPr>
    </w:lvl>
    <w:lvl w:ilvl="2" w:tplc="30383EAE" w:tentative="1">
      <w:start w:val="1"/>
      <w:numFmt w:val="lowerLetter"/>
      <w:lvlText w:val="%3)"/>
      <w:lvlJc w:val="left"/>
      <w:pPr>
        <w:tabs>
          <w:tab w:val="num" w:pos="2160"/>
        </w:tabs>
        <w:ind w:left="2160" w:hanging="360"/>
      </w:pPr>
    </w:lvl>
    <w:lvl w:ilvl="3" w:tplc="23B8A32E" w:tentative="1">
      <w:start w:val="1"/>
      <w:numFmt w:val="lowerLetter"/>
      <w:lvlText w:val="%4)"/>
      <w:lvlJc w:val="left"/>
      <w:pPr>
        <w:tabs>
          <w:tab w:val="num" w:pos="2880"/>
        </w:tabs>
        <w:ind w:left="2880" w:hanging="360"/>
      </w:pPr>
    </w:lvl>
    <w:lvl w:ilvl="4" w:tplc="C816872C" w:tentative="1">
      <w:start w:val="1"/>
      <w:numFmt w:val="lowerLetter"/>
      <w:lvlText w:val="%5)"/>
      <w:lvlJc w:val="left"/>
      <w:pPr>
        <w:tabs>
          <w:tab w:val="num" w:pos="3600"/>
        </w:tabs>
        <w:ind w:left="3600" w:hanging="360"/>
      </w:pPr>
    </w:lvl>
    <w:lvl w:ilvl="5" w:tplc="16869364" w:tentative="1">
      <w:start w:val="1"/>
      <w:numFmt w:val="lowerLetter"/>
      <w:lvlText w:val="%6)"/>
      <w:lvlJc w:val="left"/>
      <w:pPr>
        <w:tabs>
          <w:tab w:val="num" w:pos="4320"/>
        </w:tabs>
        <w:ind w:left="4320" w:hanging="360"/>
      </w:pPr>
    </w:lvl>
    <w:lvl w:ilvl="6" w:tplc="C618249A" w:tentative="1">
      <w:start w:val="1"/>
      <w:numFmt w:val="lowerLetter"/>
      <w:lvlText w:val="%7)"/>
      <w:lvlJc w:val="left"/>
      <w:pPr>
        <w:tabs>
          <w:tab w:val="num" w:pos="5040"/>
        </w:tabs>
        <w:ind w:left="5040" w:hanging="360"/>
      </w:pPr>
    </w:lvl>
    <w:lvl w:ilvl="7" w:tplc="7BD03C80" w:tentative="1">
      <w:start w:val="1"/>
      <w:numFmt w:val="lowerLetter"/>
      <w:lvlText w:val="%8)"/>
      <w:lvlJc w:val="left"/>
      <w:pPr>
        <w:tabs>
          <w:tab w:val="num" w:pos="5760"/>
        </w:tabs>
        <w:ind w:left="5760" w:hanging="360"/>
      </w:pPr>
    </w:lvl>
    <w:lvl w:ilvl="8" w:tplc="7A36E48A" w:tentative="1">
      <w:start w:val="1"/>
      <w:numFmt w:val="lowerLetter"/>
      <w:lvlText w:val="%9)"/>
      <w:lvlJc w:val="left"/>
      <w:pPr>
        <w:tabs>
          <w:tab w:val="num" w:pos="6480"/>
        </w:tabs>
        <w:ind w:left="6480" w:hanging="360"/>
      </w:pPr>
    </w:lvl>
  </w:abstractNum>
  <w:abstractNum w:abstractNumId="25" w15:restartNumberingAfterBreak="0">
    <w:nsid w:val="5F5C20AE"/>
    <w:multiLevelType w:val="hybridMultilevel"/>
    <w:tmpl w:val="E7264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9A2685"/>
    <w:multiLevelType w:val="hybridMultilevel"/>
    <w:tmpl w:val="D382DB70"/>
    <w:lvl w:ilvl="0" w:tplc="0CA22436">
      <w:start w:val="1"/>
      <w:numFmt w:val="lowerLetter"/>
      <w:lvlText w:val="%1)"/>
      <w:lvlJc w:val="left"/>
      <w:pPr>
        <w:tabs>
          <w:tab w:val="num" w:pos="720"/>
        </w:tabs>
        <w:ind w:left="720" w:hanging="360"/>
      </w:pPr>
    </w:lvl>
    <w:lvl w:ilvl="1" w:tplc="945C3396" w:tentative="1">
      <w:start w:val="1"/>
      <w:numFmt w:val="lowerLetter"/>
      <w:lvlText w:val="%2)"/>
      <w:lvlJc w:val="left"/>
      <w:pPr>
        <w:tabs>
          <w:tab w:val="num" w:pos="1440"/>
        </w:tabs>
        <w:ind w:left="1440" w:hanging="360"/>
      </w:pPr>
    </w:lvl>
    <w:lvl w:ilvl="2" w:tplc="4FC81300" w:tentative="1">
      <w:start w:val="1"/>
      <w:numFmt w:val="lowerLetter"/>
      <w:lvlText w:val="%3)"/>
      <w:lvlJc w:val="left"/>
      <w:pPr>
        <w:tabs>
          <w:tab w:val="num" w:pos="2160"/>
        </w:tabs>
        <w:ind w:left="2160" w:hanging="360"/>
      </w:pPr>
    </w:lvl>
    <w:lvl w:ilvl="3" w:tplc="52B2CFF4" w:tentative="1">
      <w:start w:val="1"/>
      <w:numFmt w:val="lowerLetter"/>
      <w:lvlText w:val="%4)"/>
      <w:lvlJc w:val="left"/>
      <w:pPr>
        <w:tabs>
          <w:tab w:val="num" w:pos="2880"/>
        </w:tabs>
        <w:ind w:left="2880" w:hanging="360"/>
      </w:pPr>
    </w:lvl>
    <w:lvl w:ilvl="4" w:tplc="4F8AC16A" w:tentative="1">
      <w:start w:val="1"/>
      <w:numFmt w:val="lowerLetter"/>
      <w:lvlText w:val="%5)"/>
      <w:lvlJc w:val="left"/>
      <w:pPr>
        <w:tabs>
          <w:tab w:val="num" w:pos="3600"/>
        </w:tabs>
        <w:ind w:left="3600" w:hanging="360"/>
      </w:pPr>
    </w:lvl>
    <w:lvl w:ilvl="5" w:tplc="8E783818" w:tentative="1">
      <w:start w:val="1"/>
      <w:numFmt w:val="lowerLetter"/>
      <w:lvlText w:val="%6)"/>
      <w:lvlJc w:val="left"/>
      <w:pPr>
        <w:tabs>
          <w:tab w:val="num" w:pos="4320"/>
        </w:tabs>
        <w:ind w:left="4320" w:hanging="360"/>
      </w:pPr>
    </w:lvl>
    <w:lvl w:ilvl="6" w:tplc="5F7C835A" w:tentative="1">
      <w:start w:val="1"/>
      <w:numFmt w:val="lowerLetter"/>
      <w:lvlText w:val="%7)"/>
      <w:lvlJc w:val="left"/>
      <w:pPr>
        <w:tabs>
          <w:tab w:val="num" w:pos="5040"/>
        </w:tabs>
        <w:ind w:left="5040" w:hanging="360"/>
      </w:pPr>
    </w:lvl>
    <w:lvl w:ilvl="7" w:tplc="7B6C84FA" w:tentative="1">
      <w:start w:val="1"/>
      <w:numFmt w:val="lowerLetter"/>
      <w:lvlText w:val="%8)"/>
      <w:lvlJc w:val="left"/>
      <w:pPr>
        <w:tabs>
          <w:tab w:val="num" w:pos="5760"/>
        </w:tabs>
        <w:ind w:left="5760" w:hanging="360"/>
      </w:pPr>
    </w:lvl>
    <w:lvl w:ilvl="8" w:tplc="FB908CF6" w:tentative="1">
      <w:start w:val="1"/>
      <w:numFmt w:val="lowerLetter"/>
      <w:lvlText w:val="%9)"/>
      <w:lvlJc w:val="left"/>
      <w:pPr>
        <w:tabs>
          <w:tab w:val="num" w:pos="6480"/>
        </w:tabs>
        <w:ind w:left="6480" w:hanging="360"/>
      </w:pPr>
    </w:lvl>
  </w:abstractNum>
  <w:abstractNum w:abstractNumId="27" w15:restartNumberingAfterBreak="0">
    <w:nsid w:val="683F0437"/>
    <w:multiLevelType w:val="hybridMultilevel"/>
    <w:tmpl w:val="DD4AEE28"/>
    <w:lvl w:ilvl="0" w:tplc="05E699A0">
      <w:start w:val="1"/>
      <w:numFmt w:val="lowerLetter"/>
      <w:lvlText w:val="%1)"/>
      <w:lvlJc w:val="left"/>
      <w:pPr>
        <w:tabs>
          <w:tab w:val="num" w:pos="720"/>
        </w:tabs>
        <w:ind w:left="720" w:hanging="360"/>
      </w:pPr>
    </w:lvl>
    <w:lvl w:ilvl="1" w:tplc="32DCA590" w:tentative="1">
      <w:start w:val="1"/>
      <w:numFmt w:val="lowerLetter"/>
      <w:lvlText w:val="%2)"/>
      <w:lvlJc w:val="left"/>
      <w:pPr>
        <w:tabs>
          <w:tab w:val="num" w:pos="1440"/>
        </w:tabs>
        <w:ind w:left="1440" w:hanging="360"/>
      </w:pPr>
    </w:lvl>
    <w:lvl w:ilvl="2" w:tplc="F06E4528" w:tentative="1">
      <w:start w:val="1"/>
      <w:numFmt w:val="lowerLetter"/>
      <w:lvlText w:val="%3)"/>
      <w:lvlJc w:val="left"/>
      <w:pPr>
        <w:tabs>
          <w:tab w:val="num" w:pos="2160"/>
        </w:tabs>
        <w:ind w:left="2160" w:hanging="360"/>
      </w:pPr>
    </w:lvl>
    <w:lvl w:ilvl="3" w:tplc="5B122FB8" w:tentative="1">
      <w:start w:val="1"/>
      <w:numFmt w:val="lowerLetter"/>
      <w:lvlText w:val="%4)"/>
      <w:lvlJc w:val="left"/>
      <w:pPr>
        <w:tabs>
          <w:tab w:val="num" w:pos="2880"/>
        </w:tabs>
        <w:ind w:left="2880" w:hanging="360"/>
      </w:pPr>
    </w:lvl>
    <w:lvl w:ilvl="4" w:tplc="0004F486" w:tentative="1">
      <w:start w:val="1"/>
      <w:numFmt w:val="lowerLetter"/>
      <w:lvlText w:val="%5)"/>
      <w:lvlJc w:val="left"/>
      <w:pPr>
        <w:tabs>
          <w:tab w:val="num" w:pos="3600"/>
        </w:tabs>
        <w:ind w:left="3600" w:hanging="360"/>
      </w:pPr>
    </w:lvl>
    <w:lvl w:ilvl="5" w:tplc="7D882FD2" w:tentative="1">
      <w:start w:val="1"/>
      <w:numFmt w:val="lowerLetter"/>
      <w:lvlText w:val="%6)"/>
      <w:lvlJc w:val="left"/>
      <w:pPr>
        <w:tabs>
          <w:tab w:val="num" w:pos="4320"/>
        </w:tabs>
        <w:ind w:left="4320" w:hanging="360"/>
      </w:pPr>
    </w:lvl>
    <w:lvl w:ilvl="6" w:tplc="0B84289C" w:tentative="1">
      <w:start w:val="1"/>
      <w:numFmt w:val="lowerLetter"/>
      <w:lvlText w:val="%7)"/>
      <w:lvlJc w:val="left"/>
      <w:pPr>
        <w:tabs>
          <w:tab w:val="num" w:pos="5040"/>
        </w:tabs>
        <w:ind w:left="5040" w:hanging="360"/>
      </w:pPr>
    </w:lvl>
    <w:lvl w:ilvl="7" w:tplc="33105B1C" w:tentative="1">
      <w:start w:val="1"/>
      <w:numFmt w:val="lowerLetter"/>
      <w:lvlText w:val="%8)"/>
      <w:lvlJc w:val="left"/>
      <w:pPr>
        <w:tabs>
          <w:tab w:val="num" w:pos="5760"/>
        </w:tabs>
        <w:ind w:left="5760" w:hanging="360"/>
      </w:pPr>
    </w:lvl>
    <w:lvl w:ilvl="8" w:tplc="A28688F0" w:tentative="1">
      <w:start w:val="1"/>
      <w:numFmt w:val="lowerLetter"/>
      <w:lvlText w:val="%9)"/>
      <w:lvlJc w:val="left"/>
      <w:pPr>
        <w:tabs>
          <w:tab w:val="num" w:pos="6480"/>
        </w:tabs>
        <w:ind w:left="6480" w:hanging="360"/>
      </w:pPr>
    </w:lvl>
  </w:abstractNum>
  <w:abstractNum w:abstractNumId="28" w15:restartNumberingAfterBreak="0">
    <w:nsid w:val="6C1522B9"/>
    <w:multiLevelType w:val="hybridMultilevel"/>
    <w:tmpl w:val="7F5C6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E18559A"/>
    <w:multiLevelType w:val="multilevel"/>
    <w:tmpl w:val="882A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254AC6"/>
    <w:multiLevelType w:val="hybridMultilevel"/>
    <w:tmpl w:val="86340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ECB3BA2"/>
    <w:multiLevelType w:val="hybridMultilevel"/>
    <w:tmpl w:val="D152F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316316"/>
    <w:multiLevelType w:val="hybridMultilevel"/>
    <w:tmpl w:val="E3C6C544"/>
    <w:lvl w:ilvl="0" w:tplc="3C8876E4">
      <w:start w:val="1"/>
      <w:numFmt w:val="bullet"/>
      <w:pStyle w:val="text-bullets"/>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31545DA"/>
    <w:multiLevelType w:val="hybridMultilevel"/>
    <w:tmpl w:val="14EE2D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474CB7"/>
    <w:multiLevelType w:val="hybridMultilevel"/>
    <w:tmpl w:val="7A7C69E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5" w15:restartNumberingAfterBreak="0">
    <w:nsid w:val="7F651C3C"/>
    <w:multiLevelType w:val="hybridMultilevel"/>
    <w:tmpl w:val="A6882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FF11214"/>
    <w:multiLevelType w:val="hybridMultilevel"/>
    <w:tmpl w:val="83CEF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9"/>
  </w:num>
  <w:num w:numId="3">
    <w:abstractNumId w:val="33"/>
  </w:num>
  <w:num w:numId="4">
    <w:abstractNumId w:val="10"/>
  </w:num>
  <w:num w:numId="5">
    <w:abstractNumId w:val="18"/>
  </w:num>
  <w:num w:numId="6">
    <w:abstractNumId w:val="30"/>
  </w:num>
  <w:num w:numId="7">
    <w:abstractNumId w:val="0"/>
  </w:num>
  <w:num w:numId="8">
    <w:abstractNumId w:val="2"/>
  </w:num>
  <w:num w:numId="9">
    <w:abstractNumId w:val="31"/>
  </w:num>
  <w:num w:numId="10">
    <w:abstractNumId w:val="29"/>
  </w:num>
  <w:num w:numId="11">
    <w:abstractNumId w:val="1"/>
  </w:num>
  <w:num w:numId="12">
    <w:abstractNumId w:val="21"/>
  </w:num>
  <w:num w:numId="13">
    <w:abstractNumId w:val="13"/>
  </w:num>
  <w:num w:numId="14">
    <w:abstractNumId w:val="7"/>
  </w:num>
  <w:num w:numId="15">
    <w:abstractNumId w:val="8"/>
  </w:num>
  <w:num w:numId="16">
    <w:abstractNumId w:val="4"/>
  </w:num>
  <w:num w:numId="17">
    <w:abstractNumId w:val="25"/>
  </w:num>
  <w:num w:numId="18">
    <w:abstractNumId w:val="35"/>
  </w:num>
  <w:num w:numId="19">
    <w:abstractNumId w:val="20"/>
  </w:num>
  <w:num w:numId="20">
    <w:abstractNumId w:val="23"/>
  </w:num>
  <w:num w:numId="21">
    <w:abstractNumId w:val="24"/>
  </w:num>
  <w:num w:numId="22">
    <w:abstractNumId w:val="15"/>
  </w:num>
  <w:num w:numId="23">
    <w:abstractNumId w:val="5"/>
  </w:num>
  <w:num w:numId="24">
    <w:abstractNumId w:val="12"/>
  </w:num>
  <w:num w:numId="25">
    <w:abstractNumId w:val="34"/>
  </w:num>
  <w:num w:numId="26">
    <w:abstractNumId w:val="19"/>
  </w:num>
  <w:num w:numId="27">
    <w:abstractNumId w:val="26"/>
  </w:num>
  <w:num w:numId="28">
    <w:abstractNumId w:val="27"/>
  </w:num>
  <w:num w:numId="29">
    <w:abstractNumId w:val="22"/>
  </w:num>
  <w:num w:numId="30">
    <w:abstractNumId w:val="14"/>
  </w:num>
  <w:num w:numId="31">
    <w:abstractNumId w:val="11"/>
  </w:num>
  <w:num w:numId="32">
    <w:abstractNumId w:val="36"/>
  </w:num>
  <w:num w:numId="33">
    <w:abstractNumId w:val="32"/>
  </w:num>
  <w:num w:numId="34">
    <w:abstractNumId w:val="17"/>
  </w:num>
  <w:num w:numId="35">
    <w:abstractNumId w:val="6"/>
  </w:num>
  <w:num w:numId="36">
    <w:abstractNumId w:val="28"/>
  </w:num>
  <w:num w:numId="37">
    <w:abstractNumId w:val="3"/>
  </w:num>
  <w:numIdMacAtCleanup w:val="1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am Boothroyd">
    <w15:presenceInfo w15:providerId="Windows Live" w15:userId="5aba134f60a580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trackRevisions/>
  <w:doNotTrackMoves/>
  <w:defaultTabStop w:val="720"/>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A10C7"/>
    <w:rsid w:val="000005A8"/>
    <w:rsid w:val="0000176C"/>
    <w:rsid w:val="00001CA2"/>
    <w:rsid w:val="00002A88"/>
    <w:rsid w:val="00006E06"/>
    <w:rsid w:val="0000769F"/>
    <w:rsid w:val="00012096"/>
    <w:rsid w:val="00013A93"/>
    <w:rsid w:val="0001474F"/>
    <w:rsid w:val="00016BC5"/>
    <w:rsid w:val="00016EC6"/>
    <w:rsid w:val="00023B4C"/>
    <w:rsid w:val="000254C7"/>
    <w:rsid w:val="00026DA4"/>
    <w:rsid w:val="00030B7D"/>
    <w:rsid w:val="00031FD8"/>
    <w:rsid w:val="0003565C"/>
    <w:rsid w:val="00035CB4"/>
    <w:rsid w:val="00036C09"/>
    <w:rsid w:val="00037147"/>
    <w:rsid w:val="0004090F"/>
    <w:rsid w:val="00041114"/>
    <w:rsid w:val="00046657"/>
    <w:rsid w:val="00047ED9"/>
    <w:rsid w:val="000555BE"/>
    <w:rsid w:val="00055710"/>
    <w:rsid w:val="000558D4"/>
    <w:rsid w:val="00055F81"/>
    <w:rsid w:val="00057FCC"/>
    <w:rsid w:val="00061302"/>
    <w:rsid w:val="00061995"/>
    <w:rsid w:val="000635BD"/>
    <w:rsid w:val="000672AB"/>
    <w:rsid w:val="00073FC6"/>
    <w:rsid w:val="0007701C"/>
    <w:rsid w:val="000837E0"/>
    <w:rsid w:val="00084320"/>
    <w:rsid w:val="000846F2"/>
    <w:rsid w:val="0008473D"/>
    <w:rsid w:val="0008736B"/>
    <w:rsid w:val="00087A4D"/>
    <w:rsid w:val="00087F7F"/>
    <w:rsid w:val="00090D27"/>
    <w:rsid w:val="00092890"/>
    <w:rsid w:val="00092DE5"/>
    <w:rsid w:val="000A19F4"/>
    <w:rsid w:val="000A5527"/>
    <w:rsid w:val="000A6C22"/>
    <w:rsid w:val="000A796B"/>
    <w:rsid w:val="000A798C"/>
    <w:rsid w:val="000B2A74"/>
    <w:rsid w:val="000B3BF7"/>
    <w:rsid w:val="000B51DC"/>
    <w:rsid w:val="000B759F"/>
    <w:rsid w:val="000C03B6"/>
    <w:rsid w:val="000C0582"/>
    <w:rsid w:val="000C5457"/>
    <w:rsid w:val="000C66C4"/>
    <w:rsid w:val="000C69E2"/>
    <w:rsid w:val="000D1450"/>
    <w:rsid w:val="000D52A4"/>
    <w:rsid w:val="000E0063"/>
    <w:rsid w:val="000E32C7"/>
    <w:rsid w:val="000E4987"/>
    <w:rsid w:val="000E5929"/>
    <w:rsid w:val="000E74BF"/>
    <w:rsid w:val="000F1520"/>
    <w:rsid w:val="000F7DC3"/>
    <w:rsid w:val="00101C12"/>
    <w:rsid w:val="001023F4"/>
    <w:rsid w:val="001041F5"/>
    <w:rsid w:val="00105B4E"/>
    <w:rsid w:val="00114FFE"/>
    <w:rsid w:val="00117B09"/>
    <w:rsid w:val="00117BF1"/>
    <w:rsid w:val="001203E6"/>
    <w:rsid w:val="0012286F"/>
    <w:rsid w:val="00123328"/>
    <w:rsid w:val="00124831"/>
    <w:rsid w:val="001255E4"/>
    <w:rsid w:val="001258FA"/>
    <w:rsid w:val="00126CE8"/>
    <w:rsid w:val="00130697"/>
    <w:rsid w:val="00133499"/>
    <w:rsid w:val="00133742"/>
    <w:rsid w:val="00133C30"/>
    <w:rsid w:val="0013426C"/>
    <w:rsid w:val="0013577E"/>
    <w:rsid w:val="001418A9"/>
    <w:rsid w:val="001504CE"/>
    <w:rsid w:val="00150EAD"/>
    <w:rsid w:val="00151BD6"/>
    <w:rsid w:val="00153AA1"/>
    <w:rsid w:val="00154485"/>
    <w:rsid w:val="00155B09"/>
    <w:rsid w:val="00157AF1"/>
    <w:rsid w:val="00161BE9"/>
    <w:rsid w:val="00162412"/>
    <w:rsid w:val="0017047F"/>
    <w:rsid w:val="00170988"/>
    <w:rsid w:val="00177D6B"/>
    <w:rsid w:val="001849CE"/>
    <w:rsid w:val="0019026A"/>
    <w:rsid w:val="001917B4"/>
    <w:rsid w:val="001926D8"/>
    <w:rsid w:val="00192FA5"/>
    <w:rsid w:val="00195587"/>
    <w:rsid w:val="00196FC5"/>
    <w:rsid w:val="001A14D7"/>
    <w:rsid w:val="001A14FD"/>
    <w:rsid w:val="001A1AFF"/>
    <w:rsid w:val="001A2395"/>
    <w:rsid w:val="001A35C4"/>
    <w:rsid w:val="001A3E2E"/>
    <w:rsid w:val="001B051D"/>
    <w:rsid w:val="001B0B31"/>
    <w:rsid w:val="001B215C"/>
    <w:rsid w:val="001B359C"/>
    <w:rsid w:val="001B5927"/>
    <w:rsid w:val="001B6DB1"/>
    <w:rsid w:val="001C08FC"/>
    <w:rsid w:val="001C13B3"/>
    <w:rsid w:val="001C36CA"/>
    <w:rsid w:val="001C44DB"/>
    <w:rsid w:val="001D1E99"/>
    <w:rsid w:val="001D5BCC"/>
    <w:rsid w:val="001E0D3E"/>
    <w:rsid w:val="001E15B4"/>
    <w:rsid w:val="001E1E2E"/>
    <w:rsid w:val="001E45D9"/>
    <w:rsid w:val="001E5A7E"/>
    <w:rsid w:val="001F02D5"/>
    <w:rsid w:val="001F1388"/>
    <w:rsid w:val="00201F96"/>
    <w:rsid w:val="00203DB9"/>
    <w:rsid w:val="00205510"/>
    <w:rsid w:val="00205FE2"/>
    <w:rsid w:val="00210135"/>
    <w:rsid w:val="00210F28"/>
    <w:rsid w:val="0021114F"/>
    <w:rsid w:val="00212106"/>
    <w:rsid w:val="00213F3A"/>
    <w:rsid w:val="00215483"/>
    <w:rsid w:val="002201BF"/>
    <w:rsid w:val="00220312"/>
    <w:rsid w:val="0022102A"/>
    <w:rsid w:val="00222468"/>
    <w:rsid w:val="0022412E"/>
    <w:rsid w:val="002256A0"/>
    <w:rsid w:val="00226264"/>
    <w:rsid w:val="002267AF"/>
    <w:rsid w:val="002303FC"/>
    <w:rsid w:val="00232B5A"/>
    <w:rsid w:val="00235891"/>
    <w:rsid w:val="002404F7"/>
    <w:rsid w:val="00242A00"/>
    <w:rsid w:val="00243A80"/>
    <w:rsid w:val="00246925"/>
    <w:rsid w:val="00246F96"/>
    <w:rsid w:val="002479D2"/>
    <w:rsid w:val="00247D57"/>
    <w:rsid w:val="002508DC"/>
    <w:rsid w:val="0025263B"/>
    <w:rsid w:val="002568CD"/>
    <w:rsid w:val="002603CE"/>
    <w:rsid w:val="0026155A"/>
    <w:rsid w:val="0026367B"/>
    <w:rsid w:val="00270E72"/>
    <w:rsid w:val="0027237C"/>
    <w:rsid w:val="0027349F"/>
    <w:rsid w:val="00273D67"/>
    <w:rsid w:val="002761F0"/>
    <w:rsid w:val="002768FE"/>
    <w:rsid w:val="00277849"/>
    <w:rsid w:val="002802E4"/>
    <w:rsid w:val="0029088B"/>
    <w:rsid w:val="00296350"/>
    <w:rsid w:val="00296966"/>
    <w:rsid w:val="002A13E7"/>
    <w:rsid w:val="002A2100"/>
    <w:rsid w:val="002A28B3"/>
    <w:rsid w:val="002A327D"/>
    <w:rsid w:val="002A3517"/>
    <w:rsid w:val="002A36FD"/>
    <w:rsid w:val="002A3BAE"/>
    <w:rsid w:val="002A40AC"/>
    <w:rsid w:val="002A6944"/>
    <w:rsid w:val="002A6AC4"/>
    <w:rsid w:val="002A735A"/>
    <w:rsid w:val="002A7826"/>
    <w:rsid w:val="002B090A"/>
    <w:rsid w:val="002B0CB9"/>
    <w:rsid w:val="002B1FF3"/>
    <w:rsid w:val="002B2B69"/>
    <w:rsid w:val="002B5167"/>
    <w:rsid w:val="002B64FB"/>
    <w:rsid w:val="002C22A1"/>
    <w:rsid w:val="002C2FC8"/>
    <w:rsid w:val="002C342B"/>
    <w:rsid w:val="002C4116"/>
    <w:rsid w:val="002C79C5"/>
    <w:rsid w:val="002D061C"/>
    <w:rsid w:val="002D127A"/>
    <w:rsid w:val="002D60C8"/>
    <w:rsid w:val="002D7DBB"/>
    <w:rsid w:val="002E2EC8"/>
    <w:rsid w:val="002E33C9"/>
    <w:rsid w:val="002F0C34"/>
    <w:rsid w:val="002F0C6C"/>
    <w:rsid w:val="002F331C"/>
    <w:rsid w:val="002F389B"/>
    <w:rsid w:val="002F5810"/>
    <w:rsid w:val="002F71B5"/>
    <w:rsid w:val="0030194C"/>
    <w:rsid w:val="00302736"/>
    <w:rsid w:val="00302C96"/>
    <w:rsid w:val="00303387"/>
    <w:rsid w:val="00304BB6"/>
    <w:rsid w:val="00304C7C"/>
    <w:rsid w:val="003054A5"/>
    <w:rsid w:val="00306450"/>
    <w:rsid w:val="00310EB3"/>
    <w:rsid w:val="00310FAD"/>
    <w:rsid w:val="003135C2"/>
    <w:rsid w:val="003137CB"/>
    <w:rsid w:val="00313935"/>
    <w:rsid w:val="003173A0"/>
    <w:rsid w:val="00322749"/>
    <w:rsid w:val="00324123"/>
    <w:rsid w:val="00325879"/>
    <w:rsid w:val="00325B9A"/>
    <w:rsid w:val="00326C3B"/>
    <w:rsid w:val="0032760D"/>
    <w:rsid w:val="00327BC0"/>
    <w:rsid w:val="003351BE"/>
    <w:rsid w:val="00342171"/>
    <w:rsid w:val="00343E42"/>
    <w:rsid w:val="003441E1"/>
    <w:rsid w:val="00344457"/>
    <w:rsid w:val="00346A35"/>
    <w:rsid w:val="00354D79"/>
    <w:rsid w:val="00356059"/>
    <w:rsid w:val="003612D6"/>
    <w:rsid w:val="00361F38"/>
    <w:rsid w:val="0036324F"/>
    <w:rsid w:val="00363856"/>
    <w:rsid w:val="00364871"/>
    <w:rsid w:val="00365665"/>
    <w:rsid w:val="00367800"/>
    <w:rsid w:val="00371715"/>
    <w:rsid w:val="0037235A"/>
    <w:rsid w:val="00375154"/>
    <w:rsid w:val="00377993"/>
    <w:rsid w:val="00380C5E"/>
    <w:rsid w:val="0038194B"/>
    <w:rsid w:val="00382599"/>
    <w:rsid w:val="003844F2"/>
    <w:rsid w:val="00386975"/>
    <w:rsid w:val="003870BD"/>
    <w:rsid w:val="003912E2"/>
    <w:rsid w:val="00392CF1"/>
    <w:rsid w:val="0039653B"/>
    <w:rsid w:val="00396783"/>
    <w:rsid w:val="003975FE"/>
    <w:rsid w:val="003A2B03"/>
    <w:rsid w:val="003A44A3"/>
    <w:rsid w:val="003A65F7"/>
    <w:rsid w:val="003B05D0"/>
    <w:rsid w:val="003B0631"/>
    <w:rsid w:val="003B27EE"/>
    <w:rsid w:val="003B2D0C"/>
    <w:rsid w:val="003B3406"/>
    <w:rsid w:val="003B52D7"/>
    <w:rsid w:val="003C1332"/>
    <w:rsid w:val="003C13C9"/>
    <w:rsid w:val="003C29E1"/>
    <w:rsid w:val="003C39B4"/>
    <w:rsid w:val="003C4780"/>
    <w:rsid w:val="003C54AD"/>
    <w:rsid w:val="003C61BB"/>
    <w:rsid w:val="003D35B4"/>
    <w:rsid w:val="003D3A07"/>
    <w:rsid w:val="003E4657"/>
    <w:rsid w:val="003E5878"/>
    <w:rsid w:val="003F0221"/>
    <w:rsid w:val="003F1114"/>
    <w:rsid w:val="003F327D"/>
    <w:rsid w:val="003F5268"/>
    <w:rsid w:val="00402FD3"/>
    <w:rsid w:val="004031A2"/>
    <w:rsid w:val="0040726B"/>
    <w:rsid w:val="00411946"/>
    <w:rsid w:val="00413563"/>
    <w:rsid w:val="00424706"/>
    <w:rsid w:val="0042548F"/>
    <w:rsid w:val="00430E01"/>
    <w:rsid w:val="004332A5"/>
    <w:rsid w:val="0043495F"/>
    <w:rsid w:val="00436876"/>
    <w:rsid w:val="0044043F"/>
    <w:rsid w:val="00440E7D"/>
    <w:rsid w:val="004417E3"/>
    <w:rsid w:val="00443517"/>
    <w:rsid w:val="0044465D"/>
    <w:rsid w:val="00445780"/>
    <w:rsid w:val="00450662"/>
    <w:rsid w:val="00451FF7"/>
    <w:rsid w:val="004532A2"/>
    <w:rsid w:val="00454825"/>
    <w:rsid w:val="0045593D"/>
    <w:rsid w:val="00455979"/>
    <w:rsid w:val="004573A8"/>
    <w:rsid w:val="004573B4"/>
    <w:rsid w:val="00457EA3"/>
    <w:rsid w:val="00460C72"/>
    <w:rsid w:val="00460E6A"/>
    <w:rsid w:val="004622E8"/>
    <w:rsid w:val="004628D5"/>
    <w:rsid w:val="00463099"/>
    <w:rsid w:val="00464800"/>
    <w:rsid w:val="00465D74"/>
    <w:rsid w:val="00465FFE"/>
    <w:rsid w:val="00466F19"/>
    <w:rsid w:val="004738B6"/>
    <w:rsid w:val="004764E5"/>
    <w:rsid w:val="00476604"/>
    <w:rsid w:val="00477A46"/>
    <w:rsid w:val="00480E63"/>
    <w:rsid w:val="00481E62"/>
    <w:rsid w:val="0048423E"/>
    <w:rsid w:val="004844E2"/>
    <w:rsid w:val="004855C9"/>
    <w:rsid w:val="004859E5"/>
    <w:rsid w:val="004865CE"/>
    <w:rsid w:val="004877B2"/>
    <w:rsid w:val="0049093B"/>
    <w:rsid w:val="004919C0"/>
    <w:rsid w:val="00494F0D"/>
    <w:rsid w:val="00495A56"/>
    <w:rsid w:val="00495F52"/>
    <w:rsid w:val="004975F4"/>
    <w:rsid w:val="004A0886"/>
    <w:rsid w:val="004A09D5"/>
    <w:rsid w:val="004A0ED0"/>
    <w:rsid w:val="004A21AE"/>
    <w:rsid w:val="004A2B9F"/>
    <w:rsid w:val="004A73C0"/>
    <w:rsid w:val="004A7BF3"/>
    <w:rsid w:val="004B2D5C"/>
    <w:rsid w:val="004B369F"/>
    <w:rsid w:val="004B5A02"/>
    <w:rsid w:val="004C0987"/>
    <w:rsid w:val="004C214E"/>
    <w:rsid w:val="004C4769"/>
    <w:rsid w:val="004C5E0D"/>
    <w:rsid w:val="004D0439"/>
    <w:rsid w:val="004D4544"/>
    <w:rsid w:val="004D65A7"/>
    <w:rsid w:val="004E0F69"/>
    <w:rsid w:val="004E0F7D"/>
    <w:rsid w:val="004E44B5"/>
    <w:rsid w:val="004E52A5"/>
    <w:rsid w:val="004F060E"/>
    <w:rsid w:val="004F0E50"/>
    <w:rsid w:val="00500E38"/>
    <w:rsid w:val="005012E9"/>
    <w:rsid w:val="0050216B"/>
    <w:rsid w:val="005062D1"/>
    <w:rsid w:val="00506AB3"/>
    <w:rsid w:val="00507CE6"/>
    <w:rsid w:val="00513DFA"/>
    <w:rsid w:val="00516348"/>
    <w:rsid w:val="00520037"/>
    <w:rsid w:val="00520A5D"/>
    <w:rsid w:val="00521E10"/>
    <w:rsid w:val="00523F95"/>
    <w:rsid w:val="00532D58"/>
    <w:rsid w:val="005349CE"/>
    <w:rsid w:val="005362FD"/>
    <w:rsid w:val="00537BA1"/>
    <w:rsid w:val="00537DBF"/>
    <w:rsid w:val="0054010C"/>
    <w:rsid w:val="00540E12"/>
    <w:rsid w:val="00543336"/>
    <w:rsid w:val="00543EF8"/>
    <w:rsid w:val="0054547A"/>
    <w:rsid w:val="00545AD0"/>
    <w:rsid w:val="0055039E"/>
    <w:rsid w:val="005515E4"/>
    <w:rsid w:val="00553242"/>
    <w:rsid w:val="00554A63"/>
    <w:rsid w:val="00555219"/>
    <w:rsid w:val="00556AFF"/>
    <w:rsid w:val="005604E9"/>
    <w:rsid w:val="00561748"/>
    <w:rsid w:val="005626F3"/>
    <w:rsid w:val="00566934"/>
    <w:rsid w:val="00566989"/>
    <w:rsid w:val="005717A9"/>
    <w:rsid w:val="00574D8B"/>
    <w:rsid w:val="0057643A"/>
    <w:rsid w:val="00584E3B"/>
    <w:rsid w:val="00587476"/>
    <w:rsid w:val="00592869"/>
    <w:rsid w:val="00593D02"/>
    <w:rsid w:val="00593F22"/>
    <w:rsid w:val="0059411B"/>
    <w:rsid w:val="005974DE"/>
    <w:rsid w:val="005A10C7"/>
    <w:rsid w:val="005A1867"/>
    <w:rsid w:val="005A25DE"/>
    <w:rsid w:val="005A45CE"/>
    <w:rsid w:val="005A6FF8"/>
    <w:rsid w:val="005B1F29"/>
    <w:rsid w:val="005B2F2F"/>
    <w:rsid w:val="005B56D0"/>
    <w:rsid w:val="005B5F38"/>
    <w:rsid w:val="005C0479"/>
    <w:rsid w:val="005C18A0"/>
    <w:rsid w:val="005C71D4"/>
    <w:rsid w:val="005D1FCC"/>
    <w:rsid w:val="005D5B39"/>
    <w:rsid w:val="005E138C"/>
    <w:rsid w:val="005E2716"/>
    <w:rsid w:val="005E66CE"/>
    <w:rsid w:val="005E6E43"/>
    <w:rsid w:val="005F30B1"/>
    <w:rsid w:val="005F5726"/>
    <w:rsid w:val="005F591E"/>
    <w:rsid w:val="005F5D8B"/>
    <w:rsid w:val="005F6240"/>
    <w:rsid w:val="0060022A"/>
    <w:rsid w:val="006006B3"/>
    <w:rsid w:val="0060242D"/>
    <w:rsid w:val="00610441"/>
    <w:rsid w:val="00611628"/>
    <w:rsid w:val="006118F7"/>
    <w:rsid w:val="00613EEA"/>
    <w:rsid w:val="0061451C"/>
    <w:rsid w:val="0061590D"/>
    <w:rsid w:val="006203A1"/>
    <w:rsid w:val="00621589"/>
    <w:rsid w:val="00621F35"/>
    <w:rsid w:val="00624BBA"/>
    <w:rsid w:val="0063144C"/>
    <w:rsid w:val="00631EBF"/>
    <w:rsid w:val="00641B79"/>
    <w:rsid w:val="00644C54"/>
    <w:rsid w:val="0064654A"/>
    <w:rsid w:val="00650CCA"/>
    <w:rsid w:val="00656011"/>
    <w:rsid w:val="00657E6B"/>
    <w:rsid w:val="0066149C"/>
    <w:rsid w:val="006615B2"/>
    <w:rsid w:val="006635CB"/>
    <w:rsid w:val="00663C2A"/>
    <w:rsid w:val="00667397"/>
    <w:rsid w:val="006675B2"/>
    <w:rsid w:val="00670AAA"/>
    <w:rsid w:val="00670FFA"/>
    <w:rsid w:val="00672505"/>
    <w:rsid w:val="00674F74"/>
    <w:rsid w:val="006779DC"/>
    <w:rsid w:val="00680BA8"/>
    <w:rsid w:val="006842E8"/>
    <w:rsid w:val="006868C3"/>
    <w:rsid w:val="00687596"/>
    <w:rsid w:val="00687AA3"/>
    <w:rsid w:val="00693309"/>
    <w:rsid w:val="00696ED0"/>
    <w:rsid w:val="006A0FD7"/>
    <w:rsid w:val="006A6F85"/>
    <w:rsid w:val="006A7272"/>
    <w:rsid w:val="006B0E50"/>
    <w:rsid w:val="006B24FC"/>
    <w:rsid w:val="006B5E23"/>
    <w:rsid w:val="006C68D6"/>
    <w:rsid w:val="006D0888"/>
    <w:rsid w:val="006D0B44"/>
    <w:rsid w:val="006D1C17"/>
    <w:rsid w:val="006D4047"/>
    <w:rsid w:val="006D4A34"/>
    <w:rsid w:val="006D6158"/>
    <w:rsid w:val="006D77BB"/>
    <w:rsid w:val="006E1813"/>
    <w:rsid w:val="006E20C7"/>
    <w:rsid w:val="006E33D9"/>
    <w:rsid w:val="006E3C15"/>
    <w:rsid w:val="006E434F"/>
    <w:rsid w:val="006E541A"/>
    <w:rsid w:val="006E5C68"/>
    <w:rsid w:val="006F015D"/>
    <w:rsid w:val="006F0872"/>
    <w:rsid w:val="006F158D"/>
    <w:rsid w:val="006F2E79"/>
    <w:rsid w:val="006F3E6B"/>
    <w:rsid w:val="006F443C"/>
    <w:rsid w:val="006F7769"/>
    <w:rsid w:val="00701833"/>
    <w:rsid w:val="00702078"/>
    <w:rsid w:val="007027BE"/>
    <w:rsid w:val="007031FF"/>
    <w:rsid w:val="00706058"/>
    <w:rsid w:val="00707B8C"/>
    <w:rsid w:val="0071173B"/>
    <w:rsid w:val="0071210C"/>
    <w:rsid w:val="007130F1"/>
    <w:rsid w:val="007137E1"/>
    <w:rsid w:val="00715441"/>
    <w:rsid w:val="00717F3E"/>
    <w:rsid w:val="0072065F"/>
    <w:rsid w:val="0072251E"/>
    <w:rsid w:val="00723410"/>
    <w:rsid w:val="00723A12"/>
    <w:rsid w:val="00727C07"/>
    <w:rsid w:val="007325CE"/>
    <w:rsid w:val="00734DD3"/>
    <w:rsid w:val="00737085"/>
    <w:rsid w:val="0074077C"/>
    <w:rsid w:val="007432DE"/>
    <w:rsid w:val="007442E4"/>
    <w:rsid w:val="00745C83"/>
    <w:rsid w:val="00746BBE"/>
    <w:rsid w:val="007474DE"/>
    <w:rsid w:val="00751060"/>
    <w:rsid w:val="00752FF4"/>
    <w:rsid w:val="00753844"/>
    <w:rsid w:val="007542A8"/>
    <w:rsid w:val="0075534D"/>
    <w:rsid w:val="007604FD"/>
    <w:rsid w:val="00762F90"/>
    <w:rsid w:val="00765340"/>
    <w:rsid w:val="00766EBE"/>
    <w:rsid w:val="00767FAF"/>
    <w:rsid w:val="007701CD"/>
    <w:rsid w:val="00770949"/>
    <w:rsid w:val="00770E17"/>
    <w:rsid w:val="007734AF"/>
    <w:rsid w:val="00775386"/>
    <w:rsid w:val="007773BA"/>
    <w:rsid w:val="00782D1F"/>
    <w:rsid w:val="00783D05"/>
    <w:rsid w:val="00784243"/>
    <w:rsid w:val="00786803"/>
    <w:rsid w:val="00787110"/>
    <w:rsid w:val="00787547"/>
    <w:rsid w:val="007916A9"/>
    <w:rsid w:val="00792218"/>
    <w:rsid w:val="00792AC9"/>
    <w:rsid w:val="007935AB"/>
    <w:rsid w:val="007958C2"/>
    <w:rsid w:val="00797AE2"/>
    <w:rsid w:val="007A102E"/>
    <w:rsid w:val="007A1D43"/>
    <w:rsid w:val="007A23A4"/>
    <w:rsid w:val="007A6D9E"/>
    <w:rsid w:val="007A7D45"/>
    <w:rsid w:val="007A7F5B"/>
    <w:rsid w:val="007B2008"/>
    <w:rsid w:val="007B2626"/>
    <w:rsid w:val="007B282A"/>
    <w:rsid w:val="007B3F7B"/>
    <w:rsid w:val="007C03E1"/>
    <w:rsid w:val="007C11CA"/>
    <w:rsid w:val="007C320E"/>
    <w:rsid w:val="007C5ACA"/>
    <w:rsid w:val="007D2E8C"/>
    <w:rsid w:val="007D37F2"/>
    <w:rsid w:val="007D721A"/>
    <w:rsid w:val="007E08EB"/>
    <w:rsid w:val="007E0BB7"/>
    <w:rsid w:val="007E2612"/>
    <w:rsid w:val="007E6175"/>
    <w:rsid w:val="007F1AA6"/>
    <w:rsid w:val="007F1EDC"/>
    <w:rsid w:val="007F36C2"/>
    <w:rsid w:val="007F587F"/>
    <w:rsid w:val="007F614E"/>
    <w:rsid w:val="00802EC7"/>
    <w:rsid w:val="008065D9"/>
    <w:rsid w:val="00807109"/>
    <w:rsid w:val="00807382"/>
    <w:rsid w:val="008119B6"/>
    <w:rsid w:val="00814356"/>
    <w:rsid w:val="00814678"/>
    <w:rsid w:val="00814D66"/>
    <w:rsid w:val="00820AAB"/>
    <w:rsid w:val="008231B1"/>
    <w:rsid w:val="00823259"/>
    <w:rsid w:val="00830FAF"/>
    <w:rsid w:val="00832733"/>
    <w:rsid w:val="0083283F"/>
    <w:rsid w:val="008336C1"/>
    <w:rsid w:val="00844F97"/>
    <w:rsid w:val="00845283"/>
    <w:rsid w:val="00846E9D"/>
    <w:rsid w:val="008528E7"/>
    <w:rsid w:val="0085772E"/>
    <w:rsid w:val="00857AF2"/>
    <w:rsid w:val="0086031F"/>
    <w:rsid w:val="008608A4"/>
    <w:rsid w:val="00861AB4"/>
    <w:rsid w:val="00861BD1"/>
    <w:rsid w:val="008620B0"/>
    <w:rsid w:val="00865692"/>
    <w:rsid w:val="008662C6"/>
    <w:rsid w:val="00870A6F"/>
    <w:rsid w:val="0087307E"/>
    <w:rsid w:val="00873272"/>
    <w:rsid w:val="00873D2D"/>
    <w:rsid w:val="00874A2E"/>
    <w:rsid w:val="0087560F"/>
    <w:rsid w:val="00881C0D"/>
    <w:rsid w:val="00882FDF"/>
    <w:rsid w:val="00883F81"/>
    <w:rsid w:val="008855CE"/>
    <w:rsid w:val="00887316"/>
    <w:rsid w:val="0089177D"/>
    <w:rsid w:val="00891C0A"/>
    <w:rsid w:val="0089566B"/>
    <w:rsid w:val="00895ED7"/>
    <w:rsid w:val="008A3F0D"/>
    <w:rsid w:val="008A52E0"/>
    <w:rsid w:val="008B0256"/>
    <w:rsid w:val="008B0E83"/>
    <w:rsid w:val="008B2CCF"/>
    <w:rsid w:val="008B35BB"/>
    <w:rsid w:val="008B643C"/>
    <w:rsid w:val="008B7A4E"/>
    <w:rsid w:val="008C0DA1"/>
    <w:rsid w:val="008C1803"/>
    <w:rsid w:val="008C75B4"/>
    <w:rsid w:val="008C7A85"/>
    <w:rsid w:val="008D2C31"/>
    <w:rsid w:val="008D304E"/>
    <w:rsid w:val="008D4462"/>
    <w:rsid w:val="008D7A5B"/>
    <w:rsid w:val="008E07B2"/>
    <w:rsid w:val="008E62E0"/>
    <w:rsid w:val="008E689C"/>
    <w:rsid w:val="008E6D88"/>
    <w:rsid w:val="008E7214"/>
    <w:rsid w:val="008F19AB"/>
    <w:rsid w:val="008F2E3F"/>
    <w:rsid w:val="008F7F54"/>
    <w:rsid w:val="00900A35"/>
    <w:rsid w:val="009010CB"/>
    <w:rsid w:val="009019EC"/>
    <w:rsid w:val="00906F89"/>
    <w:rsid w:val="0091453B"/>
    <w:rsid w:val="0091464E"/>
    <w:rsid w:val="009150B8"/>
    <w:rsid w:val="0092063C"/>
    <w:rsid w:val="0092089C"/>
    <w:rsid w:val="00920D36"/>
    <w:rsid w:val="00923CEA"/>
    <w:rsid w:val="00924BFD"/>
    <w:rsid w:val="00924C3F"/>
    <w:rsid w:val="00925369"/>
    <w:rsid w:val="00926AFD"/>
    <w:rsid w:val="009323BB"/>
    <w:rsid w:val="00932B1F"/>
    <w:rsid w:val="009340F8"/>
    <w:rsid w:val="00936E8E"/>
    <w:rsid w:val="00940E57"/>
    <w:rsid w:val="009413EE"/>
    <w:rsid w:val="00943356"/>
    <w:rsid w:val="00943511"/>
    <w:rsid w:val="00946A6E"/>
    <w:rsid w:val="00950DC2"/>
    <w:rsid w:val="00952CAB"/>
    <w:rsid w:val="0095301E"/>
    <w:rsid w:val="0095311F"/>
    <w:rsid w:val="009537DE"/>
    <w:rsid w:val="0095388B"/>
    <w:rsid w:val="00953ECA"/>
    <w:rsid w:val="009559CB"/>
    <w:rsid w:val="00955CD4"/>
    <w:rsid w:val="00960410"/>
    <w:rsid w:val="00964170"/>
    <w:rsid w:val="009641C9"/>
    <w:rsid w:val="00967496"/>
    <w:rsid w:val="00967C45"/>
    <w:rsid w:val="0097079F"/>
    <w:rsid w:val="00972C1F"/>
    <w:rsid w:val="00972F83"/>
    <w:rsid w:val="00975996"/>
    <w:rsid w:val="009815D1"/>
    <w:rsid w:val="00982646"/>
    <w:rsid w:val="009840D2"/>
    <w:rsid w:val="00984955"/>
    <w:rsid w:val="00985C41"/>
    <w:rsid w:val="00985E5F"/>
    <w:rsid w:val="00986717"/>
    <w:rsid w:val="0098672F"/>
    <w:rsid w:val="00992B84"/>
    <w:rsid w:val="009935C9"/>
    <w:rsid w:val="009945EC"/>
    <w:rsid w:val="00994A58"/>
    <w:rsid w:val="0099605B"/>
    <w:rsid w:val="00997219"/>
    <w:rsid w:val="009978CD"/>
    <w:rsid w:val="009A4596"/>
    <w:rsid w:val="009A7051"/>
    <w:rsid w:val="009B197D"/>
    <w:rsid w:val="009B343D"/>
    <w:rsid w:val="009C0773"/>
    <w:rsid w:val="009C0DD5"/>
    <w:rsid w:val="009C2BFF"/>
    <w:rsid w:val="009C3953"/>
    <w:rsid w:val="009C7793"/>
    <w:rsid w:val="009D0A8C"/>
    <w:rsid w:val="009D14D7"/>
    <w:rsid w:val="009D23A7"/>
    <w:rsid w:val="009E0D60"/>
    <w:rsid w:val="009E189F"/>
    <w:rsid w:val="009E1E22"/>
    <w:rsid w:val="009F0EEB"/>
    <w:rsid w:val="009F0F11"/>
    <w:rsid w:val="009F5AF3"/>
    <w:rsid w:val="009F6A12"/>
    <w:rsid w:val="009F78E7"/>
    <w:rsid w:val="009F7D8F"/>
    <w:rsid w:val="00A06940"/>
    <w:rsid w:val="00A06D84"/>
    <w:rsid w:val="00A1152D"/>
    <w:rsid w:val="00A12AA6"/>
    <w:rsid w:val="00A1512F"/>
    <w:rsid w:val="00A16580"/>
    <w:rsid w:val="00A1742B"/>
    <w:rsid w:val="00A20F0C"/>
    <w:rsid w:val="00A21928"/>
    <w:rsid w:val="00A22252"/>
    <w:rsid w:val="00A2437F"/>
    <w:rsid w:val="00A249B6"/>
    <w:rsid w:val="00A25430"/>
    <w:rsid w:val="00A262D9"/>
    <w:rsid w:val="00A26690"/>
    <w:rsid w:val="00A26B9C"/>
    <w:rsid w:val="00A31736"/>
    <w:rsid w:val="00A31737"/>
    <w:rsid w:val="00A3464C"/>
    <w:rsid w:val="00A37A3F"/>
    <w:rsid w:val="00A40756"/>
    <w:rsid w:val="00A4139D"/>
    <w:rsid w:val="00A453AF"/>
    <w:rsid w:val="00A45614"/>
    <w:rsid w:val="00A45E7D"/>
    <w:rsid w:val="00A55B1A"/>
    <w:rsid w:val="00A60733"/>
    <w:rsid w:val="00A6128F"/>
    <w:rsid w:val="00A7038C"/>
    <w:rsid w:val="00A72BEF"/>
    <w:rsid w:val="00A72E60"/>
    <w:rsid w:val="00A75F00"/>
    <w:rsid w:val="00A76426"/>
    <w:rsid w:val="00A76B28"/>
    <w:rsid w:val="00A82C7B"/>
    <w:rsid w:val="00A847EE"/>
    <w:rsid w:val="00A85FB8"/>
    <w:rsid w:val="00A90C91"/>
    <w:rsid w:val="00A9169D"/>
    <w:rsid w:val="00A91846"/>
    <w:rsid w:val="00A93F88"/>
    <w:rsid w:val="00A94D8B"/>
    <w:rsid w:val="00A9552B"/>
    <w:rsid w:val="00AA22E4"/>
    <w:rsid w:val="00AA3D2E"/>
    <w:rsid w:val="00AB4590"/>
    <w:rsid w:val="00AB4A79"/>
    <w:rsid w:val="00AC02B2"/>
    <w:rsid w:val="00AC1290"/>
    <w:rsid w:val="00AC154A"/>
    <w:rsid w:val="00AC485C"/>
    <w:rsid w:val="00AC4D4F"/>
    <w:rsid w:val="00AC5D8B"/>
    <w:rsid w:val="00AD1DB4"/>
    <w:rsid w:val="00AD250B"/>
    <w:rsid w:val="00AD2C91"/>
    <w:rsid w:val="00AD41B6"/>
    <w:rsid w:val="00AD4C8D"/>
    <w:rsid w:val="00AD4E62"/>
    <w:rsid w:val="00AD5F18"/>
    <w:rsid w:val="00AD7D95"/>
    <w:rsid w:val="00AE08A4"/>
    <w:rsid w:val="00AE3C38"/>
    <w:rsid w:val="00AE4265"/>
    <w:rsid w:val="00AE4500"/>
    <w:rsid w:val="00AE64CB"/>
    <w:rsid w:val="00B01797"/>
    <w:rsid w:val="00B02732"/>
    <w:rsid w:val="00B03E78"/>
    <w:rsid w:val="00B071EA"/>
    <w:rsid w:val="00B12951"/>
    <w:rsid w:val="00B12F05"/>
    <w:rsid w:val="00B15558"/>
    <w:rsid w:val="00B15BA5"/>
    <w:rsid w:val="00B15D61"/>
    <w:rsid w:val="00B164B6"/>
    <w:rsid w:val="00B176B2"/>
    <w:rsid w:val="00B203A3"/>
    <w:rsid w:val="00B206C1"/>
    <w:rsid w:val="00B20B5A"/>
    <w:rsid w:val="00B22FE6"/>
    <w:rsid w:val="00B24D63"/>
    <w:rsid w:val="00B2730B"/>
    <w:rsid w:val="00B277A4"/>
    <w:rsid w:val="00B27AA9"/>
    <w:rsid w:val="00B27F39"/>
    <w:rsid w:val="00B309AD"/>
    <w:rsid w:val="00B30D25"/>
    <w:rsid w:val="00B3273E"/>
    <w:rsid w:val="00B335FE"/>
    <w:rsid w:val="00B35CB0"/>
    <w:rsid w:val="00B435A3"/>
    <w:rsid w:val="00B445E3"/>
    <w:rsid w:val="00B46C7B"/>
    <w:rsid w:val="00B50FB5"/>
    <w:rsid w:val="00B57713"/>
    <w:rsid w:val="00B645BF"/>
    <w:rsid w:val="00B6542B"/>
    <w:rsid w:val="00B65AAA"/>
    <w:rsid w:val="00B66112"/>
    <w:rsid w:val="00B67CF7"/>
    <w:rsid w:val="00B70344"/>
    <w:rsid w:val="00B77B4B"/>
    <w:rsid w:val="00B80072"/>
    <w:rsid w:val="00B8133B"/>
    <w:rsid w:val="00B829CF"/>
    <w:rsid w:val="00B82D2A"/>
    <w:rsid w:val="00B846EB"/>
    <w:rsid w:val="00B85FF0"/>
    <w:rsid w:val="00B87A52"/>
    <w:rsid w:val="00B87AFB"/>
    <w:rsid w:val="00B941ED"/>
    <w:rsid w:val="00B94983"/>
    <w:rsid w:val="00BA007C"/>
    <w:rsid w:val="00BA2A4A"/>
    <w:rsid w:val="00BA427B"/>
    <w:rsid w:val="00BA4A45"/>
    <w:rsid w:val="00BA5E76"/>
    <w:rsid w:val="00BA64F4"/>
    <w:rsid w:val="00BA6E17"/>
    <w:rsid w:val="00BA7FC6"/>
    <w:rsid w:val="00BB0F25"/>
    <w:rsid w:val="00BB35FD"/>
    <w:rsid w:val="00BB379C"/>
    <w:rsid w:val="00BB4231"/>
    <w:rsid w:val="00BB6108"/>
    <w:rsid w:val="00BB6257"/>
    <w:rsid w:val="00BB7B3B"/>
    <w:rsid w:val="00BC094A"/>
    <w:rsid w:val="00BC1243"/>
    <w:rsid w:val="00BC2582"/>
    <w:rsid w:val="00BC2E40"/>
    <w:rsid w:val="00BC5287"/>
    <w:rsid w:val="00BD2277"/>
    <w:rsid w:val="00BD2DE1"/>
    <w:rsid w:val="00BD3A3F"/>
    <w:rsid w:val="00BD5E2C"/>
    <w:rsid w:val="00BE1EAA"/>
    <w:rsid w:val="00BE3FEA"/>
    <w:rsid w:val="00BE7A30"/>
    <w:rsid w:val="00BF0642"/>
    <w:rsid w:val="00BF078D"/>
    <w:rsid w:val="00BF0C6E"/>
    <w:rsid w:val="00BF18F0"/>
    <w:rsid w:val="00BF32A3"/>
    <w:rsid w:val="00BF5B9E"/>
    <w:rsid w:val="00C000CD"/>
    <w:rsid w:val="00C0058A"/>
    <w:rsid w:val="00C0772D"/>
    <w:rsid w:val="00C11941"/>
    <w:rsid w:val="00C121DA"/>
    <w:rsid w:val="00C1383C"/>
    <w:rsid w:val="00C148C1"/>
    <w:rsid w:val="00C17118"/>
    <w:rsid w:val="00C17FE5"/>
    <w:rsid w:val="00C20243"/>
    <w:rsid w:val="00C2084A"/>
    <w:rsid w:val="00C2206B"/>
    <w:rsid w:val="00C227D4"/>
    <w:rsid w:val="00C2599C"/>
    <w:rsid w:val="00C27100"/>
    <w:rsid w:val="00C3149F"/>
    <w:rsid w:val="00C31B54"/>
    <w:rsid w:val="00C3296A"/>
    <w:rsid w:val="00C3309B"/>
    <w:rsid w:val="00C33E2C"/>
    <w:rsid w:val="00C348DF"/>
    <w:rsid w:val="00C37792"/>
    <w:rsid w:val="00C3797C"/>
    <w:rsid w:val="00C37AB3"/>
    <w:rsid w:val="00C402BB"/>
    <w:rsid w:val="00C42E34"/>
    <w:rsid w:val="00C448CC"/>
    <w:rsid w:val="00C519EC"/>
    <w:rsid w:val="00C52B26"/>
    <w:rsid w:val="00C532B5"/>
    <w:rsid w:val="00C61704"/>
    <w:rsid w:val="00C6284B"/>
    <w:rsid w:val="00C6341B"/>
    <w:rsid w:val="00C63C26"/>
    <w:rsid w:val="00C65894"/>
    <w:rsid w:val="00C65EB3"/>
    <w:rsid w:val="00C668BF"/>
    <w:rsid w:val="00C7050D"/>
    <w:rsid w:val="00C722BE"/>
    <w:rsid w:val="00C74806"/>
    <w:rsid w:val="00C75F87"/>
    <w:rsid w:val="00C82E6C"/>
    <w:rsid w:val="00C860E6"/>
    <w:rsid w:val="00C87CAF"/>
    <w:rsid w:val="00C911B9"/>
    <w:rsid w:val="00C9165D"/>
    <w:rsid w:val="00C9286F"/>
    <w:rsid w:val="00C93E44"/>
    <w:rsid w:val="00C94716"/>
    <w:rsid w:val="00C970BD"/>
    <w:rsid w:val="00CA3EE6"/>
    <w:rsid w:val="00CA42A2"/>
    <w:rsid w:val="00CA4BDA"/>
    <w:rsid w:val="00CA505A"/>
    <w:rsid w:val="00CB1CC0"/>
    <w:rsid w:val="00CB2226"/>
    <w:rsid w:val="00CB27F1"/>
    <w:rsid w:val="00CB2D0D"/>
    <w:rsid w:val="00CB2E43"/>
    <w:rsid w:val="00CB374E"/>
    <w:rsid w:val="00CB4A2B"/>
    <w:rsid w:val="00CB564E"/>
    <w:rsid w:val="00CB597E"/>
    <w:rsid w:val="00CB63A6"/>
    <w:rsid w:val="00CC3305"/>
    <w:rsid w:val="00CC369D"/>
    <w:rsid w:val="00CC377A"/>
    <w:rsid w:val="00CC48A4"/>
    <w:rsid w:val="00CC6228"/>
    <w:rsid w:val="00CC6547"/>
    <w:rsid w:val="00CC7711"/>
    <w:rsid w:val="00CC7D52"/>
    <w:rsid w:val="00CD2195"/>
    <w:rsid w:val="00CD2594"/>
    <w:rsid w:val="00CD4E14"/>
    <w:rsid w:val="00CD6BF7"/>
    <w:rsid w:val="00CE2939"/>
    <w:rsid w:val="00CE29A0"/>
    <w:rsid w:val="00CE5E72"/>
    <w:rsid w:val="00CE5FBE"/>
    <w:rsid w:val="00CF2341"/>
    <w:rsid w:val="00CF3BB6"/>
    <w:rsid w:val="00CF6D34"/>
    <w:rsid w:val="00CF71A3"/>
    <w:rsid w:val="00D02F81"/>
    <w:rsid w:val="00D04774"/>
    <w:rsid w:val="00D057D5"/>
    <w:rsid w:val="00D10EEF"/>
    <w:rsid w:val="00D11D0D"/>
    <w:rsid w:val="00D125C6"/>
    <w:rsid w:val="00D1496C"/>
    <w:rsid w:val="00D16E1B"/>
    <w:rsid w:val="00D1795C"/>
    <w:rsid w:val="00D17C0D"/>
    <w:rsid w:val="00D17F3A"/>
    <w:rsid w:val="00D22B4E"/>
    <w:rsid w:val="00D2395A"/>
    <w:rsid w:val="00D27691"/>
    <w:rsid w:val="00D31349"/>
    <w:rsid w:val="00D318A2"/>
    <w:rsid w:val="00D342C2"/>
    <w:rsid w:val="00D347F8"/>
    <w:rsid w:val="00D34CEC"/>
    <w:rsid w:val="00D36935"/>
    <w:rsid w:val="00D36BF1"/>
    <w:rsid w:val="00D431C4"/>
    <w:rsid w:val="00D473AE"/>
    <w:rsid w:val="00D52009"/>
    <w:rsid w:val="00D5230A"/>
    <w:rsid w:val="00D53754"/>
    <w:rsid w:val="00D54057"/>
    <w:rsid w:val="00D56F8F"/>
    <w:rsid w:val="00D6083C"/>
    <w:rsid w:val="00D616D7"/>
    <w:rsid w:val="00D65946"/>
    <w:rsid w:val="00D67210"/>
    <w:rsid w:val="00D70131"/>
    <w:rsid w:val="00D709F1"/>
    <w:rsid w:val="00D724ED"/>
    <w:rsid w:val="00D81383"/>
    <w:rsid w:val="00D81B60"/>
    <w:rsid w:val="00D85CED"/>
    <w:rsid w:val="00D864FD"/>
    <w:rsid w:val="00D86F92"/>
    <w:rsid w:val="00D94BF5"/>
    <w:rsid w:val="00D96172"/>
    <w:rsid w:val="00D96992"/>
    <w:rsid w:val="00DA4410"/>
    <w:rsid w:val="00DA52C9"/>
    <w:rsid w:val="00DA553D"/>
    <w:rsid w:val="00DA7342"/>
    <w:rsid w:val="00DB0A95"/>
    <w:rsid w:val="00DB0FB0"/>
    <w:rsid w:val="00DB184A"/>
    <w:rsid w:val="00DB3A6B"/>
    <w:rsid w:val="00DB482B"/>
    <w:rsid w:val="00DB6BF0"/>
    <w:rsid w:val="00DC07D2"/>
    <w:rsid w:val="00DC1974"/>
    <w:rsid w:val="00DC57FE"/>
    <w:rsid w:val="00DC5B59"/>
    <w:rsid w:val="00DC5C38"/>
    <w:rsid w:val="00DD31B0"/>
    <w:rsid w:val="00DD5845"/>
    <w:rsid w:val="00DE594D"/>
    <w:rsid w:val="00DE6CF0"/>
    <w:rsid w:val="00DE6D2A"/>
    <w:rsid w:val="00DE6FE3"/>
    <w:rsid w:val="00DF0B1F"/>
    <w:rsid w:val="00DF28F5"/>
    <w:rsid w:val="00DF5598"/>
    <w:rsid w:val="00DF7613"/>
    <w:rsid w:val="00E0072F"/>
    <w:rsid w:val="00E0370C"/>
    <w:rsid w:val="00E039EC"/>
    <w:rsid w:val="00E10832"/>
    <w:rsid w:val="00E10859"/>
    <w:rsid w:val="00E135A5"/>
    <w:rsid w:val="00E167F8"/>
    <w:rsid w:val="00E21C52"/>
    <w:rsid w:val="00E22114"/>
    <w:rsid w:val="00E22943"/>
    <w:rsid w:val="00E24321"/>
    <w:rsid w:val="00E2669E"/>
    <w:rsid w:val="00E27172"/>
    <w:rsid w:val="00E30B4C"/>
    <w:rsid w:val="00E31909"/>
    <w:rsid w:val="00E31F06"/>
    <w:rsid w:val="00E32892"/>
    <w:rsid w:val="00E440D8"/>
    <w:rsid w:val="00E44739"/>
    <w:rsid w:val="00E4610D"/>
    <w:rsid w:val="00E46E69"/>
    <w:rsid w:val="00E5074E"/>
    <w:rsid w:val="00E51670"/>
    <w:rsid w:val="00E52910"/>
    <w:rsid w:val="00E542A3"/>
    <w:rsid w:val="00E54C94"/>
    <w:rsid w:val="00E57BBD"/>
    <w:rsid w:val="00E60648"/>
    <w:rsid w:val="00E70403"/>
    <w:rsid w:val="00E7173E"/>
    <w:rsid w:val="00E803AD"/>
    <w:rsid w:val="00E80C59"/>
    <w:rsid w:val="00E82C41"/>
    <w:rsid w:val="00E8328A"/>
    <w:rsid w:val="00E84790"/>
    <w:rsid w:val="00E8571A"/>
    <w:rsid w:val="00E878FA"/>
    <w:rsid w:val="00E90FB7"/>
    <w:rsid w:val="00E915D5"/>
    <w:rsid w:val="00E95842"/>
    <w:rsid w:val="00EA1C3A"/>
    <w:rsid w:val="00EA2758"/>
    <w:rsid w:val="00EA476A"/>
    <w:rsid w:val="00EA585B"/>
    <w:rsid w:val="00EB04C5"/>
    <w:rsid w:val="00EB13ED"/>
    <w:rsid w:val="00EB395D"/>
    <w:rsid w:val="00EB6474"/>
    <w:rsid w:val="00EB75DF"/>
    <w:rsid w:val="00EC29BB"/>
    <w:rsid w:val="00EC29E7"/>
    <w:rsid w:val="00EC2EC5"/>
    <w:rsid w:val="00EC37AD"/>
    <w:rsid w:val="00EC3A81"/>
    <w:rsid w:val="00EC4664"/>
    <w:rsid w:val="00EC61C9"/>
    <w:rsid w:val="00ED0A27"/>
    <w:rsid w:val="00ED4288"/>
    <w:rsid w:val="00ED6AA4"/>
    <w:rsid w:val="00EF0EAA"/>
    <w:rsid w:val="00EF18ED"/>
    <w:rsid w:val="00F00BF9"/>
    <w:rsid w:val="00F03451"/>
    <w:rsid w:val="00F05747"/>
    <w:rsid w:val="00F05C29"/>
    <w:rsid w:val="00F0628F"/>
    <w:rsid w:val="00F12EEF"/>
    <w:rsid w:val="00F14111"/>
    <w:rsid w:val="00F14AA2"/>
    <w:rsid w:val="00F14D68"/>
    <w:rsid w:val="00F16FAA"/>
    <w:rsid w:val="00F204EA"/>
    <w:rsid w:val="00F20D9B"/>
    <w:rsid w:val="00F21BC2"/>
    <w:rsid w:val="00F2206F"/>
    <w:rsid w:val="00F242F1"/>
    <w:rsid w:val="00F2472A"/>
    <w:rsid w:val="00F2476F"/>
    <w:rsid w:val="00F25A42"/>
    <w:rsid w:val="00F26FB8"/>
    <w:rsid w:val="00F27037"/>
    <w:rsid w:val="00F31193"/>
    <w:rsid w:val="00F31C49"/>
    <w:rsid w:val="00F3261B"/>
    <w:rsid w:val="00F33BE5"/>
    <w:rsid w:val="00F342FA"/>
    <w:rsid w:val="00F34A20"/>
    <w:rsid w:val="00F42308"/>
    <w:rsid w:val="00F43481"/>
    <w:rsid w:val="00F45AD4"/>
    <w:rsid w:val="00F46C53"/>
    <w:rsid w:val="00F505DC"/>
    <w:rsid w:val="00F50C30"/>
    <w:rsid w:val="00F51D32"/>
    <w:rsid w:val="00F52362"/>
    <w:rsid w:val="00F57B84"/>
    <w:rsid w:val="00F60077"/>
    <w:rsid w:val="00F6254F"/>
    <w:rsid w:val="00F635A1"/>
    <w:rsid w:val="00F65C4C"/>
    <w:rsid w:val="00F6700F"/>
    <w:rsid w:val="00F741CB"/>
    <w:rsid w:val="00F74ABD"/>
    <w:rsid w:val="00F7676D"/>
    <w:rsid w:val="00F76D04"/>
    <w:rsid w:val="00F8161E"/>
    <w:rsid w:val="00F820E3"/>
    <w:rsid w:val="00F82138"/>
    <w:rsid w:val="00F834C6"/>
    <w:rsid w:val="00F84A3C"/>
    <w:rsid w:val="00F852F6"/>
    <w:rsid w:val="00F8589C"/>
    <w:rsid w:val="00F90EFD"/>
    <w:rsid w:val="00F948B4"/>
    <w:rsid w:val="00F97D48"/>
    <w:rsid w:val="00FA2CF2"/>
    <w:rsid w:val="00FA40E9"/>
    <w:rsid w:val="00FA4158"/>
    <w:rsid w:val="00FB0BFF"/>
    <w:rsid w:val="00FB39DE"/>
    <w:rsid w:val="00FB710B"/>
    <w:rsid w:val="00FB7FDA"/>
    <w:rsid w:val="00FC0FD4"/>
    <w:rsid w:val="00FC2E0B"/>
    <w:rsid w:val="00FD404D"/>
    <w:rsid w:val="00FD489E"/>
    <w:rsid w:val="00FD7D2F"/>
    <w:rsid w:val="00FE011C"/>
    <w:rsid w:val="00FE09FA"/>
    <w:rsid w:val="00FE4D31"/>
    <w:rsid w:val="00FE72BA"/>
    <w:rsid w:val="00FF13A8"/>
    <w:rsid w:val="00FF3D26"/>
    <w:rsid w:val="00FF6544"/>
    <w:rsid w:val="00FF654D"/>
    <w:rsid w:val="00FF6D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23D2F2"/>
  <w15:chartTrackingRefBased/>
  <w15:docId w15:val="{EEF4B817-D2F3-4150-B979-D11A2B78F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473D"/>
    <w:rPr>
      <w:rFonts w:ascii="Arial" w:eastAsia="Times New Roman" w:hAnsi="Arial"/>
      <w:szCs w:val="24"/>
      <w:lang w:eastAsia="en-US"/>
    </w:rPr>
  </w:style>
  <w:style w:type="paragraph" w:styleId="Heading1">
    <w:name w:val="heading 1"/>
    <w:basedOn w:val="Normal"/>
    <w:next w:val="Normal"/>
    <w:link w:val="Heading1Char"/>
    <w:uiPriority w:val="9"/>
    <w:qFormat/>
    <w:rsid w:val="007E6175"/>
    <w:pPr>
      <w:keepNext/>
      <w:pageBreakBefore/>
      <w:shd w:val="clear" w:color="auto" w:fill="8B116A"/>
      <w:spacing w:before="240" w:after="60"/>
      <w:outlineLvl w:val="0"/>
    </w:pPr>
    <w:rPr>
      <w:b/>
      <w:bCs/>
      <w:color w:val="FFFFFF"/>
      <w:kern w:val="32"/>
      <w:sz w:val="36"/>
      <w:szCs w:val="32"/>
      <w:lang w:val="x-none"/>
    </w:rPr>
  </w:style>
  <w:style w:type="paragraph" w:styleId="Heading2">
    <w:name w:val="heading 2"/>
    <w:basedOn w:val="Normal"/>
    <w:next w:val="Normal"/>
    <w:link w:val="Heading2Char"/>
    <w:uiPriority w:val="9"/>
    <w:qFormat/>
    <w:rsid w:val="00CB597E"/>
    <w:pPr>
      <w:pageBreakBefore/>
      <w:shd w:val="clear" w:color="auto" w:fill="595959"/>
      <w:spacing w:before="60" w:after="60"/>
      <w:outlineLvl w:val="1"/>
    </w:pPr>
    <w:rPr>
      <w:b/>
      <w:color w:val="B1B94B"/>
      <w:sz w:val="36"/>
      <w:szCs w:val="44"/>
      <w:lang w:val="x-none"/>
    </w:rPr>
  </w:style>
  <w:style w:type="paragraph" w:styleId="Heading3">
    <w:name w:val="heading 3"/>
    <w:basedOn w:val="Normal"/>
    <w:next w:val="Normal"/>
    <w:link w:val="Heading3Char"/>
    <w:uiPriority w:val="9"/>
    <w:qFormat/>
    <w:rsid w:val="0008473D"/>
    <w:pPr>
      <w:keepNext/>
      <w:spacing w:before="240" w:after="60"/>
      <w:outlineLvl w:val="2"/>
    </w:pPr>
    <w:rPr>
      <w:b/>
      <w:bCs/>
      <w:sz w:val="26"/>
      <w:szCs w:val="26"/>
      <w:lang w:val="x-none"/>
    </w:rPr>
  </w:style>
  <w:style w:type="paragraph" w:styleId="Heading4">
    <w:name w:val="heading 4"/>
    <w:basedOn w:val="Normal"/>
    <w:next w:val="Normal"/>
    <w:link w:val="Heading4Char"/>
    <w:qFormat/>
    <w:rsid w:val="00D1496C"/>
    <w:pPr>
      <w:keepNext/>
      <w:outlineLvl w:val="3"/>
    </w:pPr>
    <w:rPr>
      <w:b/>
      <w:bCs/>
      <w:sz w:val="24"/>
      <w:szCs w:val="20"/>
      <w:lang w:val="x-none" w:eastAsia="x-none"/>
    </w:rPr>
  </w:style>
  <w:style w:type="paragraph" w:styleId="Heading5">
    <w:name w:val="heading 5"/>
    <w:basedOn w:val="Normal"/>
    <w:next w:val="Normal"/>
    <w:link w:val="Heading5Char"/>
    <w:uiPriority w:val="9"/>
    <w:qFormat/>
    <w:rsid w:val="00F21BC2"/>
    <w:pPr>
      <w:outlineLvl w:val="4"/>
    </w:pPr>
    <w:rPr>
      <w:b/>
      <w:u w:val="single"/>
      <w:lang w:val="x-none"/>
    </w:rPr>
  </w:style>
  <w:style w:type="paragraph" w:styleId="Heading6">
    <w:name w:val="heading 6"/>
    <w:basedOn w:val="Normal"/>
    <w:next w:val="Normal"/>
    <w:link w:val="Heading6Char"/>
    <w:uiPriority w:val="9"/>
    <w:qFormat/>
    <w:rsid w:val="006E541A"/>
    <w:pPr>
      <w:spacing w:before="240" w:after="60"/>
      <w:outlineLvl w:val="5"/>
    </w:pPr>
    <w:rPr>
      <w:rFonts w:ascii="Calibri" w:hAnsi="Calibri"/>
      <w:b/>
      <w:bCs/>
      <w:sz w:val="22"/>
      <w:szCs w:val="22"/>
      <w:lang w:eastAsia="x-none"/>
    </w:rPr>
  </w:style>
  <w:style w:type="paragraph" w:styleId="Heading7">
    <w:name w:val="heading 7"/>
    <w:basedOn w:val="Normal"/>
    <w:next w:val="Normal"/>
    <w:link w:val="Heading7Char"/>
    <w:uiPriority w:val="9"/>
    <w:unhideWhenUsed/>
    <w:qFormat/>
    <w:rsid w:val="002508DC"/>
    <w:pPr>
      <w:keepNext/>
      <w:outlineLvl w:val="6"/>
    </w:pPr>
    <w:rPr>
      <w:b/>
      <w:color w:val="1F497D"/>
      <w:lang w:val="x-none"/>
    </w:rPr>
  </w:style>
  <w:style w:type="paragraph" w:styleId="Heading8">
    <w:name w:val="heading 8"/>
    <w:basedOn w:val="Normal"/>
    <w:next w:val="Normal"/>
    <w:link w:val="Heading8Char"/>
    <w:uiPriority w:val="9"/>
    <w:unhideWhenUsed/>
    <w:qFormat/>
    <w:rsid w:val="002508DC"/>
    <w:pPr>
      <w:keepNext/>
      <w:outlineLvl w:val="7"/>
    </w:pPr>
    <w:rPr>
      <w:b/>
      <w:color w:val="1F497D"/>
      <w:u w:val="single"/>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sid w:val="00D1496C"/>
    <w:rPr>
      <w:rFonts w:ascii="Arial" w:eastAsia="Times New Roman" w:hAnsi="Arial"/>
      <w:b/>
      <w:bCs/>
      <w:sz w:val="24"/>
      <w:lang w:eastAsia="x-none"/>
    </w:rPr>
  </w:style>
  <w:style w:type="table" w:styleId="TableGrid">
    <w:name w:val="Table Grid"/>
    <w:basedOn w:val="TableNormal"/>
    <w:uiPriority w:val="59"/>
    <w:rsid w:val="00DC197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6Char">
    <w:name w:val="Heading 6 Char"/>
    <w:link w:val="Heading6"/>
    <w:uiPriority w:val="9"/>
    <w:semiHidden/>
    <w:rsid w:val="006E541A"/>
    <w:rPr>
      <w:rFonts w:ascii="Calibri" w:eastAsia="Times New Roman" w:hAnsi="Calibri" w:cs="Times New Roman"/>
      <w:b/>
      <w:bCs/>
      <w:sz w:val="22"/>
      <w:szCs w:val="22"/>
      <w:lang w:val="en-GB"/>
    </w:rPr>
  </w:style>
  <w:style w:type="character" w:customStyle="1" w:styleId="Heading1Char">
    <w:name w:val="Heading 1 Char"/>
    <w:link w:val="Heading1"/>
    <w:uiPriority w:val="9"/>
    <w:rsid w:val="007E6175"/>
    <w:rPr>
      <w:rFonts w:ascii="Arial" w:eastAsia="Times New Roman" w:hAnsi="Arial"/>
      <w:b/>
      <w:bCs/>
      <w:color w:val="FFFFFF"/>
      <w:kern w:val="32"/>
      <w:sz w:val="36"/>
      <w:szCs w:val="32"/>
      <w:shd w:val="clear" w:color="auto" w:fill="8B116A"/>
      <w:lang w:eastAsia="en-US"/>
    </w:rPr>
  </w:style>
  <w:style w:type="paragraph" w:styleId="TOCHeading">
    <w:name w:val="TOC Heading"/>
    <w:basedOn w:val="H1alternative"/>
    <w:next w:val="Normal"/>
    <w:uiPriority w:val="39"/>
    <w:qFormat/>
    <w:rsid w:val="00C93E44"/>
  </w:style>
  <w:style w:type="paragraph" w:styleId="TOC2">
    <w:name w:val="toc 2"/>
    <w:basedOn w:val="Normal"/>
    <w:next w:val="Normal"/>
    <w:autoRedefine/>
    <w:uiPriority w:val="39"/>
    <w:unhideWhenUsed/>
    <w:qFormat/>
    <w:rsid w:val="00235891"/>
    <w:pPr>
      <w:spacing w:after="100" w:line="276" w:lineRule="auto"/>
      <w:ind w:left="220"/>
    </w:pPr>
    <w:rPr>
      <w:rFonts w:ascii="Calibri" w:hAnsi="Calibri"/>
      <w:sz w:val="22"/>
      <w:szCs w:val="22"/>
      <w:lang w:val="en-US"/>
    </w:rPr>
  </w:style>
  <w:style w:type="paragraph" w:styleId="TOC1">
    <w:name w:val="toc 1"/>
    <w:basedOn w:val="Normal"/>
    <w:next w:val="Normal"/>
    <w:autoRedefine/>
    <w:uiPriority w:val="39"/>
    <w:unhideWhenUsed/>
    <w:qFormat/>
    <w:rsid w:val="00C2206B"/>
    <w:pPr>
      <w:tabs>
        <w:tab w:val="right" w:leader="dot" w:pos="9350"/>
      </w:tabs>
      <w:spacing w:after="100" w:line="276" w:lineRule="auto"/>
    </w:pPr>
    <w:rPr>
      <w:b/>
      <w:noProof/>
      <w:sz w:val="22"/>
      <w:szCs w:val="22"/>
      <w:lang w:val="en-US"/>
    </w:rPr>
  </w:style>
  <w:style w:type="paragraph" w:styleId="TOC3">
    <w:name w:val="toc 3"/>
    <w:basedOn w:val="Normal"/>
    <w:next w:val="Normal"/>
    <w:autoRedefine/>
    <w:uiPriority w:val="39"/>
    <w:semiHidden/>
    <w:unhideWhenUsed/>
    <w:qFormat/>
    <w:rsid w:val="00235891"/>
    <w:pPr>
      <w:spacing w:after="100" w:line="276" w:lineRule="auto"/>
      <w:ind w:left="440"/>
    </w:pPr>
    <w:rPr>
      <w:rFonts w:ascii="Calibri" w:hAnsi="Calibri"/>
      <w:sz w:val="22"/>
      <w:szCs w:val="22"/>
      <w:lang w:val="en-US"/>
    </w:rPr>
  </w:style>
  <w:style w:type="paragraph" w:styleId="BalloonText">
    <w:name w:val="Balloon Text"/>
    <w:basedOn w:val="Normal"/>
    <w:link w:val="BalloonTextChar"/>
    <w:uiPriority w:val="99"/>
    <w:semiHidden/>
    <w:unhideWhenUsed/>
    <w:rsid w:val="00235891"/>
    <w:rPr>
      <w:rFonts w:ascii="Tahoma" w:hAnsi="Tahoma"/>
      <w:sz w:val="16"/>
      <w:szCs w:val="16"/>
      <w:lang w:val="x-none"/>
    </w:rPr>
  </w:style>
  <w:style w:type="character" w:customStyle="1" w:styleId="BalloonTextChar">
    <w:name w:val="Balloon Text Char"/>
    <w:link w:val="BalloonText"/>
    <w:uiPriority w:val="99"/>
    <w:semiHidden/>
    <w:rsid w:val="00235891"/>
    <w:rPr>
      <w:rFonts w:ascii="Tahoma" w:eastAsia="Times New Roman" w:hAnsi="Tahoma" w:cs="Tahoma"/>
      <w:sz w:val="16"/>
      <w:szCs w:val="16"/>
      <w:lang w:eastAsia="en-US"/>
    </w:rPr>
  </w:style>
  <w:style w:type="paragraph" w:customStyle="1" w:styleId="Style1">
    <w:name w:val="Style1"/>
    <w:basedOn w:val="Normal"/>
    <w:link w:val="Style1Char"/>
    <w:rsid w:val="00235891"/>
    <w:pPr>
      <w:jc w:val="center"/>
    </w:pPr>
    <w:rPr>
      <w:rFonts w:ascii="Verdana" w:hAnsi="Verdana"/>
      <w:b/>
      <w:sz w:val="96"/>
      <w:szCs w:val="96"/>
      <w:lang w:val="x-none"/>
    </w:rPr>
  </w:style>
  <w:style w:type="character" w:customStyle="1" w:styleId="Heading2Char">
    <w:name w:val="Heading 2 Char"/>
    <w:link w:val="Heading2"/>
    <w:uiPriority w:val="9"/>
    <w:rsid w:val="00CB597E"/>
    <w:rPr>
      <w:rFonts w:ascii="Arial" w:eastAsia="Times New Roman" w:hAnsi="Arial"/>
      <w:b/>
      <w:color w:val="B1B94B"/>
      <w:sz w:val="36"/>
      <w:szCs w:val="44"/>
      <w:shd w:val="clear" w:color="auto" w:fill="595959"/>
      <w:lang w:val="x-none" w:eastAsia="en-US"/>
    </w:rPr>
  </w:style>
  <w:style w:type="character" w:customStyle="1" w:styleId="Style1Char">
    <w:name w:val="Style1 Char"/>
    <w:link w:val="Style1"/>
    <w:rsid w:val="00235891"/>
    <w:rPr>
      <w:rFonts w:ascii="Verdana" w:eastAsia="Times New Roman" w:hAnsi="Verdana"/>
      <w:b/>
      <w:sz w:val="96"/>
      <w:szCs w:val="96"/>
      <w:lang w:eastAsia="en-US"/>
    </w:rPr>
  </w:style>
  <w:style w:type="character" w:styleId="Hyperlink">
    <w:name w:val="Hyperlink"/>
    <w:uiPriority w:val="99"/>
    <w:unhideWhenUsed/>
    <w:rsid w:val="00235891"/>
    <w:rPr>
      <w:color w:val="0000FF"/>
      <w:u w:val="single"/>
    </w:rPr>
  </w:style>
  <w:style w:type="paragraph" w:customStyle="1" w:styleId="TableHeading">
    <w:name w:val="Table Heading"/>
    <w:basedOn w:val="Normal"/>
    <w:rsid w:val="00133742"/>
    <w:pPr>
      <w:keepNext/>
      <w:keepLines/>
      <w:suppressLineNumbers/>
      <w:suppressAutoHyphens/>
      <w:autoSpaceDE w:val="0"/>
      <w:autoSpaceDN w:val="0"/>
      <w:spacing w:before="40" w:after="40"/>
      <w:jc w:val="center"/>
    </w:pPr>
    <w:rPr>
      <w:rFonts w:ascii="Arial Narrow" w:hAnsi="Arial Narrow"/>
      <w:b/>
      <w:bCs/>
      <w:kern w:val="20"/>
      <w:sz w:val="19"/>
      <w:szCs w:val="19"/>
      <w:lang w:val="en-US" w:eastAsia="en-GB"/>
    </w:rPr>
  </w:style>
  <w:style w:type="character" w:customStyle="1" w:styleId="CharChar5">
    <w:name w:val="Char Char5"/>
    <w:rsid w:val="00D864FD"/>
    <w:rPr>
      <w:rFonts w:ascii="Cambria" w:eastAsia="Times New Roman" w:hAnsi="Cambria" w:cs="Times New Roman"/>
      <w:b/>
      <w:bCs/>
      <w:i/>
      <w:iCs/>
      <w:sz w:val="28"/>
      <w:szCs w:val="28"/>
      <w:lang w:eastAsia="en-US"/>
    </w:rPr>
  </w:style>
  <w:style w:type="paragraph" w:styleId="Header">
    <w:name w:val="header"/>
    <w:basedOn w:val="Normal"/>
    <w:link w:val="HeaderChar"/>
    <w:uiPriority w:val="99"/>
    <w:unhideWhenUsed/>
    <w:rsid w:val="00E70403"/>
    <w:pPr>
      <w:tabs>
        <w:tab w:val="center" w:pos="4680"/>
        <w:tab w:val="right" w:pos="9360"/>
      </w:tabs>
    </w:pPr>
    <w:rPr>
      <w:rFonts w:ascii="Verdana" w:hAnsi="Verdana"/>
      <w:lang w:eastAsia="x-none"/>
    </w:rPr>
  </w:style>
  <w:style w:type="character" w:customStyle="1" w:styleId="HeaderChar">
    <w:name w:val="Header Char"/>
    <w:link w:val="Header"/>
    <w:uiPriority w:val="99"/>
    <w:rsid w:val="00E70403"/>
    <w:rPr>
      <w:rFonts w:ascii="Verdana" w:eastAsia="Times New Roman" w:hAnsi="Verdana"/>
      <w:szCs w:val="24"/>
      <w:lang w:val="en-GB"/>
    </w:rPr>
  </w:style>
  <w:style w:type="paragraph" w:styleId="Footer">
    <w:name w:val="footer"/>
    <w:basedOn w:val="Normal"/>
    <w:link w:val="FooterChar"/>
    <w:uiPriority w:val="99"/>
    <w:unhideWhenUsed/>
    <w:rsid w:val="00E70403"/>
    <w:pPr>
      <w:tabs>
        <w:tab w:val="center" w:pos="4680"/>
        <w:tab w:val="right" w:pos="9360"/>
      </w:tabs>
    </w:pPr>
    <w:rPr>
      <w:rFonts w:ascii="Verdana" w:hAnsi="Verdana"/>
      <w:lang w:eastAsia="x-none"/>
    </w:rPr>
  </w:style>
  <w:style w:type="character" w:customStyle="1" w:styleId="FooterChar">
    <w:name w:val="Footer Char"/>
    <w:link w:val="Footer"/>
    <w:uiPriority w:val="99"/>
    <w:rsid w:val="00E70403"/>
    <w:rPr>
      <w:rFonts w:ascii="Verdana" w:eastAsia="Times New Roman" w:hAnsi="Verdana"/>
      <w:szCs w:val="24"/>
      <w:lang w:val="en-GB"/>
    </w:rPr>
  </w:style>
  <w:style w:type="paragraph" w:customStyle="1" w:styleId="BW-devID">
    <w:name w:val="BW-devID"/>
    <w:basedOn w:val="Normal"/>
    <w:qFormat/>
    <w:rsid w:val="0008473D"/>
    <w:rPr>
      <w:sz w:val="16"/>
      <w:szCs w:val="16"/>
    </w:rPr>
  </w:style>
  <w:style w:type="paragraph" w:customStyle="1" w:styleId="MediumGrid2-Accent11">
    <w:name w:val="Medium Grid 2 - Accent 11"/>
    <w:uiPriority w:val="1"/>
    <w:rsid w:val="0008473D"/>
    <w:rPr>
      <w:rFonts w:ascii="Arial" w:eastAsia="Times New Roman" w:hAnsi="Arial"/>
      <w:szCs w:val="24"/>
      <w:lang w:eastAsia="en-US"/>
    </w:rPr>
  </w:style>
  <w:style w:type="character" w:customStyle="1" w:styleId="Heading3Char">
    <w:name w:val="Heading 3 Char"/>
    <w:link w:val="Heading3"/>
    <w:uiPriority w:val="9"/>
    <w:semiHidden/>
    <w:rsid w:val="0008473D"/>
    <w:rPr>
      <w:rFonts w:ascii="Arial" w:eastAsia="Times New Roman" w:hAnsi="Arial" w:cs="Times New Roman"/>
      <w:b/>
      <w:bCs/>
      <w:sz w:val="26"/>
      <w:szCs w:val="26"/>
      <w:lang w:eastAsia="en-US"/>
    </w:rPr>
  </w:style>
  <w:style w:type="paragraph" w:customStyle="1" w:styleId="LightGrid-Accent31">
    <w:name w:val="Light Grid - Accent 31"/>
    <w:basedOn w:val="Normal"/>
    <w:uiPriority w:val="34"/>
    <w:qFormat/>
    <w:rsid w:val="00F21BC2"/>
    <w:pPr>
      <w:ind w:left="720"/>
    </w:pPr>
  </w:style>
  <w:style w:type="paragraph" w:customStyle="1" w:styleId="BW-dev">
    <w:name w:val="BW-dev"/>
    <w:basedOn w:val="Normal"/>
    <w:link w:val="BW-devChar"/>
    <w:qFormat/>
    <w:rsid w:val="002F389B"/>
    <w:rPr>
      <w:color w:val="595959"/>
      <w:sz w:val="16"/>
      <w:szCs w:val="16"/>
      <w:lang w:val="x-none"/>
    </w:rPr>
  </w:style>
  <w:style w:type="character" w:customStyle="1" w:styleId="Heading5Char">
    <w:name w:val="Heading 5 Char"/>
    <w:link w:val="Heading5"/>
    <w:uiPriority w:val="9"/>
    <w:rsid w:val="00F21BC2"/>
    <w:rPr>
      <w:rFonts w:ascii="Arial" w:eastAsia="Times New Roman" w:hAnsi="Arial"/>
      <w:b/>
      <w:szCs w:val="24"/>
      <w:u w:val="single"/>
      <w:lang w:eastAsia="en-US"/>
    </w:rPr>
  </w:style>
  <w:style w:type="character" w:customStyle="1" w:styleId="BW-devChar">
    <w:name w:val="BW-dev Char"/>
    <w:link w:val="BW-dev"/>
    <w:rsid w:val="002F389B"/>
    <w:rPr>
      <w:rFonts w:ascii="Arial" w:eastAsia="Times New Roman" w:hAnsi="Arial"/>
      <w:color w:val="595959"/>
      <w:sz w:val="16"/>
      <w:szCs w:val="16"/>
      <w:lang w:eastAsia="en-US"/>
    </w:rPr>
  </w:style>
  <w:style w:type="paragraph" w:customStyle="1" w:styleId="BW-footer">
    <w:name w:val="BW-footer"/>
    <w:basedOn w:val="Footer"/>
    <w:link w:val="BW-footerChar"/>
    <w:qFormat/>
    <w:rsid w:val="00F21BC2"/>
    <w:rPr>
      <w:i/>
    </w:rPr>
  </w:style>
  <w:style w:type="paragraph" w:customStyle="1" w:styleId="BW-answer">
    <w:name w:val="BW-answer"/>
    <w:basedOn w:val="Normal"/>
    <w:link w:val="BW-answerChar"/>
    <w:qFormat/>
    <w:rsid w:val="003975FE"/>
    <w:rPr>
      <w:b/>
      <w:color w:val="B1B94B"/>
      <w:lang w:val="x-none"/>
    </w:rPr>
  </w:style>
  <w:style w:type="character" w:customStyle="1" w:styleId="BW-footerChar">
    <w:name w:val="BW-footer Char"/>
    <w:link w:val="BW-footer"/>
    <w:rsid w:val="00F21BC2"/>
    <w:rPr>
      <w:rFonts w:ascii="Arial" w:eastAsia="Times New Roman" w:hAnsi="Arial"/>
      <w:i/>
      <w:szCs w:val="24"/>
      <w:lang w:val="en-GB" w:eastAsia="x-none"/>
    </w:rPr>
  </w:style>
  <w:style w:type="paragraph" w:customStyle="1" w:styleId="BW-screentype">
    <w:name w:val="BW-screentype"/>
    <w:basedOn w:val="Normal"/>
    <w:link w:val="BW-screentypeChar"/>
    <w:qFormat/>
    <w:rsid w:val="000E74BF"/>
    <w:pPr>
      <w:shd w:val="clear" w:color="auto" w:fill="D6E3BC"/>
      <w:spacing w:before="60" w:after="60"/>
    </w:pPr>
    <w:rPr>
      <w:sz w:val="22"/>
      <w:lang w:val="x-none"/>
    </w:rPr>
  </w:style>
  <w:style w:type="character" w:customStyle="1" w:styleId="BW-answerChar">
    <w:name w:val="BW-answer Char"/>
    <w:link w:val="BW-answer"/>
    <w:rsid w:val="003975FE"/>
    <w:rPr>
      <w:rFonts w:ascii="Arial" w:eastAsia="Times New Roman" w:hAnsi="Arial"/>
      <w:b/>
      <w:color w:val="B1B94B"/>
      <w:szCs w:val="24"/>
      <w:lang w:eastAsia="en-US"/>
    </w:rPr>
  </w:style>
  <w:style w:type="paragraph" w:customStyle="1" w:styleId="BW-section-head">
    <w:name w:val="BW-section-head"/>
    <w:next w:val="Normal"/>
    <w:link w:val="BW-section-headChar"/>
    <w:qFormat/>
    <w:rsid w:val="0037235A"/>
    <w:pPr>
      <w:keepNext/>
      <w:spacing w:before="240"/>
    </w:pPr>
    <w:rPr>
      <w:rFonts w:ascii="Arial" w:eastAsia="Times New Roman" w:hAnsi="Arial"/>
      <w:b/>
      <w:color w:val="595959"/>
      <w:szCs w:val="24"/>
      <w:u w:val="single"/>
      <w:lang w:eastAsia="en-US"/>
    </w:rPr>
  </w:style>
  <w:style w:type="character" w:customStyle="1" w:styleId="BW-screentypeChar">
    <w:name w:val="BW-screentype Char"/>
    <w:link w:val="BW-screentype"/>
    <w:rsid w:val="000E74BF"/>
    <w:rPr>
      <w:rFonts w:ascii="Arial" w:eastAsia="Times New Roman" w:hAnsi="Arial"/>
      <w:sz w:val="22"/>
      <w:szCs w:val="24"/>
      <w:shd w:val="clear" w:color="auto" w:fill="D6E3BC"/>
      <w:lang w:eastAsia="en-US"/>
    </w:rPr>
  </w:style>
  <w:style w:type="paragraph" w:customStyle="1" w:styleId="FrontCoverClientLogo">
    <w:name w:val="FrontCoverClientLogo"/>
    <w:basedOn w:val="MediumGrid2-Accent11"/>
    <w:rsid w:val="00D1496C"/>
    <w:pPr>
      <w:ind w:left="-851"/>
    </w:pPr>
    <w:rPr>
      <w:rFonts w:ascii="Verdana" w:hAnsi="Verdana"/>
      <w:color w:val="36424A"/>
      <w:sz w:val="18"/>
    </w:rPr>
  </w:style>
  <w:style w:type="character" w:customStyle="1" w:styleId="BW-section-headChar">
    <w:name w:val="BW-section-head Char"/>
    <w:link w:val="BW-section-head"/>
    <w:rsid w:val="0037235A"/>
    <w:rPr>
      <w:rFonts w:ascii="Arial" w:eastAsia="Times New Roman" w:hAnsi="Arial"/>
      <w:b/>
      <w:color w:val="595959"/>
      <w:szCs w:val="24"/>
      <w:u w:val="single"/>
      <w:lang w:eastAsia="en-US"/>
    </w:rPr>
  </w:style>
  <w:style w:type="paragraph" w:customStyle="1" w:styleId="FrontCoverdetail">
    <w:name w:val="FrontCover_detail"/>
    <w:basedOn w:val="Normal"/>
    <w:qFormat/>
    <w:rsid w:val="00D1496C"/>
    <w:pPr>
      <w:spacing w:before="120" w:after="120" w:line="264" w:lineRule="auto"/>
    </w:pPr>
    <w:rPr>
      <w:color w:val="FFFFFF"/>
      <w:sz w:val="24"/>
      <w:lang w:val="x-none"/>
    </w:rPr>
  </w:style>
  <w:style w:type="paragraph" w:customStyle="1" w:styleId="FrontCovertitle">
    <w:name w:val="FrontCover_title"/>
    <w:basedOn w:val="Normal"/>
    <w:qFormat/>
    <w:rsid w:val="00D1496C"/>
    <w:pPr>
      <w:spacing w:before="200" w:after="240" w:line="264" w:lineRule="auto"/>
    </w:pPr>
    <w:rPr>
      <w:b/>
      <w:color w:val="FFFFFF"/>
      <w:sz w:val="48"/>
    </w:rPr>
  </w:style>
  <w:style w:type="paragraph" w:customStyle="1" w:styleId="TableParagraphs">
    <w:name w:val="TableParagraphs"/>
    <w:basedOn w:val="Normal"/>
    <w:qFormat/>
    <w:rsid w:val="007E6175"/>
    <w:pPr>
      <w:spacing w:before="60" w:line="264" w:lineRule="auto"/>
    </w:pPr>
    <w:rPr>
      <w:color w:val="36424A"/>
      <w:sz w:val="22"/>
    </w:rPr>
  </w:style>
  <w:style w:type="paragraph" w:customStyle="1" w:styleId="TableHeader">
    <w:name w:val="TableHeader"/>
    <w:basedOn w:val="TableParagraphs"/>
    <w:qFormat/>
    <w:rsid w:val="007E6175"/>
    <w:pPr>
      <w:keepNext/>
    </w:pPr>
    <w:rPr>
      <w:b/>
      <w:color w:val="40535D"/>
      <w:szCs w:val="20"/>
    </w:rPr>
  </w:style>
  <w:style w:type="paragraph" w:customStyle="1" w:styleId="H1alternative">
    <w:name w:val="H1 alternative"/>
    <w:basedOn w:val="Heading1"/>
    <w:link w:val="H1alternativeChar"/>
    <w:qFormat/>
    <w:rsid w:val="00DF0B1F"/>
    <w:pPr>
      <w:pageBreakBefore w:val="0"/>
      <w:shd w:val="clear" w:color="auto" w:fill="auto"/>
    </w:pPr>
    <w:rPr>
      <w:color w:val="404040"/>
      <w:sz w:val="28"/>
    </w:rPr>
  </w:style>
  <w:style w:type="character" w:styleId="CommentReference">
    <w:name w:val="annotation reference"/>
    <w:uiPriority w:val="99"/>
    <w:semiHidden/>
    <w:unhideWhenUsed/>
    <w:rsid w:val="00177D6B"/>
    <w:rPr>
      <w:sz w:val="16"/>
      <w:szCs w:val="16"/>
    </w:rPr>
  </w:style>
  <w:style w:type="character" w:customStyle="1" w:styleId="H1alternativeChar">
    <w:name w:val="H1 alternative Char"/>
    <w:link w:val="H1alternative"/>
    <w:rsid w:val="00DF0B1F"/>
    <w:rPr>
      <w:rFonts w:ascii="Arial" w:eastAsia="Times New Roman" w:hAnsi="Arial"/>
      <w:b/>
      <w:bCs/>
      <w:color w:val="404040"/>
      <w:kern w:val="32"/>
      <w:sz w:val="28"/>
      <w:szCs w:val="32"/>
      <w:lang w:eastAsia="en-US"/>
    </w:rPr>
  </w:style>
  <w:style w:type="paragraph" w:styleId="CommentText">
    <w:name w:val="annotation text"/>
    <w:basedOn w:val="Normal"/>
    <w:link w:val="CommentTextChar"/>
    <w:uiPriority w:val="99"/>
    <w:unhideWhenUsed/>
    <w:rsid w:val="00177D6B"/>
    <w:rPr>
      <w:szCs w:val="20"/>
      <w:lang w:val="x-none"/>
    </w:rPr>
  </w:style>
  <w:style w:type="character" w:customStyle="1" w:styleId="CommentTextChar">
    <w:name w:val="Comment Text Char"/>
    <w:link w:val="CommentText"/>
    <w:uiPriority w:val="99"/>
    <w:rsid w:val="00177D6B"/>
    <w:rPr>
      <w:rFonts w:ascii="Arial" w:eastAsia="Times New Roman" w:hAnsi="Arial"/>
      <w:lang w:eastAsia="en-US"/>
    </w:rPr>
  </w:style>
  <w:style w:type="paragraph" w:styleId="CommentSubject">
    <w:name w:val="annotation subject"/>
    <w:basedOn w:val="CommentText"/>
    <w:next w:val="CommentText"/>
    <w:link w:val="CommentSubjectChar"/>
    <w:uiPriority w:val="99"/>
    <w:semiHidden/>
    <w:unhideWhenUsed/>
    <w:rsid w:val="00177D6B"/>
    <w:rPr>
      <w:b/>
      <w:bCs/>
    </w:rPr>
  </w:style>
  <w:style w:type="character" w:customStyle="1" w:styleId="CommentSubjectChar">
    <w:name w:val="Comment Subject Char"/>
    <w:link w:val="CommentSubject"/>
    <w:uiPriority w:val="99"/>
    <w:semiHidden/>
    <w:rsid w:val="00177D6B"/>
    <w:rPr>
      <w:rFonts w:ascii="Arial" w:eastAsia="Times New Roman" w:hAnsi="Arial"/>
      <w:b/>
      <w:bCs/>
      <w:lang w:eastAsia="en-US"/>
    </w:rPr>
  </w:style>
  <w:style w:type="paragraph" w:customStyle="1" w:styleId="Tablepara">
    <w:name w:val="Tablepara"/>
    <w:basedOn w:val="Normal"/>
    <w:qFormat/>
    <w:rsid w:val="0087307E"/>
    <w:pPr>
      <w:spacing w:before="60" w:line="276" w:lineRule="auto"/>
    </w:pPr>
    <w:rPr>
      <w:rFonts w:ascii="Museo Sans Rounded 300" w:eastAsia="Calibri" w:hAnsi="Museo Sans Rounded 300"/>
      <w:b/>
      <w:color w:val="36424A"/>
      <w:sz w:val="22"/>
      <w:szCs w:val="22"/>
    </w:rPr>
  </w:style>
  <w:style w:type="paragraph" w:styleId="NormalWeb">
    <w:name w:val="Normal (Web)"/>
    <w:basedOn w:val="Normal"/>
    <w:uiPriority w:val="99"/>
    <w:unhideWhenUsed/>
    <w:rsid w:val="003A44A3"/>
    <w:pPr>
      <w:spacing w:before="100" w:beforeAutospacing="1" w:after="100" w:afterAutospacing="1"/>
    </w:pPr>
    <w:rPr>
      <w:rFonts w:ascii="Times" w:eastAsia="Calibri" w:hAnsi="Times"/>
      <w:szCs w:val="20"/>
    </w:rPr>
  </w:style>
  <w:style w:type="paragraph" w:styleId="DocumentMap">
    <w:name w:val="Document Map"/>
    <w:basedOn w:val="Normal"/>
    <w:link w:val="DocumentMapChar"/>
    <w:uiPriority w:val="99"/>
    <w:semiHidden/>
    <w:unhideWhenUsed/>
    <w:rsid w:val="00F204EA"/>
    <w:rPr>
      <w:rFonts w:ascii="Lucida Grande" w:hAnsi="Lucida Grande"/>
      <w:sz w:val="24"/>
      <w:lang w:val="x-none" w:eastAsia="x-none"/>
    </w:rPr>
  </w:style>
  <w:style w:type="character" w:customStyle="1" w:styleId="DocumentMapChar">
    <w:name w:val="Document Map Char"/>
    <w:link w:val="DocumentMap"/>
    <w:uiPriority w:val="99"/>
    <w:semiHidden/>
    <w:rsid w:val="00F204EA"/>
    <w:rPr>
      <w:rFonts w:ascii="Lucida Grande" w:eastAsia="Times New Roman" w:hAnsi="Lucida Grande" w:cs="Lucida Grande"/>
      <w:sz w:val="24"/>
      <w:szCs w:val="24"/>
    </w:rPr>
  </w:style>
  <w:style w:type="paragraph" w:customStyle="1" w:styleId="ColorfulList-Accent11">
    <w:name w:val="Colorful List - Accent 11"/>
    <w:basedOn w:val="Normal"/>
    <w:uiPriority w:val="34"/>
    <w:qFormat/>
    <w:rsid w:val="00F16FAA"/>
    <w:pPr>
      <w:spacing w:after="200" w:line="276" w:lineRule="auto"/>
      <w:ind w:left="720"/>
      <w:contextualSpacing/>
    </w:pPr>
    <w:rPr>
      <w:rFonts w:ascii="Calibri" w:eastAsia="Calibri" w:hAnsi="Calibri"/>
      <w:sz w:val="22"/>
      <w:szCs w:val="22"/>
    </w:rPr>
  </w:style>
  <w:style w:type="paragraph" w:styleId="NoSpacing">
    <w:name w:val="No Spacing"/>
    <w:uiPriority w:val="1"/>
    <w:rsid w:val="009C0773"/>
    <w:rPr>
      <w:rFonts w:ascii="Arial" w:eastAsia="Times New Roman" w:hAnsi="Arial"/>
      <w:szCs w:val="24"/>
      <w:lang w:eastAsia="en-US"/>
    </w:rPr>
  </w:style>
  <w:style w:type="paragraph" w:styleId="ListParagraph">
    <w:name w:val="List Paragraph"/>
    <w:basedOn w:val="Normal"/>
    <w:uiPriority w:val="34"/>
    <w:qFormat/>
    <w:rsid w:val="009C0773"/>
    <w:pPr>
      <w:ind w:left="720"/>
    </w:pPr>
  </w:style>
  <w:style w:type="character" w:customStyle="1" w:styleId="lighten">
    <w:name w:val="lighten"/>
    <w:rsid w:val="00B3273E"/>
  </w:style>
  <w:style w:type="character" w:customStyle="1" w:styleId="image-id">
    <w:name w:val="image-id"/>
    <w:rsid w:val="00B3273E"/>
  </w:style>
  <w:style w:type="paragraph" w:styleId="Revision">
    <w:name w:val="Revision"/>
    <w:hidden/>
    <w:uiPriority w:val="99"/>
    <w:semiHidden/>
    <w:rsid w:val="00B15BA5"/>
    <w:rPr>
      <w:rFonts w:ascii="Arial" w:eastAsia="Times New Roman" w:hAnsi="Arial"/>
      <w:szCs w:val="24"/>
      <w:lang w:eastAsia="en-US"/>
    </w:rPr>
  </w:style>
  <w:style w:type="paragraph" w:styleId="BodyText">
    <w:name w:val="Body Text"/>
    <w:basedOn w:val="Normal"/>
    <w:link w:val="BodyTextChar"/>
    <w:uiPriority w:val="99"/>
    <w:unhideWhenUsed/>
    <w:rsid w:val="00BA007C"/>
    <w:rPr>
      <w:color w:val="1F497D"/>
      <w:lang w:val="x-none"/>
    </w:rPr>
  </w:style>
  <w:style w:type="character" w:customStyle="1" w:styleId="BodyTextChar">
    <w:name w:val="Body Text Char"/>
    <w:link w:val="BodyText"/>
    <w:uiPriority w:val="99"/>
    <w:rsid w:val="00BA007C"/>
    <w:rPr>
      <w:rFonts w:ascii="Arial" w:eastAsia="Times New Roman" w:hAnsi="Arial"/>
      <w:color w:val="1F497D"/>
      <w:szCs w:val="24"/>
      <w:lang w:eastAsia="en-US"/>
    </w:rPr>
  </w:style>
  <w:style w:type="character" w:customStyle="1" w:styleId="Heading7Char">
    <w:name w:val="Heading 7 Char"/>
    <w:link w:val="Heading7"/>
    <w:uiPriority w:val="9"/>
    <w:rsid w:val="002508DC"/>
    <w:rPr>
      <w:rFonts w:ascii="Arial" w:eastAsia="Times New Roman" w:hAnsi="Arial"/>
      <w:b/>
      <w:color w:val="1F497D"/>
      <w:szCs w:val="24"/>
      <w:lang w:eastAsia="en-US"/>
    </w:rPr>
  </w:style>
  <w:style w:type="character" w:customStyle="1" w:styleId="Heading8Char">
    <w:name w:val="Heading 8 Char"/>
    <w:link w:val="Heading8"/>
    <w:uiPriority w:val="9"/>
    <w:rsid w:val="002508DC"/>
    <w:rPr>
      <w:rFonts w:ascii="Arial" w:eastAsia="Times New Roman" w:hAnsi="Arial"/>
      <w:b/>
      <w:color w:val="1F497D"/>
      <w:szCs w:val="24"/>
      <w:u w:val="single"/>
      <w:lang w:eastAsia="en-US"/>
    </w:rPr>
  </w:style>
  <w:style w:type="character" w:customStyle="1" w:styleId="cssfieldsetinner1">
    <w:name w:val="cssfieldsetinner1"/>
    <w:rsid w:val="00C911B9"/>
    <w:rPr>
      <w:color w:val="000000"/>
      <w:sz w:val="21"/>
      <w:szCs w:val="21"/>
    </w:rPr>
  </w:style>
  <w:style w:type="character" w:customStyle="1" w:styleId="csslblprevcomments1">
    <w:name w:val="csslbl_prevcomments1"/>
    <w:rsid w:val="007701CD"/>
    <w:rPr>
      <w:sz w:val="18"/>
      <w:szCs w:val="18"/>
    </w:rPr>
  </w:style>
  <w:style w:type="paragraph" w:customStyle="1" w:styleId="Text">
    <w:name w:val="Text"/>
    <w:basedOn w:val="Normal"/>
    <w:link w:val="TextChar"/>
    <w:qFormat/>
    <w:rsid w:val="005B5F38"/>
    <w:pPr>
      <w:spacing w:after="120"/>
    </w:pPr>
    <w:rPr>
      <w:rFonts w:cs="Arial"/>
    </w:rPr>
  </w:style>
  <w:style w:type="paragraph" w:customStyle="1" w:styleId="text-bullets">
    <w:name w:val="text - bullets"/>
    <w:basedOn w:val="Text"/>
    <w:link w:val="text-bulletsChar"/>
    <w:qFormat/>
    <w:rsid w:val="00AD2C91"/>
    <w:pPr>
      <w:numPr>
        <w:numId w:val="33"/>
      </w:numPr>
      <w:ind w:left="714" w:hanging="357"/>
      <w:contextualSpacing/>
    </w:pPr>
  </w:style>
  <w:style w:type="character" w:customStyle="1" w:styleId="TextChar">
    <w:name w:val="Text Char"/>
    <w:link w:val="Text"/>
    <w:rsid w:val="005B5F38"/>
    <w:rPr>
      <w:rFonts w:ascii="Arial" w:eastAsia="Times New Roman" w:hAnsi="Arial" w:cs="Arial"/>
      <w:szCs w:val="24"/>
      <w:lang w:eastAsia="en-US"/>
    </w:rPr>
  </w:style>
  <w:style w:type="character" w:customStyle="1" w:styleId="text-bulletsChar">
    <w:name w:val="text - bullets Char"/>
    <w:link w:val="text-bullets"/>
    <w:rsid w:val="00AD2C91"/>
    <w:rPr>
      <w:rFonts w:ascii="Arial" w:eastAsia="Times New Roman" w:hAnsi="Arial" w:cs="Arial"/>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660405">
      <w:bodyDiv w:val="1"/>
      <w:marLeft w:val="0"/>
      <w:marRight w:val="0"/>
      <w:marTop w:val="0"/>
      <w:marBottom w:val="0"/>
      <w:divBdr>
        <w:top w:val="none" w:sz="0" w:space="0" w:color="auto"/>
        <w:left w:val="none" w:sz="0" w:space="0" w:color="auto"/>
        <w:bottom w:val="none" w:sz="0" w:space="0" w:color="auto"/>
        <w:right w:val="none" w:sz="0" w:space="0" w:color="auto"/>
      </w:divBdr>
    </w:div>
    <w:div w:id="63575039">
      <w:bodyDiv w:val="1"/>
      <w:marLeft w:val="0"/>
      <w:marRight w:val="0"/>
      <w:marTop w:val="0"/>
      <w:marBottom w:val="0"/>
      <w:divBdr>
        <w:top w:val="none" w:sz="0" w:space="0" w:color="auto"/>
        <w:left w:val="none" w:sz="0" w:space="0" w:color="auto"/>
        <w:bottom w:val="none" w:sz="0" w:space="0" w:color="auto"/>
        <w:right w:val="none" w:sz="0" w:space="0" w:color="auto"/>
      </w:divBdr>
      <w:divsChild>
        <w:div w:id="413668366">
          <w:marLeft w:val="432"/>
          <w:marRight w:val="0"/>
          <w:marTop w:val="0"/>
          <w:marBottom w:val="0"/>
          <w:divBdr>
            <w:top w:val="none" w:sz="0" w:space="0" w:color="auto"/>
            <w:left w:val="none" w:sz="0" w:space="0" w:color="auto"/>
            <w:bottom w:val="none" w:sz="0" w:space="0" w:color="auto"/>
            <w:right w:val="none" w:sz="0" w:space="0" w:color="auto"/>
          </w:divBdr>
        </w:div>
        <w:div w:id="953097058">
          <w:marLeft w:val="432"/>
          <w:marRight w:val="0"/>
          <w:marTop w:val="0"/>
          <w:marBottom w:val="0"/>
          <w:divBdr>
            <w:top w:val="none" w:sz="0" w:space="0" w:color="auto"/>
            <w:left w:val="none" w:sz="0" w:space="0" w:color="auto"/>
            <w:bottom w:val="none" w:sz="0" w:space="0" w:color="auto"/>
            <w:right w:val="none" w:sz="0" w:space="0" w:color="auto"/>
          </w:divBdr>
        </w:div>
        <w:div w:id="1577324693">
          <w:marLeft w:val="432"/>
          <w:marRight w:val="0"/>
          <w:marTop w:val="0"/>
          <w:marBottom w:val="0"/>
          <w:divBdr>
            <w:top w:val="none" w:sz="0" w:space="0" w:color="auto"/>
            <w:left w:val="none" w:sz="0" w:space="0" w:color="auto"/>
            <w:bottom w:val="none" w:sz="0" w:space="0" w:color="auto"/>
            <w:right w:val="none" w:sz="0" w:space="0" w:color="auto"/>
          </w:divBdr>
        </w:div>
      </w:divsChild>
    </w:div>
    <w:div w:id="69348022">
      <w:bodyDiv w:val="1"/>
      <w:marLeft w:val="0"/>
      <w:marRight w:val="0"/>
      <w:marTop w:val="0"/>
      <w:marBottom w:val="0"/>
      <w:divBdr>
        <w:top w:val="none" w:sz="0" w:space="0" w:color="auto"/>
        <w:left w:val="none" w:sz="0" w:space="0" w:color="auto"/>
        <w:bottom w:val="none" w:sz="0" w:space="0" w:color="auto"/>
        <w:right w:val="none" w:sz="0" w:space="0" w:color="auto"/>
      </w:divBdr>
    </w:div>
    <w:div w:id="96101824">
      <w:bodyDiv w:val="1"/>
      <w:marLeft w:val="0"/>
      <w:marRight w:val="0"/>
      <w:marTop w:val="0"/>
      <w:marBottom w:val="0"/>
      <w:divBdr>
        <w:top w:val="none" w:sz="0" w:space="0" w:color="auto"/>
        <w:left w:val="none" w:sz="0" w:space="0" w:color="auto"/>
        <w:bottom w:val="none" w:sz="0" w:space="0" w:color="auto"/>
        <w:right w:val="none" w:sz="0" w:space="0" w:color="auto"/>
      </w:divBdr>
    </w:div>
    <w:div w:id="133912778">
      <w:bodyDiv w:val="1"/>
      <w:marLeft w:val="0"/>
      <w:marRight w:val="0"/>
      <w:marTop w:val="0"/>
      <w:marBottom w:val="0"/>
      <w:divBdr>
        <w:top w:val="none" w:sz="0" w:space="0" w:color="auto"/>
        <w:left w:val="none" w:sz="0" w:space="0" w:color="auto"/>
        <w:bottom w:val="none" w:sz="0" w:space="0" w:color="auto"/>
        <w:right w:val="none" w:sz="0" w:space="0" w:color="auto"/>
      </w:divBdr>
      <w:divsChild>
        <w:div w:id="395475643">
          <w:marLeft w:val="288"/>
          <w:marRight w:val="0"/>
          <w:marTop w:val="0"/>
          <w:marBottom w:val="50"/>
          <w:divBdr>
            <w:top w:val="none" w:sz="0" w:space="0" w:color="auto"/>
            <w:left w:val="none" w:sz="0" w:space="0" w:color="auto"/>
            <w:bottom w:val="none" w:sz="0" w:space="0" w:color="auto"/>
            <w:right w:val="none" w:sz="0" w:space="0" w:color="auto"/>
          </w:divBdr>
        </w:div>
        <w:div w:id="998196401">
          <w:marLeft w:val="288"/>
          <w:marRight w:val="0"/>
          <w:marTop w:val="0"/>
          <w:marBottom w:val="50"/>
          <w:divBdr>
            <w:top w:val="none" w:sz="0" w:space="0" w:color="auto"/>
            <w:left w:val="none" w:sz="0" w:space="0" w:color="auto"/>
            <w:bottom w:val="none" w:sz="0" w:space="0" w:color="auto"/>
            <w:right w:val="none" w:sz="0" w:space="0" w:color="auto"/>
          </w:divBdr>
        </w:div>
        <w:div w:id="1409570270">
          <w:marLeft w:val="288"/>
          <w:marRight w:val="0"/>
          <w:marTop w:val="0"/>
          <w:marBottom w:val="50"/>
          <w:divBdr>
            <w:top w:val="none" w:sz="0" w:space="0" w:color="auto"/>
            <w:left w:val="none" w:sz="0" w:space="0" w:color="auto"/>
            <w:bottom w:val="none" w:sz="0" w:space="0" w:color="auto"/>
            <w:right w:val="none" w:sz="0" w:space="0" w:color="auto"/>
          </w:divBdr>
        </w:div>
      </w:divsChild>
    </w:div>
    <w:div w:id="171578275">
      <w:bodyDiv w:val="1"/>
      <w:marLeft w:val="0"/>
      <w:marRight w:val="0"/>
      <w:marTop w:val="0"/>
      <w:marBottom w:val="0"/>
      <w:divBdr>
        <w:top w:val="none" w:sz="0" w:space="0" w:color="auto"/>
        <w:left w:val="none" w:sz="0" w:space="0" w:color="auto"/>
        <w:bottom w:val="none" w:sz="0" w:space="0" w:color="auto"/>
        <w:right w:val="none" w:sz="0" w:space="0" w:color="auto"/>
      </w:divBdr>
    </w:div>
    <w:div w:id="190999298">
      <w:bodyDiv w:val="1"/>
      <w:marLeft w:val="0"/>
      <w:marRight w:val="0"/>
      <w:marTop w:val="0"/>
      <w:marBottom w:val="0"/>
      <w:divBdr>
        <w:top w:val="none" w:sz="0" w:space="0" w:color="auto"/>
        <w:left w:val="none" w:sz="0" w:space="0" w:color="auto"/>
        <w:bottom w:val="none" w:sz="0" w:space="0" w:color="auto"/>
        <w:right w:val="none" w:sz="0" w:space="0" w:color="auto"/>
      </w:divBdr>
    </w:div>
    <w:div w:id="194461943">
      <w:bodyDiv w:val="1"/>
      <w:marLeft w:val="0"/>
      <w:marRight w:val="0"/>
      <w:marTop w:val="0"/>
      <w:marBottom w:val="0"/>
      <w:divBdr>
        <w:top w:val="none" w:sz="0" w:space="0" w:color="auto"/>
        <w:left w:val="none" w:sz="0" w:space="0" w:color="auto"/>
        <w:bottom w:val="none" w:sz="0" w:space="0" w:color="auto"/>
        <w:right w:val="none" w:sz="0" w:space="0" w:color="auto"/>
      </w:divBdr>
    </w:div>
    <w:div w:id="215434794">
      <w:bodyDiv w:val="1"/>
      <w:marLeft w:val="0"/>
      <w:marRight w:val="0"/>
      <w:marTop w:val="0"/>
      <w:marBottom w:val="0"/>
      <w:divBdr>
        <w:top w:val="none" w:sz="0" w:space="0" w:color="auto"/>
        <w:left w:val="none" w:sz="0" w:space="0" w:color="auto"/>
        <w:bottom w:val="none" w:sz="0" w:space="0" w:color="auto"/>
        <w:right w:val="none" w:sz="0" w:space="0" w:color="auto"/>
      </w:divBdr>
    </w:div>
    <w:div w:id="216013407">
      <w:bodyDiv w:val="1"/>
      <w:marLeft w:val="0"/>
      <w:marRight w:val="0"/>
      <w:marTop w:val="0"/>
      <w:marBottom w:val="0"/>
      <w:divBdr>
        <w:top w:val="none" w:sz="0" w:space="0" w:color="auto"/>
        <w:left w:val="none" w:sz="0" w:space="0" w:color="auto"/>
        <w:bottom w:val="none" w:sz="0" w:space="0" w:color="auto"/>
        <w:right w:val="none" w:sz="0" w:space="0" w:color="auto"/>
      </w:divBdr>
    </w:div>
    <w:div w:id="220219827">
      <w:bodyDiv w:val="1"/>
      <w:marLeft w:val="0"/>
      <w:marRight w:val="0"/>
      <w:marTop w:val="0"/>
      <w:marBottom w:val="0"/>
      <w:divBdr>
        <w:top w:val="none" w:sz="0" w:space="0" w:color="auto"/>
        <w:left w:val="none" w:sz="0" w:space="0" w:color="auto"/>
        <w:bottom w:val="none" w:sz="0" w:space="0" w:color="auto"/>
        <w:right w:val="none" w:sz="0" w:space="0" w:color="auto"/>
      </w:divBdr>
      <w:divsChild>
        <w:div w:id="200746304">
          <w:marLeft w:val="446"/>
          <w:marRight w:val="0"/>
          <w:marTop w:val="0"/>
          <w:marBottom w:val="0"/>
          <w:divBdr>
            <w:top w:val="none" w:sz="0" w:space="0" w:color="auto"/>
            <w:left w:val="none" w:sz="0" w:space="0" w:color="auto"/>
            <w:bottom w:val="none" w:sz="0" w:space="0" w:color="auto"/>
            <w:right w:val="none" w:sz="0" w:space="0" w:color="auto"/>
          </w:divBdr>
        </w:div>
        <w:div w:id="946159913">
          <w:marLeft w:val="446"/>
          <w:marRight w:val="0"/>
          <w:marTop w:val="0"/>
          <w:marBottom w:val="0"/>
          <w:divBdr>
            <w:top w:val="none" w:sz="0" w:space="0" w:color="auto"/>
            <w:left w:val="none" w:sz="0" w:space="0" w:color="auto"/>
            <w:bottom w:val="none" w:sz="0" w:space="0" w:color="auto"/>
            <w:right w:val="none" w:sz="0" w:space="0" w:color="auto"/>
          </w:divBdr>
        </w:div>
        <w:div w:id="1118376941">
          <w:marLeft w:val="446"/>
          <w:marRight w:val="0"/>
          <w:marTop w:val="0"/>
          <w:marBottom w:val="0"/>
          <w:divBdr>
            <w:top w:val="none" w:sz="0" w:space="0" w:color="auto"/>
            <w:left w:val="none" w:sz="0" w:space="0" w:color="auto"/>
            <w:bottom w:val="none" w:sz="0" w:space="0" w:color="auto"/>
            <w:right w:val="none" w:sz="0" w:space="0" w:color="auto"/>
          </w:divBdr>
        </w:div>
        <w:div w:id="1305545455">
          <w:marLeft w:val="446"/>
          <w:marRight w:val="0"/>
          <w:marTop w:val="0"/>
          <w:marBottom w:val="0"/>
          <w:divBdr>
            <w:top w:val="none" w:sz="0" w:space="0" w:color="auto"/>
            <w:left w:val="none" w:sz="0" w:space="0" w:color="auto"/>
            <w:bottom w:val="none" w:sz="0" w:space="0" w:color="auto"/>
            <w:right w:val="none" w:sz="0" w:space="0" w:color="auto"/>
          </w:divBdr>
        </w:div>
        <w:div w:id="1547522261">
          <w:marLeft w:val="446"/>
          <w:marRight w:val="0"/>
          <w:marTop w:val="0"/>
          <w:marBottom w:val="0"/>
          <w:divBdr>
            <w:top w:val="none" w:sz="0" w:space="0" w:color="auto"/>
            <w:left w:val="none" w:sz="0" w:space="0" w:color="auto"/>
            <w:bottom w:val="none" w:sz="0" w:space="0" w:color="auto"/>
            <w:right w:val="none" w:sz="0" w:space="0" w:color="auto"/>
          </w:divBdr>
        </w:div>
      </w:divsChild>
    </w:div>
    <w:div w:id="220823522">
      <w:bodyDiv w:val="1"/>
      <w:marLeft w:val="0"/>
      <w:marRight w:val="0"/>
      <w:marTop w:val="0"/>
      <w:marBottom w:val="0"/>
      <w:divBdr>
        <w:top w:val="none" w:sz="0" w:space="0" w:color="auto"/>
        <w:left w:val="none" w:sz="0" w:space="0" w:color="auto"/>
        <w:bottom w:val="none" w:sz="0" w:space="0" w:color="auto"/>
        <w:right w:val="none" w:sz="0" w:space="0" w:color="auto"/>
      </w:divBdr>
    </w:div>
    <w:div w:id="236287050">
      <w:bodyDiv w:val="1"/>
      <w:marLeft w:val="0"/>
      <w:marRight w:val="0"/>
      <w:marTop w:val="0"/>
      <w:marBottom w:val="0"/>
      <w:divBdr>
        <w:top w:val="none" w:sz="0" w:space="0" w:color="auto"/>
        <w:left w:val="none" w:sz="0" w:space="0" w:color="auto"/>
        <w:bottom w:val="none" w:sz="0" w:space="0" w:color="auto"/>
        <w:right w:val="none" w:sz="0" w:space="0" w:color="auto"/>
      </w:divBdr>
    </w:div>
    <w:div w:id="271059409">
      <w:bodyDiv w:val="1"/>
      <w:marLeft w:val="0"/>
      <w:marRight w:val="0"/>
      <w:marTop w:val="0"/>
      <w:marBottom w:val="0"/>
      <w:divBdr>
        <w:top w:val="none" w:sz="0" w:space="0" w:color="auto"/>
        <w:left w:val="none" w:sz="0" w:space="0" w:color="auto"/>
        <w:bottom w:val="none" w:sz="0" w:space="0" w:color="auto"/>
        <w:right w:val="none" w:sz="0" w:space="0" w:color="auto"/>
      </w:divBdr>
    </w:div>
    <w:div w:id="284048095">
      <w:bodyDiv w:val="1"/>
      <w:marLeft w:val="0"/>
      <w:marRight w:val="0"/>
      <w:marTop w:val="0"/>
      <w:marBottom w:val="0"/>
      <w:divBdr>
        <w:top w:val="none" w:sz="0" w:space="0" w:color="auto"/>
        <w:left w:val="none" w:sz="0" w:space="0" w:color="auto"/>
        <w:bottom w:val="none" w:sz="0" w:space="0" w:color="auto"/>
        <w:right w:val="none" w:sz="0" w:space="0" w:color="auto"/>
      </w:divBdr>
    </w:div>
    <w:div w:id="302345917">
      <w:bodyDiv w:val="1"/>
      <w:marLeft w:val="0"/>
      <w:marRight w:val="0"/>
      <w:marTop w:val="0"/>
      <w:marBottom w:val="0"/>
      <w:divBdr>
        <w:top w:val="none" w:sz="0" w:space="0" w:color="auto"/>
        <w:left w:val="none" w:sz="0" w:space="0" w:color="auto"/>
        <w:bottom w:val="none" w:sz="0" w:space="0" w:color="auto"/>
        <w:right w:val="none" w:sz="0" w:space="0" w:color="auto"/>
      </w:divBdr>
      <w:divsChild>
        <w:div w:id="1844783678">
          <w:marLeft w:val="432"/>
          <w:marRight w:val="0"/>
          <w:marTop w:val="0"/>
          <w:marBottom w:val="0"/>
          <w:divBdr>
            <w:top w:val="none" w:sz="0" w:space="0" w:color="auto"/>
            <w:left w:val="none" w:sz="0" w:space="0" w:color="auto"/>
            <w:bottom w:val="none" w:sz="0" w:space="0" w:color="auto"/>
            <w:right w:val="none" w:sz="0" w:space="0" w:color="auto"/>
          </w:divBdr>
        </w:div>
      </w:divsChild>
    </w:div>
    <w:div w:id="343485412">
      <w:bodyDiv w:val="1"/>
      <w:marLeft w:val="0"/>
      <w:marRight w:val="0"/>
      <w:marTop w:val="0"/>
      <w:marBottom w:val="0"/>
      <w:divBdr>
        <w:top w:val="none" w:sz="0" w:space="0" w:color="auto"/>
        <w:left w:val="none" w:sz="0" w:space="0" w:color="auto"/>
        <w:bottom w:val="none" w:sz="0" w:space="0" w:color="auto"/>
        <w:right w:val="none" w:sz="0" w:space="0" w:color="auto"/>
      </w:divBdr>
    </w:div>
    <w:div w:id="356197500">
      <w:bodyDiv w:val="1"/>
      <w:marLeft w:val="0"/>
      <w:marRight w:val="0"/>
      <w:marTop w:val="0"/>
      <w:marBottom w:val="0"/>
      <w:divBdr>
        <w:top w:val="none" w:sz="0" w:space="0" w:color="auto"/>
        <w:left w:val="none" w:sz="0" w:space="0" w:color="auto"/>
        <w:bottom w:val="none" w:sz="0" w:space="0" w:color="auto"/>
        <w:right w:val="none" w:sz="0" w:space="0" w:color="auto"/>
      </w:divBdr>
    </w:div>
    <w:div w:id="367025647">
      <w:bodyDiv w:val="1"/>
      <w:marLeft w:val="0"/>
      <w:marRight w:val="0"/>
      <w:marTop w:val="0"/>
      <w:marBottom w:val="0"/>
      <w:divBdr>
        <w:top w:val="none" w:sz="0" w:space="0" w:color="auto"/>
        <w:left w:val="none" w:sz="0" w:space="0" w:color="auto"/>
        <w:bottom w:val="none" w:sz="0" w:space="0" w:color="auto"/>
        <w:right w:val="none" w:sz="0" w:space="0" w:color="auto"/>
      </w:divBdr>
      <w:divsChild>
        <w:div w:id="1253323236">
          <w:marLeft w:val="432"/>
          <w:marRight w:val="0"/>
          <w:marTop w:val="0"/>
          <w:marBottom w:val="0"/>
          <w:divBdr>
            <w:top w:val="none" w:sz="0" w:space="0" w:color="auto"/>
            <w:left w:val="none" w:sz="0" w:space="0" w:color="auto"/>
            <w:bottom w:val="none" w:sz="0" w:space="0" w:color="auto"/>
            <w:right w:val="none" w:sz="0" w:space="0" w:color="auto"/>
          </w:divBdr>
        </w:div>
      </w:divsChild>
    </w:div>
    <w:div w:id="370419819">
      <w:bodyDiv w:val="1"/>
      <w:marLeft w:val="0"/>
      <w:marRight w:val="0"/>
      <w:marTop w:val="0"/>
      <w:marBottom w:val="0"/>
      <w:divBdr>
        <w:top w:val="none" w:sz="0" w:space="0" w:color="auto"/>
        <w:left w:val="none" w:sz="0" w:space="0" w:color="auto"/>
        <w:bottom w:val="none" w:sz="0" w:space="0" w:color="auto"/>
        <w:right w:val="none" w:sz="0" w:space="0" w:color="auto"/>
      </w:divBdr>
    </w:div>
    <w:div w:id="371196058">
      <w:bodyDiv w:val="1"/>
      <w:marLeft w:val="0"/>
      <w:marRight w:val="0"/>
      <w:marTop w:val="0"/>
      <w:marBottom w:val="0"/>
      <w:divBdr>
        <w:top w:val="none" w:sz="0" w:space="0" w:color="auto"/>
        <w:left w:val="none" w:sz="0" w:space="0" w:color="auto"/>
        <w:bottom w:val="none" w:sz="0" w:space="0" w:color="auto"/>
        <w:right w:val="none" w:sz="0" w:space="0" w:color="auto"/>
      </w:divBdr>
    </w:div>
    <w:div w:id="379287966">
      <w:bodyDiv w:val="1"/>
      <w:marLeft w:val="0"/>
      <w:marRight w:val="0"/>
      <w:marTop w:val="0"/>
      <w:marBottom w:val="0"/>
      <w:divBdr>
        <w:top w:val="none" w:sz="0" w:space="0" w:color="auto"/>
        <w:left w:val="none" w:sz="0" w:space="0" w:color="auto"/>
        <w:bottom w:val="none" w:sz="0" w:space="0" w:color="auto"/>
        <w:right w:val="none" w:sz="0" w:space="0" w:color="auto"/>
      </w:divBdr>
      <w:divsChild>
        <w:div w:id="1086076832">
          <w:marLeft w:val="432"/>
          <w:marRight w:val="0"/>
          <w:marTop w:val="0"/>
          <w:marBottom w:val="0"/>
          <w:divBdr>
            <w:top w:val="none" w:sz="0" w:space="0" w:color="auto"/>
            <w:left w:val="none" w:sz="0" w:space="0" w:color="auto"/>
            <w:bottom w:val="none" w:sz="0" w:space="0" w:color="auto"/>
            <w:right w:val="none" w:sz="0" w:space="0" w:color="auto"/>
          </w:divBdr>
        </w:div>
        <w:div w:id="1118187058">
          <w:marLeft w:val="432"/>
          <w:marRight w:val="0"/>
          <w:marTop w:val="0"/>
          <w:marBottom w:val="0"/>
          <w:divBdr>
            <w:top w:val="none" w:sz="0" w:space="0" w:color="auto"/>
            <w:left w:val="none" w:sz="0" w:space="0" w:color="auto"/>
            <w:bottom w:val="none" w:sz="0" w:space="0" w:color="auto"/>
            <w:right w:val="none" w:sz="0" w:space="0" w:color="auto"/>
          </w:divBdr>
        </w:div>
      </w:divsChild>
    </w:div>
    <w:div w:id="442502192">
      <w:bodyDiv w:val="1"/>
      <w:marLeft w:val="0"/>
      <w:marRight w:val="0"/>
      <w:marTop w:val="0"/>
      <w:marBottom w:val="0"/>
      <w:divBdr>
        <w:top w:val="none" w:sz="0" w:space="0" w:color="auto"/>
        <w:left w:val="none" w:sz="0" w:space="0" w:color="auto"/>
        <w:bottom w:val="none" w:sz="0" w:space="0" w:color="auto"/>
        <w:right w:val="none" w:sz="0" w:space="0" w:color="auto"/>
      </w:divBdr>
      <w:divsChild>
        <w:div w:id="424039459">
          <w:marLeft w:val="547"/>
          <w:marRight w:val="0"/>
          <w:marTop w:val="0"/>
          <w:marBottom w:val="0"/>
          <w:divBdr>
            <w:top w:val="none" w:sz="0" w:space="0" w:color="auto"/>
            <w:left w:val="none" w:sz="0" w:space="0" w:color="auto"/>
            <w:bottom w:val="none" w:sz="0" w:space="0" w:color="auto"/>
            <w:right w:val="none" w:sz="0" w:space="0" w:color="auto"/>
          </w:divBdr>
        </w:div>
        <w:div w:id="467819711">
          <w:marLeft w:val="547"/>
          <w:marRight w:val="0"/>
          <w:marTop w:val="0"/>
          <w:marBottom w:val="0"/>
          <w:divBdr>
            <w:top w:val="none" w:sz="0" w:space="0" w:color="auto"/>
            <w:left w:val="none" w:sz="0" w:space="0" w:color="auto"/>
            <w:bottom w:val="none" w:sz="0" w:space="0" w:color="auto"/>
            <w:right w:val="none" w:sz="0" w:space="0" w:color="auto"/>
          </w:divBdr>
        </w:div>
        <w:div w:id="1008751189">
          <w:marLeft w:val="547"/>
          <w:marRight w:val="0"/>
          <w:marTop w:val="0"/>
          <w:marBottom w:val="0"/>
          <w:divBdr>
            <w:top w:val="none" w:sz="0" w:space="0" w:color="auto"/>
            <w:left w:val="none" w:sz="0" w:space="0" w:color="auto"/>
            <w:bottom w:val="none" w:sz="0" w:space="0" w:color="auto"/>
            <w:right w:val="none" w:sz="0" w:space="0" w:color="auto"/>
          </w:divBdr>
        </w:div>
        <w:div w:id="1617449858">
          <w:marLeft w:val="547"/>
          <w:marRight w:val="0"/>
          <w:marTop w:val="0"/>
          <w:marBottom w:val="0"/>
          <w:divBdr>
            <w:top w:val="none" w:sz="0" w:space="0" w:color="auto"/>
            <w:left w:val="none" w:sz="0" w:space="0" w:color="auto"/>
            <w:bottom w:val="none" w:sz="0" w:space="0" w:color="auto"/>
            <w:right w:val="none" w:sz="0" w:space="0" w:color="auto"/>
          </w:divBdr>
        </w:div>
      </w:divsChild>
    </w:div>
    <w:div w:id="457799455">
      <w:bodyDiv w:val="1"/>
      <w:marLeft w:val="0"/>
      <w:marRight w:val="0"/>
      <w:marTop w:val="0"/>
      <w:marBottom w:val="0"/>
      <w:divBdr>
        <w:top w:val="none" w:sz="0" w:space="0" w:color="auto"/>
        <w:left w:val="none" w:sz="0" w:space="0" w:color="auto"/>
        <w:bottom w:val="none" w:sz="0" w:space="0" w:color="auto"/>
        <w:right w:val="none" w:sz="0" w:space="0" w:color="auto"/>
      </w:divBdr>
    </w:div>
    <w:div w:id="465002872">
      <w:bodyDiv w:val="1"/>
      <w:marLeft w:val="0"/>
      <w:marRight w:val="0"/>
      <w:marTop w:val="0"/>
      <w:marBottom w:val="0"/>
      <w:divBdr>
        <w:top w:val="none" w:sz="0" w:space="0" w:color="auto"/>
        <w:left w:val="none" w:sz="0" w:space="0" w:color="auto"/>
        <w:bottom w:val="none" w:sz="0" w:space="0" w:color="auto"/>
        <w:right w:val="none" w:sz="0" w:space="0" w:color="auto"/>
      </w:divBdr>
      <w:divsChild>
        <w:div w:id="2052531897">
          <w:marLeft w:val="547"/>
          <w:marRight w:val="0"/>
          <w:marTop w:val="0"/>
          <w:marBottom w:val="0"/>
          <w:divBdr>
            <w:top w:val="none" w:sz="0" w:space="0" w:color="auto"/>
            <w:left w:val="none" w:sz="0" w:space="0" w:color="auto"/>
            <w:bottom w:val="none" w:sz="0" w:space="0" w:color="auto"/>
            <w:right w:val="none" w:sz="0" w:space="0" w:color="auto"/>
          </w:divBdr>
        </w:div>
      </w:divsChild>
    </w:div>
    <w:div w:id="489710391">
      <w:bodyDiv w:val="1"/>
      <w:marLeft w:val="0"/>
      <w:marRight w:val="0"/>
      <w:marTop w:val="0"/>
      <w:marBottom w:val="0"/>
      <w:divBdr>
        <w:top w:val="none" w:sz="0" w:space="0" w:color="auto"/>
        <w:left w:val="none" w:sz="0" w:space="0" w:color="auto"/>
        <w:bottom w:val="none" w:sz="0" w:space="0" w:color="auto"/>
        <w:right w:val="none" w:sz="0" w:space="0" w:color="auto"/>
      </w:divBdr>
    </w:div>
    <w:div w:id="511651008">
      <w:bodyDiv w:val="1"/>
      <w:marLeft w:val="0"/>
      <w:marRight w:val="0"/>
      <w:marTop w:val="0"/>
      <w:marBottom w:val="0"/>
      <w:divBdr>
        <w:top w:val="none" w:sz="0" w:space="0" w:color="auto"/>
        <w:left w:val="none" w:sz="0" w:space="0" w:color="auto"/>
        <w:bottom w:val="none" w:sz="0" w:space="0" w:color="auto"/>
        <w:right w:val="none" w:sz="0" w:space="0" w:color="auto"/>
      </w:divBdr>
    </w:div>
    <w:div w:id="521670723">
      <w:bodyDiv w:val="1"/>
      <w:marLeft w:val="0"/>
      <w:marRight w:val="0"/>
      <w:marTop w:val="0"/>
      <w:marBottom w:val="0"/>
      <w:divBdr>
        <w:top w:val="none" w:sz="0" w:space="0" w:color="auto"/>
        <w:left w:val="none" w:sz="0" w:space="0" w:color="auto"/>
        <w:bottom w:val="none" w:sz="0" w:space="0" w:color="auto"/>
        <w:right w:val="none" w:sz="0" w:space="0" w:color="auto"/>
      </w:divBdr>
    </w:div>
    <w:div w:id="545874755">
      <w:bodyDiv w:val="1"/>
      <w:marLeft w:val="0"/>
      <w:marRight w:val="0"/>
      <w:marTop w:val="0"/>
      <w:marBottom w:val="0"/>
      <w:divBdr>
        <w:top w:val="none" w:sz="0" w:space="0" w:color="auto"/>
        <w:left w:val="none" w:sz="0" w:space="0" w:color="auto"/>
        <w:bottom w:val="none" w:sz="0" w:space="0" w:color="auto"/>
        <w:right w:val="none" w:sz="0" w:space="0" w:color="auto"/>
      </w:divBdr>
      <w:divsChild>
        <w:div w:id="1972007268">
          <w:marLeft w:val="432"/>
          <w:marRight w:val="0"/>
          <w:marTop w:val="192"/>
          <w:marBottom w:val="0"/>
          <w:divBdr>
            <w:top w:val="none" w:sz="0" w:space="0" w:color="auto"/>
            <w:left w:val="none" w:sz="0" w:space="0" w:color="auto"/>
            <w:bottom w:val="none" w:sz="0" w:space="0" w:color="auto"/>
            <w:right w:val="none" w:sz="0" w:space="0" w:color="auto"/>
          </w:divBdr>
        </w:div>
      </w:divsChild>
    </w:div>
    <w:div w:id="555119383">
      <w:bodyDiv w:val="1"/>
      <w:marLeft w:val="0"/>
      <w:marRight w:val="0"/>
      <w:marTop w:val="0"/>
      <w:marBottom w:val="0"/>
      <w:divBdr>
        <w:top w:val="none" w:sz="0" w:space="0" w:color="auto"/>
        <w:left w:val="none" w:sz="0" w:space="0" w:color="auto"/>
        <w:bottom w:val="none" w:sz="0" w:space="0" w:color="auto"/>
        <w:right w:val="none" w:sz="0" w:space="0" w:color="auto"/>
      </w:divBdr>
    </w:div>
    <w:div w:id="579826830">
      <w:bodyDiv w:val="1"/>
      <w:marLeft w:val="0"/>
      <w:marRight w:val="0"/>
      <w:marTop w:val="0"/>
      <w:marBottom w:val="0"/>
      <w:divBdr>
        <w:top w:val="none" w:sz="0" w:space="0" w:color="auto"/>
        <w:left w:val="none" w:sz="0" w:space="0" w:color="auto"/>
        <w:bottom w:val="none" w:sz="0" w:space="0" w:color="auto"/>
        <w:right w:val="none" w:sz="0" w:space="0" w:color="auto"/>
      </w:divBdr>
      <w:divsChild>
        <w:div w:id="880049048">
          <w:marLeft w:val="547"/>
          <w:marRight w:val="0"/>
          <w:marTop w:val="0"/>
          <w:marBottom w:val="0"/>
          <w:divBdr>
            <w:top w:val="none" w:sz="0" w:space="0" w:color="auto"/>
            <w:left w:val="none" w:sz="0" w:space="0" w:color="auto"/>
            <w:bottom w:val="none" w:sz="0" w:space="0" w:color="auto"/>
            <w:right w:val="none" w:sz="0" w:space="0" w:color="auto"/>
          </w:divBdr>
        </w:div>
      </w:divsChild>
    </w:div>
    <w:div w:id="589654301">
      <w:bodyDiv w:val="1"/>
      <w:marLeft w:val="0"/>
      <w:marRight w:val="0"/>
      <w:marTop w:val="0"/>
      <w:marBottom w:val="0"/>
      <w:divBdr>
        <w:top w:val="none" w:sz="0" w:space="0" w:color="auto"/>
        <w:left w:val="none" w:sz="0" w:space="0" w:color="auto"/>
        <w:bottom w:val="none" w:sz="0" w:space="0" w:color="auto"/>
        <w:right w:val="none" w:sz="0" w:space="0" w:color="auto"/>
      </w:divBdr>
    </w:div>
    <w:div w:id="650330757">
      <w:bodyDiv w:val="1"/>
      <w:marLeft w:val="0"/>
      <w:marRight w:val="0"/>
      <w:marTop w:val="0"/>
      <w:marBottom w:val="0"/>
      <w:divBdr>
        <w:top w:val="none" w:sz="0" w:space="0" w:color="auto"/>
        <w:left w:val="none" w:sz="0" w:space="0" w:color="auto"/>
        <w:bottom w:val="none" w:sz="0" w:space="0" w:color="auto"/>
        <w:right w:val="none" w:sz="0" w:space="0" w:color="auto"/>
      </w:divBdr>
    </w:div>
    <w:div w:id="654264200">
      <w:bodyDiv w:val="1"/>
      <w:marLeft w:val="0"/>
      <w:marRight w:val="0"/>
      <w:marTop w:val="0"/>
      <w:marBottom w:val="0"/>
      <w:divBdr>
        <w:top w:val="none" w:sz="0" w:space="0" w:color="auto"/>
        <w:left w:val="none" w:sz="0" w:space="0" w:color="auto"/>
        <w:bottom w:val="none" w:sz="0" w:space="0" w:color="auto"/>
        <w:right w:val="none" w:sz="0" w:space="0" w:color="auto"/>
      </w:divBdr>
    </w:div>
    <w:div w:id="656227508">
      <w:bodyDiv w:val="1"/>
      <w:marLeft w:val="0"/>
      <w:marRight w:val="0"/>
      <w:marTop w:val="0"/>
      <w:marBottom w:val="0"/>
      <w:divBdr>
        <w:top w:val="none" w:sz="0" w:space="0" w:color="auto"/>
        <w:left w:val="none" w:sz="0" w:space="0" w:color="auto"/>
        <w:bottom w:val="none" w:sz="0" w:space="0" w:color="auto"/>
        <w:right w:val="none" w:sz="0" w:space="0" w:color="auto"/>
      </w:divBdr>
      <w:divsChild>
        <w:div w:id="363095368">
          <w:marLeft w:val="432"/>
          <w:marRight w:val="0"/>
          <w:marTop w:val="0"/>
          <w:marBottom w:val="0"/>
          <w:divBdr>
            <w:top w:val="none" w:sz="0" w:space="0" w:color="auto"/>
            <w:left w:val="none" w:sz="0" w:space="0" w:color="auto"/>
            <w:bottom w:val="none" w:sz="0" w:space="0" w:color="auto"/>
            <w:right w:val="none" w:sz="0" w:space="0" w:color="auto"/>
          </w:divBdr>
        </w:div>
      </w:divsChild>
    </w:div>
    <w:div w:id="656688810">
      <w:bodyDiv w:val="1"/>
      <w:marLeft w:val="0"/>
      <w:marRight w:val="0"/>
      <w:marTop w:val="0"/>
      <w:marBottom w:val="0"/>
      <w:divBdr>
        <w:top w:val="none" w:sz="0" w:space="0" w:color="auto"/>
        <w:left w:val="none" w:sz="0" w:space="0" w:color="auto"/>
        <w:bottom w:val="none" w:sz="0" w:space="0" w:color="auto"/>
        <w:right w:val="none" w:sz="0" w:space="0" w:color="auto"/>
      </w:divBdr>
    </w:div>
    <w:div w:id="668217707">
      <w:bodyDiv w:val="1"/>
      <w:marLeft w:val="0"/>
      <w:marRight w:val="0"/>
      <w:marTop w:val="0"/>
      <w:marBottom w:val="0"/>
      <w:divBdr>
        <w:top w:val="none" w:sz="0" w:space="0" w:color="auto"/>
        <w:left w:val="none" w:sz="0" w:space="0" w:color="auto"/>
        <w:bottom w:val="none" w:sz="0" w:space="0" w:color="auto"/>
        <w:right w:val="none" w:sz="0" w:space="0" w:color="auto"/>
      </w:divBdr>
      <w:divsChild>
        <w:div w:id="834757680">
          <w:marLeft w:val="547"/>
          <w:marRight w:val="0"/>
          <w:marTop w:val="0"/>
          <w:marBottom w:val="0"/>
          <w:divBdr>
            <w:top w:val="none" w:sz="0" w:space="0" w:color="auto"/>
            <w:left w:val="none" w:sz="0" w:space="0" w:color="auto"/>
            <w:bottom w:val="none" w:sz="0" w:space="0" w:color="auto"/>
            <w:right w:val="none" w:sz="0" w:space="0" w:color="auto"/>
          </w:divBdr>
        </w:div>
      </w:divsChild>
    </w:div>
    <w:div w:id="677073866">
      <w:bodyDiv w:val="1"/>
      <w:marLeft w:val="0"/>
      <w:marRight w:val="0"/>
      <w:marTop w:val="0"/>
      <w:marBottom w:val="0"/>
      <w:divBdr>
        <w:top w:val="none" w:sz="0" w:space="0" w:color="auto"/>
        <w:left w:val="none" w:sz="0" w:space="0" w:color="auto"/>
        <w:bottom w:val="none" w:sz="0" w:space="0" w:color="auto"/>
        <w:right w:val="none" w:sz="0" w:space="0" w:color="auto"/>
      </w:divBdr>
    </w:div>
    <w:div w:id="766271748">
      <w:bodyDiv w:val="1"/>
      <w:marLeft w:val="0"/>
      <w:marRight w:val="0"/>
      <w:marTop w:val="0"/>
      <w:marBottom w:val="0"/>
      <w:divBdr>
        <w:top w:val="none" w:sz="0" w:space="0" w:color="auto"/>
        <w:left w:val="none" w:sz="0" w:space="0" w:color="auto"/>
        <w:bottom w:val="none" w:sz="0" w:space="0" w:color="auto"/>
        <w:right w:val="none" w:sz="0" w:space="0" w:color="auto"/>
      </w:divBdr>
    </w:div>
    <w:div w:id="806122016">
      <w:bodyDiv w:val="1"/>
      <w:marLeft w:val="0"/>
      <w:marRight w:val="0"/>
      <w:marTop w:val="0"/>
      <w:marBottom w:val="0"/>
      <w:divBdr>
        <w:top w:val="none" w:sz="0" w:space="0" w:color="auto"/>
        <w:left w:val="none" w:sz="0" w:space="0" w:color="auto"/>
        <w:bottom w:val="none" w:sz="0" w:space="0" w:color="auto"/>
        <w:right w:val="none" w:sz="0" w:space="0" w:color="auto"/>
      </w:divBdr>
    </w:div>
    <w:div w:id="856581675">
      <w:bodyDiv w:val="1"/>
      <w:marLeft w:val="0"/>
      <w:marRight w:val="0"/>
      <w:marTop w:val="0"/>
      <w:marBottom w:val="0"/>
      <w:divBdr>
        <w:top w:val="none" w:sz="0" w:space="0" w:color="auto"/>
        <w:left w:val="none" w:sz="0" w:space="0" w:color="auto"/>
        <w:bottom w:val="none" w:sz="0" w:space="0" w:color="auto"/>
        <w:right w:val="none" w:sz="0" w:space="0" w:color="auto"/>
      </w:divBdr>
    </w:div>
    <w:div w:id="904291575">
      <w:bodyDiv w:val="1"/>
      <w:marLeft w:val="0"/>
      <w:marRight w:val="0"/>
      <w:marTop w:val="0"/>
      <w:marBottom w:val="0"/>
      <w:divBdr>
        <w:top w:val="none" w:sz="0" w:space="0" w:color="auto"/>
        <w:left w:val="none" w:sz="0" w:space="0" w:color="auto"/>
        <w:bottom w:val="none" w:sz="0" w:space="0" w:color="auto"/>
        <w:right w:val="none" w:sz="0" w:space="0" w:color="auto"/>
      </w:divBdr>
    </w:div>
    <w:div w:id="904605556">
      <w:bodyDiv w:val="1"/>
      <w:marLeft w:val="0"/>
      <w:marRight w:val="0"/>
      <w:marTop w:val="0"/>
      <w:marBottom w:val="0"/>
      <w:divBdr>
        <w:top w:val="none" w:sz="0" w:space="0" w:color="auto"/>
        <w:left w:val="none" w:sz="0" w:space="0" w:color="auto"/>
        <w:bottom w:val="none" w:sz="0" w:space="0" w:color="auto"/>
        <w:right w:val="none" w:sz="0" w:space="0" w:color="auto"/>
      </w:divBdr>
    </w:div>
    <w:div w:id="930550492">
      <w:bodyDiv w:val="1"/>
      <w:marLeft w:val="0"/>
      <w:marRight w:val="0"/>
      <w:marTop w:val="0"/>
      <w:marBottom w:val="0"/>
      <w:divBdr>
        <w:top w:val="none" w:sz="0" w:space="0" w:color="auto"/>
        <w:left w:val="none" w:sz="0" w:space="0" w:color="auto"/>
        <w:bottom w:val="none" w:sz="0" w:space="0" w:color="auto"/>
        <w:right w:val="none" w:sz="0" w:space="0" w:color="auto"/>
      </w:divBdr>
    </w:div>
    <w:div w:id="945313258">
      <w:bodyDiv w:val="1"/>
      <w:marLeft w:val="0"/>
      <w:marRight w:val="0"/>
      <w:marTop w:val="0"/>
      <w:marBottom w:val="0"/>
      <w:divBdr>
        <w:top w:val="none" w:sz="0" w:space="0" w:color="auto"/>
        <w:left w:val="none" w:sz="0" w:space="0" w:color="auto"/>
        <w:bottom w:val="none" w:sz="0" w:space="0" w:color="auto"/>
        <w:right w:val="none" w:sz="0" w:space="0" w:color="auto"/>
      </w:divBdr>
    </w:div>
    <w:div w:id="959073032">
      <w:bodyDiv w:val="1"/>
      <w:marLeft w:val="0"/>
      <w:marRight w:val="0"/>
      <w:marTop w:val="0"/>
      <w:marBottom w:val="0"/>
      <w:divBdr>
        <w:top w:val="none" w:sz="0" w:space="0" w:color="auto"/>
        <w:left w:val="none" w:sz="0" w:space="0" w:color="auto"/>
        <w:bottom w:val="none" w:sz="0" w:space="0" w:color="auto"/>
        <w:right w:val="none" w:sz="0" w:space="0" w:color="auto"/>
      </w:divBdr>
    </w:div>
    <w:div w:id="963923245">
      <w:bodyDiv w:val="1"/>
      <w:marLeft w:val="0"/>
      <w:marRight w:val="0"/>
      <w:marTop w:val="0"/>
      <w:marBottom w:val="0"/>
      <w:divBdr>
        <w:top w:val="none" w:sz="0" w:space="0" w:color="auto"/>
        <w:left w:val="none" w:sz="0" w:space="0" w:color="auto"/>
        <w:bottom w:val="none" w:sz="0" w:space="0" w:color="auto"/>
        <w:right w:val="none" w:sz="0" w:space="0" w:color="auto"/>
      </w:divBdr>
      <w:divsChild>
        <w:div w:id="41447333">
          <w:marLeft w:val="547"/>
          <w:marRight w:val="0"/>
          <w:marTop w:val="0"/>
          <w:marBottom w:val="0"/>
          <w:divBdr>
            <w:top w:val="none" w:sz="0" w:space="0" w:color="auto"/>
            <w:left w:val="none" w:sz="0" w:space="0" w:color="auto"/>
            <w:bottom w:val="none" w:sz="0" w:space="0" w:color="auto"/>
            <w:right w:val="none" w:sz="0" w:space="0" w:color="auto"/>
          </w:divBdr>
        </w:div>
      </w:divsChild>
    </w:div>
    <w:div w:id="964771539">
      <w:bodyDiv w:val="1"/>
      <w:marLeft w:val="0"/>
      <w:marRight w:val="0"/>
      <w:marTop w:val="0"/>
      <w:marBottom w:val="0"/>
      <w:divBdr>
        <w:top w:val="none" w:sz="0" w:space="0" w:color="auto"/>
        <w:left w:val="none" w:sz="0" w:space="0" w:color="auto"/>
        <w:bottom w:val="none" w:sz="0" w:space="0" w:color="auto"/>
        <w:right w:val="none" w:sz="0" w:space="0" w:color="auto"/>
      </w:divBdr>
      <w:divsChild>
        <w:div w:id="1874728533">
          <w:marLeft w:val="0"/>
          <w:marRight w:val="0"/>
          <w:marTop w:val="0"/>
          <w:marBottom w:val="0"/>
          <w:divBdr>
            <w:top w:val="none" w:sz="0" w:space="0" w:color="auto"/>
            <w:left w:val="none" w:sz="0" w:space="0" w:color="auto"/>
            <w:bottom w:val="none" w:sz="0" w:space="0" w:color="auto"/>
            <w:right w:val="none" w:sz="0" w:space="0" w:color="auto"/>
          </w:divBdr>
          <w:divsChild>
            <w:div w:id="444739333">
              <w:marLeft w:val="0"/>
              <w:marRight w:val="0"/>
              <w:marTop w:val="0"/>
              <w:marBottom w:val="0"/>
              <w:divBdr>
                <w:top w:val="none" w:sz="0" w:space="0" w:color="auto"/>
                <w:left w:val="none" w:sz="0" w:space="0" w:color="auto"/>
                <w:bottom w:val="none" w:sz="0" w:space="0" w:color="auto"/>
                <w:right w:val="none" w:sz="0" w:space="0" w:color="auto"/>
              </w:divBdr>
              <w:divsChild>
                <w:div w:id="993219734">
                  <w:marLeft w:val="0"/>
                  <w:marRight w:val="0"/>
                  <w:marTop w:val="0"/>
                  <w:marBottom w:val="0"/>
                  <w:divBdr>
                    <w:top w:val="single" w:sz="6" w:space="0" w:color="C7C7C7"/>
                    <w:left w:val="single" w:sz="6" w:space="0" w:color="C7C7C7"/>
                    <w:bottom w:val="single" w:sz="6" w:space="0" w:color="C7C7C7"/>
                    <w:right w:val="single" w:sz="6" w:space="0" w:color="C7C7C7"/>
                  </w:divBdr>
                </w:div>
              </w:divsChild>
            </w:div>
          </w:divsChild>
        </w:div>
      </w:divsChild>
    </w:div>
    <w:div w:id="965769704">
      <w:bodyDiv w:val="1"/>
      <w:marLeft w:val="0"/>
      <w:marRight w:val="0"/>
      <w:marTop w:val="0"/>
      <w:marBottom w:val="0"/>
      <w:divBdr>
        <w:top w:val="none" w:sz="0" w:space="0" w:color="auto"/>
        <w:left w:val="none" w:sz="0" w:space="0" w:color="auto"/>
        <w:bottom w:val="none" w:sz="0" w:space="0" w:color="auto"/>
        <w:right w:val="none" w:sz="0" w:space="0" w:color="auto"/>
      </w:divBdr>
      <w:divsChild>
        <w:div w:id="1725636094">
          <w:marLeft w:val="547"/>
          <w:marRight w:val="0"/>
          <w:marTop w:val="0"/>
          <w:marBottom w:val="0"/>
          <w:divBdr>
            <w:top w:val="none" w:sz="0" w:space="0" w:color="auto"/>
            <w:left w:val="none" w:sz="0" w:space="0" w:color="auto"/>
            <w:bottom w:val="none" w:sz="0" w:space="0" w:color="auto"/>
            <w:right w:val="none" w:sz="0" w:space="0" w:color="auto"/>
          </w:divBdr>
        </w:div>
      </w:divsChild>
    </w:div>
    <w:div w:id="974335624">
      <w:bodyDiv w:val="1"/>
      <w:marLeft w:val="0"/>
      <w:marRight w:val="0"/>
      <w:marTop w:val="0"/>
      <w:marBottom w:val="0"/>
      <w:divBdr>
        <w:top w:val="none" w:sz="0" w:space="0" w:color="auto"/>
        <w:left w:val="none" w:sz="0" w:space="0" w:color="auto"/>
        <w:bottom w:val="none" w:sz="0" w:space="0" w:color="auto"/>
        <w:right w:val="none" w:sz="0" w:space="0" w:color="auto"/>
      </w:divBdr>
    </w:div>
    <w:div w:id="979924910">
      <w:bodyDiv w:val="1"/>
      <w:marLeft w:val="0"/>
      <w:marRight w:val="0"/>
      <w:marTop w:val="0"/>
      <w:marBottom w:val="0"/>
      <w:divBdr>
        <w:top w:val="none" w:sz="0" w:space="0" w:color="auto"/>
        <w:left w:val="none" w:sz="0" w:space="0" w:color="auto"/>
        <w:bottom w:val="none" w:sz="0" w:space="0" w:color="auto"/>
        <w:right w:val="none" w:sz="0" w:space="0" w:color="auto"/>
      </w:divBdr>
      <w:divsChild>
        <w:div w:id="780878821">
          <w:marLeft w:val="720"/>
          <w:marRight w:val="0"/>
          <w:marTop w:val="192"/>
          <w:marBottom w:val="0"/>
          <w:divBdr>
            <w:top w:val="none" w:sz="0" w:space="0" w:color="auto"/>
            <w:left w:val="none" w:sz="0" w:space="0" w:color="auto"/>
            <w:bottom w:val="none" w:sz="0" w:space="0" w:color="auto"/>
            <w:right w:val="none" w:sz="0" w:space="0" w:color="auto"/>
          </w:divBdr>
        </w:div>
      </w:divsChild>
    </w:div>
    <w:div w:id="992372413">
      <w:bodyDiv w:val="1"/>
      <w:marLeft w:val="0"/>
      <w:marRight w:val="0"/>
      <w:marTop w:val="0"/>
      <w:marBottom w:val="0"/>
      <w:divBdr>
        <w:top w:val="none" w:sz="0" w:space="0" w:color="auto"/>
        <w:left w:val="none" w:sz="0" w:space="0" w:color="auto"/>
        <w:bottom w:val="none" w:sz="0" w:space="0" w:color="auto"/>
        <w:right w:val="none" w:sz="0" w:space="0" w:color="auto"/>
      </w:divBdr>
    </w:div>
    <w:div w:id="1014381149">
      <w:bodyDiv w:val="1"/>
      <w:marLeft w:val="0"/>
      <w:marRight w:val="0"/>
      <w:marTop w:val="0"/>
      <w:marBottom w:val="0"/>
      <w:divBdr>
        <w:top w:val="none" w:sz="0" w:space="0" w:color="auto"/>
        <w:left w:val="none" w:sz="0" w:space="0" w:color="auto"/>
        <w:bottom w:val="none" w:sz="0" w:space="0" w:color="auto"/>
        <w:right w:val="none" w:sz="0" w:space="0" w:color="auto"/>
      </w:divBdr>
    </w:div>
    <w:div w:id="1027290637">
      <w:bodyDiv w:val="1"/>
      <w:marLeft w:val="0"/>
      <w:marRight w:val="0"/>
      <w:marTop w:val="0"/>
      <w:marBottom w:val="0"/>
      <w:divBdr>
        <w:top w:val="none" w:sz="0" w:space="0" w:color="auto"/>
        <w:left w:val="none" w:sz="0" w:space="0" w:color="auto"/>
        <w:bottom w:val="none" w:sz="0" w:space="0" w:color="auto"/>
        <w:right w:val="none" w:sz="0" w:space="0" w:color="auto"/>
      </w:divBdr>
    </w:div>
    <w:div w:id="1041898338">
      <w:bodyDiv w:val="1"/>
      <w:marLeft w:val="0"/>
      <w:marRight w:val="0"/>
      <w:marTop w:val="0"/>
      <w:marBottom w:val="0"/>
      <w:divBdr>
        <w:top w:val="none" w:sz="0" w:space="0" w:color="auto"/>
        <w:left w:val="none" w:sz="0" w:space="0" w:color="auto"/>
        <w:bottom w:val="none" w:sz="0" w:space="0" w:color="auto"/>
        <w:right w:val="none" w:sz="0" w:space="0" w:color="auto"/>
      </w:divBdr>
    </w:div>
    <w:div w:id="1071386673">
      <w:bodyDiv w:val="1"/>
      <w:marLeft w:val="0"/>
      <w:marRight w:val="0"/>
      <w:marTop w:val="0"/>
      <w:marBottom w:val="0"/>
      <w:divBdr>
        <w:top w:val="none" w:sz="0" w:space="0" w:color="auto"/>
        <w:left w:val="none" w:sz="0" w:space="0" w:color="auto"/>
        <w:bottom w:val="none" w:sz="0" w:space="0" w:color="auto"/>
        <w:right w:val="none" w:sz="0" w:space="0" w:color="auto"/>
      </w:divBdr>
      <w:divsChild>
        <w:div w:id="860824523">
          <w:marLeft w:val="547"/>
          <w:marRight w:val="0"/>
          <w:marTop w:val="0"/>
          <w:marBottom w:val="0"/>
          <w:divBdr>
            <w:top w:val="none" w:sz="0" w:space="0" w:color="auto"/>
            <w:left w:val="none" w:sz="0" w:space="0" w:color="auto"/>
            <w:bottom w:val="none" w:sz="0" w:space="0" w:color="auto"/>
            <w:right w:val="none" w:sz="0" w:space="0" w:color="auto"/>
          </w:divBdr>
        </w:div>
        <w:div w:id="1835535039">
          <w:marLeft w:val="547"/>
          <w:marRight w:val="0"/>
          <w:marTop w:val="0"/>
          <w:marBottom w:val="0"/>
          <w:divBdr>
            <w:top w:val="none" w:sz="0" w:space="0" w:color="auto"/>
            <w:left w:val="none" w:sz="0" w:space="0" w:color="auto"/>
            <w:bottom w:val="none" w:sz="0" w:space="0" w:color="auto"/>
            <w:right w:val="none" w:sz="0" w:space="0" w:color="auto"/>
          </w:divBdr>
        </w:div>
      </w:divsChild>
    </w:div>
    <w:div w:id="1099713046">
      <w:bodyDiv w:val="1"/>
      <w:marLeft w:val="0"/>
      <w:marRight w:val="0"/>
      <w:marTop w:val="0"/>
      <w:marBottom w:val="0"/>
      <w:divBdr>
        <w:top w:val="none" w:sz="0" w:space="0" w:color="auto"/>
        <w:left w:val="none" w:sz="0" w:space="0" w:color="auto"/>
        <w:bottom w:val="none" w:sz="0" w:space="0" w:color="auto"/>
        <w:right w:val="none" w:sz="0" w:space="0" w:color="auto"/>
      </w:divBdr>
    </w:div>
    <w:div w:id="1100833105">
      <w:bodyDiv w:val="1"/>
      <w:marLeft w:val="0"/>
      <w:marRight w:val="0"/>
      <w:marTop w:val="0"/>
      <w:marBottom w:val="0"/>
      <w:divBdr>
        <w:top w:val="none" w:sz="0" w:space="0" w:color="auto"/>
        <w:left w:val="none" w:sz="0" w:space="0" w:color="auto"/>
        <w:bottom w:val="none" w:sz="0" w:space="0" w:color="auto"/>
        <w:right w:val="none" w:sz="0" w:space="0" w:color="auto"/>
      </w:divBdr>
    </w:div>
    <w:div w:id="1101292958">
      <w:bodyDiv w:val="1"/>
      <w:marLeft w:val="0"/>
      <w:marRight w:val="0"/>
      <w:marTop w:val="0"/>
      <w:marBottom w:val="0"/>
      <w:divBdr>
        <w:top w:val="none" w:sz="0" w:space="0" w:color="auto"/>
        <w:left w:val="none" w:sz="0" w:space="0" w:color="auto"/>
        <w:bottom w:val="none" w:sz="0" w:space="0" w:color="auto"/>
        <w:right w:val="none" w:sz="0" w:space="0" w:color="auto"/>
      </w:divBdr>
    </w:div>
    <w:div w:id="1157570369">
      <w:bodyDiv w:val="1"/>
      <w:marLeft w:val="0"/>
      <w:marRight w:val="0"/>
      <w:marTop w:val="0"/>
      <w:marBottom w:val="0"/>
      <w:divBdr>
        <w:top w:val="none" w:sz="0" w:space="0" w:color="auto"/>
        <w:left w:val="none" w:sz="0" w:space="0" w:color="auto"/>
        <w:bottom w:val="none" w:sz="0" w:space="0" w:color="auto"/>
        <w:right w:val="none" w:sz="0" w:space="0" w:color="auto"/>
      </w:divBdr>
      <w:divsChild>
        <w:div w:id="1092315802">
          <w:marLeft w:val="547"/>
          <w:marRight w:val="0"/>
          <w:marTop w:val="0"/>
          <w:marBottom w:val="0"/>
          <w:divBdr>
            <w:top w:val="none" w:sz="0" w:space="0" w:color="auto"/>
            <w:left w:val="none" w:sz="0" w:space="0" w:color="auto"/>
            <w:bottom w:val="none" w:sz="0" w:space="0" w:color="auto"/>
            <w:right w:val="none" w:sz="0" w:space="0" w:color="auto"/>
          </w:divBdr>
        </w:div>
      </w:divsChild>
    </w:div>
    <w:div w:id="1169491035">
      <w:bodyDiv w:val="1"/>
      <w:marLeft w:val="0"/>
      <w:marRight w:val="0"/>
      <w:marTop w:val="0"/>
      <w:marBottom w:val="0"/>
      <w:divBdr>
        <w:top w:val="none" w:sz="0" w:space="0" w:color="auto"/>
        <w:left w:val="none" w:sz="0" w:space="0" w:color="auto"/>
        <w:bottom w:val="none" w:sz="0" w:space="0" w:color="auto"/>
        <w:right w:val="none" w:sz="0" w:space="0" w:color="auto"/>
      </w:divBdr>
    </w:div>
    <w:div w:id="1176308884">
      <w:bodyDiv w:val="1"/>
      <w:marLeft w:val="0"/>
      <w:marRight w:val="0"/>
      <w:marTop w:val="0"/>
      <w:marBottom w:val="0"/>
      <w:divBdr>
        <w:top w:val="none" w:sz="0" w:space="0" w:color="auto"/>
        <w:left w:val="none" w:sz="0" w:space="0" w:color="auto"/>
        <w:bottom w:val="none" w:sz="0" w:space="0" w:color="auto"/>
        <w:right w:val="none" w:sz="0" w:space="0" w:color="auto"/>
      </w:divBdr>
    </w:div>
    <w:div w:id="1179155374">
      <w:bodyDiv w:val="1"/>
      <w:marLeft w:val="0"/>
      <w:marRight w:val="0"/>
      <w:marTop w:val="0"/>
      <w:marBottom w:val="0"/>
      <w:divBdr>
        <w:top w:val="none" w:sz="0" w:space="0" w:color="auto"/>
        <w:left w:val="none" w:sz="0" w:space="0" w:color="auto"/>
        <w:bottom w:val="none" w:sz="0" w:space="0" w:color="auto"/>
        <w:right w:val="none" w:sz="0" w:space="0" w:color="auto"/>
      </w:divBdr>
    </w:div>
    <w:div w:id="1183789482">
      <w:bodyDiv w:val="1"/>
      <w:marLeft w:val="0"/>
      <w:marRight w:val="0"/>
      <w:marTop w:val="0"/>
      <w:marBottom w:val="0"/>
      <w:divBdr>
        <w:top w:val="none" w:sz="0" w:space="0" w:color="auto"/>
        <w:left w:val="none" w:sz="0" w:space="0" w:color="auto"/>
        <w:bottom w:val="none" w:sz="0" w:space="0" w:color="auto"/>
        <w:right w:val="none" w:sz="0" w:space="0" w:color="auto"/>
      </w:divBdr>
    </w:div>
    <w:div w:id="1184131492">
      <w:bodyDiv w:val="1"/>
      <w:marLeft w:val="0"/>
      <w:marRight w:val="0"/>
      <w:marTop w:val="0"/>
      <w:marBottom w:val="0"/>
      <w:divBdr>
        <w:top w:val="none" w:sz="0" w:space="0" w:color="auto"/>
        <w:left w:val="none" w:sz="0" w:space="0" w:color="auto"/>
        <w:bottom w:val="none" w:sz="0" w:space="0" w:color="auto"/>
        <w:right w:val="none" w:sz="0" w:space="0" w:color="auto"/>
      </w:divBdr>
    </w:div>
    <w:div w:id="1194347910">
      <w:bodyDiv w:val="1"/>
      <w:marLeft w:val="0"/>
      <w:marRight w:val="0"/>
      <w:marTop w:val="0"/>
      <w:marBottom w:val="0"/>
      <w:divBdr>
        <w:top w:val="none" w:sz="0" w:space="0" w:color="auto"/>
        <w:left w:val="none" w:sz="0" w:space="0" w:color="auto"/>
        <w:bottom w:val="none" w:sz="0" w:space="0" w:color="auto"/>
        <w:right w:val="none" w:sz="0" w:space="0" w:color="auto"/>
      </w:divBdr>
    </w:div>
    <w:div w:id="1230381552">
      <w:bodyDiv w:val="1"/>
      <w:marLeft w:val="0"/>
      <w:marRight w:val="0"/>
      <w:marTop w:val="0"/>
      <w:marBottom w:val="0"/>
      <w:divBdr>
        <w:top w:val="none" w:sz="0" w:space="0" w:color="auto"/>
        <w:left w:val="none" w:sz="0" w:space="0" w:color="auto"/>
        <w:bottom w:val="none" w:sz="0" w:space="0" w:color="auto"/>
        <w:right w:val="none" w:sz="0" w:space="0" w:color="auto"/>
      </w:divBdr>
    </w:div>
    <w:div w:id="1271620537">
      <w:bodyDiv w:val="1"/>
      <w:marLeft w:val="0"/>
      <w:marRight w:val="0"/>
      <w:marTop w:val="0"/>
      <w:marBottom w:val="0"/>
      <w:divBdr>
        <w:top w:val="none" w:sz="0" w:space="0" w:color="auto"/>
        <w:left w:val="none" w:sz="0" w:space="0" w:color="auto"/>
        <w:bottom w:val="none" w:sz="0" w:space="0" w:color="auto"/>
        <w:right w:val="none" w:sz="0" w:space="0" w:color="auto"/>
      </w:divBdr>
    </w:div>
    <w:div w:id="1274023438">
      <w:bodyDiv w:val="1"/>
      <w:marLeft w:val="0"/>
      <w:marRight w:val="0"/>
      <w:marTop w:val="0"/>
      <w:marBottom w:val="0"/>
      <w:divBdr>
        <w:top w:val="none" w:sz="0" w:space="0" w:color="auto"/>
        <w:left w:val="none" w:sz="0" w:space="0" w:color="auto"/>
        <w:bottom w:val="none" w:sz="0" w:space="0" w:color="auto"/>
        <w:right w:val="none" w:sz="0" w:space="0" w:color="auto"/>
      </w:divBdr>
    </w:div>
    <w:div w:id="1289122811">
      <w:bodyDiv w:val="1"/>
      <w:marLeft w:val="0"/>
      <w:marRight w:val="0"/>
      <w:marTop w:val="0"/>
      <w:marBottom w:val="0"/>
      <w:divBdr>
        <w:top w:val="none" w:sz="0" w:space="0" w:color="auto"/>
        <w:left w:val="none" w:sz="0" w:space="0" w:color="auto"/>
        <w:bottom w:val="none" w:sz="0" w:space="0" w:color="auto"/>
        <w:right w:val="none" w:sz="0" w:space="0" w:color="auto"/>
      </w:divBdr>
      <w:divsChild>
        <w:div w:id="640497940">
          <w:marLeft w:val="547"/>
          <w:marRight w:val="0"/>
          <w:marTop w:val="0"/>
          <w:marBottom w:val="0"/>
          <w:divBdr>
            <w:top w:val="none" w:sz="0" w:space="0" w:color="auto"/>
            <w:left w:val="none" w:sz="0" w:space="0" w:color="auto"/>
            <w:bottom w:val="none" w:sz="0" w:space="0" w:color="auto"/>
            <w:right w:val="none" w:sz="0" w:space="0" w:color="auto"/>
          </w:divBdr>
        </w:div>
        <w:div w:id="1788698623">
          <w:marLeft w:val="547"/>
          <w:marRight w:val="0"/>
          <w:marTop w:val="0"/>
          <w:marBottom w:val="0"/>
          <w:divBdr>
            <w:top w:val="none" w:sz="0" w:space="0" w:color="auto"/>
            <w:left w:val="none" w:sz="0" w:space="0" w:color="auto"/>
            <w:bottom w:val="none" w:sz="0" w:space="0" w:color="auto"/>
            <w:right w:val="none" w:sz="0" w:space="0" w:color="auto"/>
          </w:divBdr>
        </w:div>
      </w:divsChild>
    </w:div>
    <w:div w:id="1295864153">
      <w:bodyDiv w:val="1"/>
      <w:marLeft w:val="0"/>
      <w:marRight w:val="0"/>
      <w:marTop w:val="0"/>
      <w:marBottom w:val="0"/>
      <w:divBdr>
        <w:top w:val="none" w:sz="0" w:space="0" w:color="auto"/>
        <w:left w:val="none" w:sz="0" w:space="0" w:color="auto"/>
        <w:bottom w:val="none" w:sz="0" w:space="0" w:color="auto"/>
        <w:right w:val="none" w:sz="0" w:space="0" w:color="auto"/>
      </w:divBdr>
    </w:div>
    <w:div w:id="1307782008">
      <w:bodyDiv w:val="1"/>
      <w:marLeft w:val="0"/>
      <w:marRight w:val="0"/>
      <w:marTop w:val="0"/>
      <w:marBottom w:val="0"/>
      <w:divBdr>
        <w:top w:val="none" w:sz="0" w:space="0" w:color="auto"/>
        <w:left w:val="none" w:sz="0" w:space="0" w:color="auto"/>
        <w:bottom w:val="none" w:sz="0" w:space="0" w:color="auto"/>
        <w:right w:val="none" w:sz="0" w:space="0" w:color="auto"/>
      </w:divBdr>
    </w:div>
    <w:div w:id="1327857133">
      <w:bodyDiv w:val="1"/>
      <w:marLeft w:val="0"/>
      <w:marRight w:val="0"/>
      <w:marTop w:val="0"/>
      <w:marBottom w:val="0"/>
      <w:divBdr>
        <w:top w:val="none" w:sz="0" w:space="0" w:color="auto"/>
        <w:left w:val="none" w:sz="0" w:space="0" w:color="auto"/>
        <w:bottom w:val="none" w:sz="0" w:space="0" w:color="auto"/>
        <w:right w:val="none" w:sz="0" w:space="0" w:color="auto"/>
      </w:divBdr>
    </w:div>
    <w:div w:id="1350135236">
      <w:bodyDiv w:val="1"/>
      <w:marLeft w:val="0"/>
      <w:marRight w:val="0"/>
      <w:marTop w:val="0"/>
      <w:marBottom w:val="0"/>
      <w:divBdr>
        <w:top w:val="none" w:sz="0" w:space="0" w:color="auto"/>
        <w:left w:val="none" w:sz="0" w:space="0" w:color="auto"/>
        <w:bottom w:val="none" w:sz="0" w:space="0" w:color="auto"/>
        <w:right w:val="none" w:sz="0" w:space="0" w:color="auto"/>
      </w:divBdr>
    </w:div>
    <w:div w:id="1352339293">
      <w:bodyDiv w:val="1"/>
      <w:marLeft w:val="0"/>
      <w:marRight w:val="0"/>
      <w:marTop w:val="0"/>
      <w:marBottom w:val="0"/>
      <w:divBdr>
        <w:top w:val="none" w:sz="0" w:space="0" w:color="auto"/>
        <w:left w:val="none" w:sz="0" w:space="0" w:color="auto"/>
        <w:bottom w:val="none" w:sz="0" w:space="0" w:color="auto"/>
        <w:right w:val="none" w:sz="0" w:space="0" w:color="auto"/>
      </w:divBdr>
      <w:divsChild>
        <w:div w:id="681275168">
          <w:marLeft w:val="432"/>
          <w:marRight w:val="0"/>
          <w:marTop w:val="0"/>
          <w:marBottom w:val="0"/>
          <w:divBdr>
            <w:top w:val="none" w:sz="0" w:space="0" w:color="auto"/>
            <w:left w:val="none" w:sz="0" w:space="0" w:color="auto"/>
            <w:bottom w:val="none" w:sz="0" w:space="0" w:color="auto"/>
            <w:right w:val="none" w:sz="0" w:space="0" w:color="auto"/>
          </w:divBdr>
        </w:div>
        <w:div w:id="1381393087">
          <w:marLeft w:val="432"/>
          <w:marRight w:val="0"/>
          <w:marTop w:val="0"/>
          <w:marBottom w:val="0"/>
          <w:divBdr>
            <w:top w:val="none" w:sz="0" w:space="0" w:color="auto"/>
            <w:left w:val="none" w:sz="0" w:space="0" w:color="auto"/>
            <w:bottom w:val="none" w:sz="0" w:space="0" w:color="auto"/>
            <w:right w:val="none" w:sz="0" w:space="0" w:color="auto"/>
          </w:divBdr>
        </w:div>
      </w:divsChild>
    </w:div>
    <w:div w:id="1355499776">
      <w:bodyDiv w:val="1"/>
      <w:marLeft w:val="0"/>
      <w:marRight w:val="0"/>
      <w:marTop w:val="0"/>
      <w:marBottom w:val="0"/>
      <w:divBdr>
        <w:top w:val="none" w:sz="0" w:space="0" w:color="auto"/>
        <w:left w:val="none" w:sz="0" w:space="0" w:color="auto"/>
        <w:bottom w:val="none" w:sz="0" w:space="0" w:color="auto"/>
        <w:right w:val="none" w:sz="0" w:space="0" w:color="auto"/>
      </w:divBdr>
    </w:div>
    <w:div w:id="1378240567">
      <w:bodyDiv w:val="1"/>
      <w:marLeft w:val="0"/>
      <w:marRight w:val="0"/>
      <w:marTop w:val="0"/>
      <w:marBottom w:val="0"/>
      <w:divBdr>
        <w:top w:val="none" w:sz="0" w:space="0" w:color="auto"/>
        <w:left w:val="none" w:sz="0" w:space="0" w:color="auto"/>
        <w:bottom w:val="none" w:sz="0" w:space="0" w:color="auto"/>
        <w:right w:val="none" w:sz="0" w:space="0" w:color="auto"/>
      </w:divBdr>
      <w:divsChild>
        <w:div w:id="343752103">
          <w:marLeft w:val="547"/>
          <w:marRight w:val="0"/>
          <w:marTop w:val="0"/>
          <w:marBottom w:val="0"/>
          <w:divBdr>
            <w:top w:val="none" w:sz="0" w:space="0" w:color="auto"/>
            <w:left w:val="none" w:sz="0" w:space="0" w:color="auto"/>
            <w:bottom w:val="none" w:sz="0" w:space="0" w:color="auto"/>
            <w:right w:val="none" w:sz="0" w:space="0" w:color="auto"/>
          </w:divBdr>
        </w:div>
        <w:div w:id="911230740">
          <w:marLeft w:val="547"/>
          <w:marRight w:val="0"/>
          <w:marTop w:val="0"/>
          <w:marBottom w:val="0"/>
          <w:divBdr>
            <w:top w:val="none" w:sz="0" w:space="0" w:color="auto"/>
            <w:left w:val="none" w:sz="0" w:space="0" w:color="auto"/>
            <w:bottom w:val="none" w:sz="0" w:space="0" w:color="auto"/>
            <w:right w:val="none" w:sz="0" w:space="0" w:color="auto"/>
          </w:divBdr>
        </w:div>
        <w:div w:id="1527211016">
          <w:marLeft w:val="547"/>
          <w:marRight w:val="0"/>
          <w:marTop w:val="0"/>
          <w:marBottom w:val="0"/>
          <w:divBdr>
            <w:top w:val="none" w:sz="0" w:space="0" w:color="auto"/>
            <w:left w:val="none" w:sz="0" w:space="0" w:color="auto"/>
            <w:bottom w:val="none" w:sz="0" w:space="0" w:color="auto"/>
            <w:right w:val="none" w:sz="0" w:space="0" w:color="auto"/>
          </w:divBdr>
        </w:div>
        <w:div w:id="2034376305">
          <w:marLeft w:val="547"/>
          <w:marRight w:val="0"/>
          <w:marTop w:val="0"/>
          <w:marBottom w:val="0"/>
          <w:divBdr>
            <w:top w:val="none" w:sz="0" w:space="0" w:color="auto"/>
            <w:left w:val="none" w:sz="0" w:space="0" w:color="auto"/>
            <w:bottom w:val="none" w:sz="0" w:space="0" w:color="auto"/>
            <w:right w:val="none" w:sz="0" w:space="0" w:color="auto"/>
          </w:divBdr>
        </w:div>
      </w:divsChild>
    </w:div>
    <w:div w:id="1382513830">
      <w:bodyDiv w:val="1"/>
      <w:marLeft w:val="0"/>
      <w:marRight w:val="0"/>
      <w:marTop w:val="0"/>
      <w:marBottom w:val="0"/>
      <w:divBdr>
        <w:top w:val="none" w:sz="0" w:space="0" w:color="auto"/>
        <w:left w:val="none" w:sz="0" w:space="0" w:color="auto"/>
        <w:bottom w:val="none" w:sz="0" w:space="0" w:color="auto"/>
        <w:right w:val="none" w:sz="0" w:space="0" w:color="auto"/>
      </w:divBdr>
    </w:div>
    <w:div w:id="1402365758">
      <w:bodyDiv w:val="1"/>
      <w:marLeft w:val="0"/>
      <w:marRight w:val="0"/>
      <w:marTop w:val="0"/>
      <w:marBottom w:val="0"/>
      <w:divBdr>
        <w:top w:val="none" w:sz="0" w:space="0" w:color="auto"/>
        <w:left w:val="none" w:sz="0" w:space="0" w:color="auto"/>
        <w:bottom w:val="none" w:sz="0" w:space="0" w:color="auto"/>
        <w:right w:val="none" w:sz="0" w:space="0" w:color="auto"/>
      </w:divBdr>
      <w:divsChild>
        <w:div w:id="16932947">
          <w:marLeft w:val="432"/>
          <w:marRight w:val="0"/>
          <w:marTop w:val="0"/>
          <w:marBottom w:val="0"/>
          <w:divBdr>
            <w:top w:val="none" w:sz="0" w:space="0" w:color="auto"/>
            <w:left w:val="none" w:sz="0" w:space="0" w:color="auto"/>
            <w:bottom w:val="none" w:sz="0" w:space="0" w:color="auto"/>
            <w:right w:val="none" w:sz="0" w:space="0" w:color="auto"/>
          </w:divBdr>
        </w:div>
        <w:div w:id="971905615">
          <w:marLeft w:val="432"/>
          <w:marRight w:val="0"/>
          <w:marTop w:val="0"/>
          <w:marBottom w:val="0"/>
          <w:divBdr>
            <w:top w:val="none" w:sz="0" w:space="0" w:color="auto"/>
            <w:left w:val="none" w:sz="0" w:space="0" w:color="auto"/>
            <w:bottom w:val="none" w:sz="0" w:space="0" w:color="auto"/>
            <w:right w:val="none" w:sz="0" w:space="0" w:color="auto"/>
          </w:divBdr>
        </w:div>
      </w:divsChild>
    </w:div>
    <w:div w:id="1406032586">
      <w:bodyDiv w:val="1"/>
      <w:marLeft w:val="0"/>
      <w:marRight w:val="0"/>
      <w:marTop w:val="0"/>
      <w:marBottom w:val="0"/>
      <w:divBdr>
        <w:top w:val="none" w:sz="0" w:space="0" w:color="auto"/>
        <w:left w:val="none" w:sz="0" w:space="0" w:color="auto"/>
        <w:bottom w:val="none" w:sz="0" w:space="0" w:color="auto"/>
        <w:right w:val="none" w:sz="0" w:space="0" w:color="auto"/>
      </w:divBdr>
    </w:div>
    <w:div w:id="1409770750">
      <w:bodyDiv w:val="1"/>
      <w:marLeft w:val="0"/>
      <w:marRight w:val="0"/>
      <w:marTop w:val="0"/>
      <w:marBottom w:val="0"/>
      <w:divBdr>
        <w:top w:val="none" w:sz="0" w:space="0" w:color="auto"/>
        <w:left w:val="none" w:sz="0" w:space="0" w:color="auto"/>
        <w:bottom w:val="none" w:sz="0" w:space="0" w:color="auto"/>
        <w:right w:val="none" w:sz="0" w:space="0" w:color="auto"/>
      </w:divBdr>
      <w:divsChild>
        <w:div w:id="2078673489">
          <w:marLeft w:val="432"/>
          <w:marRight w:val="0"/>
          <w:marTop w:val="0"/>
          <w:marBottom w:val="0"/>
          <w:divBdr>
            <w:top w:val="none" w:sz="0" w:space="0" w:color="auto"/>
            <w:left w:val="none" w:sz="0" w:space="0" w:color="auto"/>
            <w:bottom w:val="none" w:sz="0" w:space="0" w:color="auto"/>
            <w:right w:val="none" w:sz="0" w:space="0" w:color="auto"/>
          </w:divBdr>
        </w:div>
      </w:divsChild>
    </w:div>
    <w:div w:id="1413508477">
      <w:bodyDiv w:val="1"/>
      <w:marLeft w:val="0"/>
      <w:marRight w:val="0"/>
      <w:marTop w:val="0"/>
      <w:marBottom w:val="0"/>
      <w:divBdr>
        <w:top w:val="none" w:sz="0" w:space="0" w:color="auto"/>
        <w:left w:val="none" w:sz="0" w:space="0" w:color="auto"/>
        <w:bottom w:val="none" w:sz="0" w:space="0" w:color="auto"/>
        <w:right w:val="none" w:sz="0" w:space="0" w:color="auto"/>
      </w:divBdr>
    </w:div>
    <w:div w:id="1426918359">
      <w:bodyDiv w:val="1"/>
      <w:marLeft w:val="0"/>
      <w:marRight w:val="0"/>
      <w:marTop w:val="0"/>
      <w:marBottom w:val="0"/>
      <w:divBdr>
        <w:top w:val="none" w:sz="0" w:space="0" w:color="auto"/>
        <w:left w:val="none" w:sz="0" w:space="0" w:color="auto"/>
        <w:bottom w:val="none" w:sz="0" w:space="0" w:color="auto"/>
        <w:right w:val="none" w:sz="0" w:space="0" w:color="auto"/>
      </w:divBdr>
    </w:div>
    <w:div w:id="1472407493">
      <w:bodyDiv w:val="1"/>
      <w:marLeft w:val="0"/>
      <w:marRight w:val="0"/>
      <w:marTop w:val="0"/>
      <w:marBottom w:val="0"/>
      <w:divBdr>
        <w:top w:val="none" w:sz="0" w:space="0" w:color="auto"/>
        <w:left w:val="none" w:sz="0" w:space="0" w:color="auto"/>
        <w:bottom w:val="none" w:sz="0" w:space="0" w:color="auto"/>
        <w:right w:val="none" w:sz="0" w:space="0" w:color="auto"/>
      </w:divBdr>
      <w:divsChild>
        <w:div w:id="2635315">
          <w:marLeft w:val="432"/>
          <w:marRight w:val="0"/>
          <w:marTop w:val="0"/>
          <w:marBottom w:val="0"/>
          <w:divBdr>
            <w:top w:val="none" w:sz="0" w:space="0" w:color="auto"/>
            <w:left w:val="none" w:sz="0" w:space="0" w:color="auto"/>
            <w:bottom w:val="none" w:sz="0" w:space="0" w:color="auto"/>
            <w:right w:val="none" w:sz="0" w:space="0" w:color="auto"/>
          </w:divBdr>
        </w:div>
        <w:div w:id="958341560">
          <w:marLeft w:val="432"/>
          <w:marRight w:val="0"/>
          <w:marTop w:val="0"/>
          <w:marBottom w:val="0"/>
          <w:divBdr>
            <w:top w:val="none" w:sz="0" w:space="0" w:color="auto"/>
            <w:left w:val="none" w:sz="0" w:space="0" w:color="auto"/>
            <w:bottom w:val="none" w:sz="0" w:space="0" w:color="auto"/>
            <w:right w:val="none" w:sz="0" w:space="0" w:color="auto"/>
          </w:divBdr>
        </w:div>
        <w:div w:id="1070083733">
          <w:marLeft w:val="432"/>
          <w:marRight w:val="0"/>
          <w:marTop w:val="0"/>
          <w:marBottom w:val="0"/>
          <w:divBdr>
            <w:top w:val="none" w:sz="0" w:space="0" w:color="auto"/>
            <w:left w:val="none" w:sz="0" w:space="0" w:color="auto"/>
            <w:bottom w:val="none" w:sz="0" w:space="0" w:color="auto"/>
            <w:right w:val="none" w:sz="0" w:space="0" w:color="auto"/>
          </w:divBdr>
        </w:div>
        <w:div w:id="1512724624">
          <w:marLeft w:val="432"/>
          <w:marRight w:val="0"/>
          <w:marTop w:val="0"/>
          <w:marBottom w:val="0"/>
          <w:divBdr>
            <w:top w:val="none" w:sz="0" w:space="0" w:color="auto"/>
            <w:left w:val="none" w:sz="0" w:space="0" w:color="auto"/>
            <w:bottom w:val="none" w:sz="0" w:space="0" w:color="auto"/>
            <w:right w:val="none" w:sz="0" w:space="0" w:color="auto"/>
          </w:divBdr>
        </w:div>
      </w:divsChild>
    </w:div>
    <w:div w:id="1475215680">
      <w:bodyDiv w:val="1"/>
      <w:marLeft w:val="0"/>
      <w:marRight w:val="0"/>
      <w:marTop w:val="0"/>
      <w:marBottom w:val="0"/>
      <w:divBdr>
        <w:top w:val="none" w:sz="0" w:space="0" w:color="auto"/>
        <w:left w:val="none" w:sz="0" w:space="0" w:color="auto"/>
        <w:bottom w:val="none" w:sz="0" w:space="0" w:color="auto"/>
        <w:right w:val="none" w:sz="0" w:space="0" w:color="auto"/>
      </w:divBdr>
    </w:div>
    <w:div w:id="1489175140">
      <w:bodyDiv w:val="1"/>
      <w:marLeft w:val="0"/>
      <w:marRight w:val="0"/>
      <w:marTop w:val="0"/>
      <w:marBottom w:val="0"/>
      <w:divBdr>
        <w:top w:val="none" w:sz="0" w:space="0" w:color="auto"/>
        <w:left w:val="none" w:sz="0" w:space="0" w:color="auto"/>
        <w:bottom w:val="none" w:sz="0" w:space="0" w:color="auto"/>
        <w:right w:val="none" w:sz="0" w:space="0" w:color="auto"/>
      </w:divBdr>
    </w:div>
    <w:div w:id="1489906137">
      <w:bodyDiv w:val="1"/>
      <w:marLeft w:val="0"/>
      <w:marRight w:val="0"/>
      <w:marTop w:val="0"/>
      <w:marBottom w:val="0"/>
      <w:divBdr>
        <w:top w:val="none" w:sz="0" w:space="0" w:color="auto"/>
        <w:left w:val="none" w:sz="0" w:space="0" w:color="auto"/>
        <w:bottom w:val="none" w:sz="0" w:space="0" w:color="auto"/>
        <w:right w:val="none" w:sz="0" w:space="0" w:color="auto"/>
      </w:divBdr>
    </w:div>
    <w:div w:id="1512140814">
      <w:bodyDiv w:val="1"/>
      <w:marLeft w:val="0"/>
      <w:marRight w:val="0"/>
      <w:marTop w:val="0"/>
      <w:marBottom w:val="0"/>
      <w:divBdr>
        <w:top w:val="none" w:sz="0" w:space="0" w:color="auto"/>
        <w:left w:val="none" w:sz="0" w:space="0" w:color="auto"/>
        <w:bottom w:val="none" w:sz="0" w:space="0" w:color="auto"/>
        <w:right w:val="none" w:sz="0" w:space="0" w:color="auto"/>
      </w:divBdr>
    </w:div>
    <w:div w:id="1512180346">
      <w:bodyDiv w:val="1"/>
      <w:marLeft w:val="0"/>
      <w:marRight w:val="0"/>
      <w:marTop w:val="0"/>
      <w:marBottom w:val="0"/>
      <w:divBdr>
        <w:top w:val="none" w:sz="0" w:space="0" w:color="auto"/>
        <w:left w:val="none" w:sz="0" w:space="0" w:color="auto"/>
        <w:bottom w:val="none" w:sz="0" w:space="0" w:color="auto"/>
        <w:right w:val="none" w:sz="0" w:space="0" w:color="auto"/>
      </w:divBdr>
      <w:divsChild>
        <w:div w:id="1332030382">
          <w:marLeft w:val="432"/>
          <w:marRight w:val="0"/>
          <w:marTop w:val="0"/>
          <w:marBottom w:val="0"/>
          <w:divBdr>
            <w:top w:val="none" w:sz="0" w:space="0" w:color="auto"/>
            <w:left w:val="none" w:sz="0" w:space="0" w:color="auto"/>
            <w:bottom w:val="none" w:sz="0" w:space="0" w:color="auto"/>
            <w:right w:val="none" w:sz="0" w:space="0" w:color="auto"/>
          </w:divBdr>
        </w:div>
      </w:divsChild>
    </w:div>
    <w:div w:id="1519736564">
      <w:bodyDiv w:val="1"/>
      <w:marLeft w:val="0"/>
      <w:marRight w:val="0"/>
      <w:marTop w:val="0"/>
      <w:marBottom w:val="0"/>
      <w:divBdr>
        <w:top w:val="none" w:sz="0" w:space="0" w:color="auto"/>
        <w:left w:val="none" w:sz="0" w:space="0" w:color="auto"/>
        <w:bottom w:val="none" w:sz="0" w:space="0" w:color="auto"/>
        <w:right w:val="none" w:sz="0" w:space="0" w:color="auto"/>
      </w:divBdr>
    </w:div>
    <w:div w:id="1525944877">
      <w:bodyDiv w:val="1"/>
      <w:marLeft w:val="0"/>
      <w:marRight w:val="0"/>
      <w:marTop w:val="0"/>
      <w:marBottom w:val="0"/>
      <w:divBdr>
        <w:top w:val="none" w:sz="0" w:space="0" w:color="auto"/>
        <w:left w:val="none" w:sz="0" w:space="0" w:color="auto"/>
        <w:bottom w:val="none" w:sz="0" w:space="0" w:color="auto"/>
        <w:right w:val="none" w:sz="0" w:space="0" w:color="auto"/>
      </w:divBdr>
    </w:div>
    <w:div w:id="1536118259">
      <w:bodyDiv w:val="1"/>
      <w:marLeft w:val="0"/>
      <w:marRight w:val="0"/>
      <w:marTop w:val="0"/>
      <w:marBottom w:val="0"/>
      <w:divBdr>
        <w:top w:val="none" w:sz="0" w:space="0" w:color="auto"/>
        <w:left w:val="none" w:sz="0" w:space="0" w:color="auto"/>
        <w:bottom w:val="none" w:sz="0" w:space="0" w:color="auto"/>
        <w:right w:val="none" w:sz="0" w:space="0" w:color="auto"/>
      </w:divBdr>
    </w:div>
    <w:div w:id="1550531429">
      <w:bodyDiv w:val="1"/>
      <w:marLeft w:val="0"/>
      <w:marRight w:val="0"/>
      <w:marTop w:val="0"/>
      <w:marBottom w:val="0"/>
      <w:divBdr>
        <w:top w:val="none" w:sz="0" w:space="0" w:color="auto"/>
        <w:left w:val="none" w:sz="0" w:space="0" w:color="auto"/>
        <w:bottom w:val="none" w:sz="0" w:space="0" w:color="auto"/>
        <w:right w:val="none" w:sz="0" w:space="0" w:color="auto"/>
      </w:divBdr>
    </w:div>
    <w:div w:id="1580090938">
      <w:bodyDiv w:val="1"/>
      <w:marLeft w:val="0"/>
      <w:marRight w:val="0"/>
      <w:marTop w:val="0"/>
      <w:marBottom w:val="0"/>
      <w:divBdr>
        <w:top w:val="none" w:sz="0" w:space="0" w:color="auto"/>
        <w:left w:val="none" w:sz="0" w:space="0" w:color="auto"/>
        <w:bottom w:val="none" w:sz="0" w:space="0" w:color="auto"/>
        <w:right w:val="none" w:sz="0" w:space="0" w:color="auto"/>
      </w:divBdr>
    </w:div>
    <w:div w:id="1620378579">
      <w:bodyDiv w:val="1"/>
      <w:marLeft w:val="0"/>
      <w:marRight w:val="0"/>
      <w:marTop w:val="0"/>
      <w:marBottom w:val="0"/>
      <w:divBdr>
        <w:top w:val="none" w:sz="0" w:space="0" w:color="auto"/>
        <w:left w:val="none" w:sz="0" w:space="0" w:color="auto"/>
        <w:bottom w:val="none" w:sz="0" w:space="0" w:color="auto"/>
        <w:right w:val="none" w:sz="0" w:space="0" w:color="auto"/>
      </w:divBdr>
      <w:divsChild>
        <w:div w:id="496848113">
          <w:marLeft w:val="360"/>
          <w:marRight w:val="0"/>
          <w:marTop w:val="200"/>
          <w:marBottom w:val="0"/>
          <w:divBdr>
            <w:top w:val="none" w:sz="0" w:space="0" w:color="auto"/>
            <w:left w:val="none" w:sz="0" w:space="0" w:color="auto"/>
            <w:bottom w:val="none" w:sz="0" w:space="0" w:color="auto"/>
            <w:right w:val="none" w:sz="0" w:space="0" w:color="auto"/>
          </w:divBdr>
        </w:div>
      </w:divsChild>
    </w:div>
    <w:div w:id="1626545863">
      <w:bodyDiv w:val="1"/>
      <w:marLeft w:val="0"/>
      <w:marRight w:val="0"/>
      <w:marTop w:val="0"/>
      <w:marBottom w:val="0"/>
      <w:divBdr>
        <w:top w:val="none" w:sz="0" w:space="0" w:color="auto"/>
        <w:left w:val="none" w:sz="0" w:space="0" w:color="auto"/>
        <w:bottom w:val="none" w:sz="0" w:space="0" w:color="auto"/>
        <w:right w:val="none" w:sz="0" w:space="0" w:color="auto"/>
      </w:divBdr>
      <w:divsChild>
        <w:div w:id="837379405">
          <w:marLeft w:val="432"/>
          <w:marRight w:val="0"/>
          <w:marTop w:val="192"/>
          <w:marBottom w:val="0"/>
          <w:divBdr>
            <w:top w:val="none" w:sz="0" w:space="0" w:color="auto"/>
            <w:left w:val="none" w:sz="0" w:space="0" w:color="auto"/>
            <w:bottom w:val="none" w:sz="0" w:space="0" w:color="auto"/>
            <w:right w:val="none" w:sz="0" w:space="0" w:color="auto"/>
          </w:divBdr>
        </w:div>
        <w:div w:id="860436476">
          <w:marLeft w:val="432"/>
          <w:marRight w:val="0"/>
          <w:marTop w:val="0"/>
          <w:marBottom w:val="0"/>
          <w:divBdr>
            <w:top w:val="none" w:sz="0" w:space="0" w:color="auto"/>
            <w:left w:val="none" w:sz="0" w:space="0" w:color="auto"/>
            <w:bottom w:val="none" w:sz="0" w:space="0" w:color="auto"/>
            <w:right w:val="none" w:sz="0" w:space="0" w:color="auto"/>
          </w:divBdr>
        </w:div>
        <w:div w:id="1246499093">
          <w:marLeft w:val="432"/>
          <w:marRight w:val="0"/>
          <w:marTop w:val="0"/>
          <w:marBottom w:val="0"/>
          <w:divBdr>
            <w:top w:val="none" w:sz="0" w:space="0" w:color="auto"/>
            <w:left w:val="none" w:sz="0" w:space="0" w:color="auto"/>
            <w:bottom w:val="none" w:sz="0" w:space="0" w:color="auto"/>
            <w:right w:val="none" w:sz="0" w:space="0" w:color="auto"/>
          </w:divBdr>
        </w:div>
        <w:div w:id="1533490536">
          <w:marLeft w:val="432"/>
          <w:marRight w:val="0"/>
          <w:marTop w:val="0"/>
          <w:marBottom w:val="0"/>
          <w:divBdr>
            <w:top w:val="none" w:sz="0" w:space="0" w:color="auto"/>
            <w:left w:val="none" w:sz="0" w:space="0" w:color="auto"/>
            <w:bottom w:val="none" w:sz="0" w:space="0" w:color="auto"/>
            <w:right w:val="none" w:sz="0" w:space="0" w:color="auto"/>
          </w:divBdr>
        </w:div>
        <w:div w:id="1785154883">
          <w:marLeft w:val="432"/>
          <w:marRight w:val="0"/>
          <w:marTop w:val="192"/>
          <w:marBottom w:val="0"/>
          <w:divBdr>
            <w:top w:val="none" w:sz="0" w:space="0" w:color="auto"/>
            <w:left w:val="none" w:sz="0" w:space="0" w:color="auto"/>
            <w:bottom w:val="none" w:sz="0" w:space="0" w:color="auto"/>
            <w:right w:val="none" w:sz="0" w:space="0" w:color="auto"/>
          </w:divBdr>
        </w:div>
      </w:divsChild>
    </w:div>
    <w:div w:id="1627813635">
      <w:bodyDiv w:val="1"/>
      <w:marLeft w:val="0"/>
      <w:marRight w:val="0"/>
      <w:marTop w:val="0"/>
      <w:marBottom w:val="0"/>
      <w:divBdr>
        <w:top w:val="none" w:sz="0" w:space="0" w:color="auto"/>
        <w:left w:val="none" w:sz="0" w:space="0" w:color="auto"/>
        <w:bottom w:val="none" w:sz="0" w:space="0" w:color="auto"/>
        <w:right w:val="none" w:sz="0" w:space="0" w:color="auto"/>
      </w:divBdr>
      <w:divsChild>
        <w:div w:id="1817188540">
          <w:marLeft w:val="432"/>
          <w:marRight w:val="0"/>
          <w:marTop w:val="0"/>
          <w:marBottom w:val="0"/>
          <w:divBdr>
            <w:top w:val="none" w:sz="0" w:space="0" w:color="auto"/>
            <w:left w:val="none" w:sz="0" w:space="0" w:color="auto"/>
            <w:bottom w:val="none" w:sz="0" w:space="0" w:color="auto"/>
            <w:right w:val="none" w:sz="0" w:space="0" w:color="auto"/>
          </w:divBdr>
        </w:div>
      </w:divsChild>
    </w:div>
    <w:div w:id="1629432502">
      <w:bodyDiv w:val="1"/>
      <w:marLeft w:val="0"/>
      <w:marRight w:val="0"/>
      <w:marTop w:val="0"/>
      <w:marBottom w:val="0"/>
      <w:divBdr>
        <w:top w:val="none" w:sz="0" w:space="0" w:color="auto"/>
        <w:left w:val="none" w:sz="0" w:space="0" w:color="auto"/>
        <w:bottom w:val="none" w:sz="0" w:space="0" w:color="auto"/>
        <w:right w:val="none" w:sz="0" w:space="0" w:color="auto"/>
      </w:divBdr>
    </w:div>
    <w:div w:id="1639798729">
      <w:bodyDiv w:val="1"/>
      <w:marLeft w:val="0"/>
      <w:marRight w:val="0"/>
      <w:marTop w:val="0"/>
      <w:marBottom w:val="0"/>
      <w:divBdr>
        <w:top w:val="none" w:sz="0" w:space="0" w:color="auto"/>
        <w:left w:val="none" w:sz="0" w:space="0" w:color="auto"/>
        <w:bottom w:val="none" w:sz="0" w:space="0" w:color="auto"/>
        <w:right w:val="none" w:sz="0" w:space="0" w:color="auto"/>
      </w:divBdr>
    </w:div>
    <w:div w:id="1654606373">
      <w:bodyDiv w:val="1"/>
      <w:marLeft w:val="0"/>
      <w:marRight w:val="0"/>
      <w:marTop w:val="0"/>
      <w:marBottom w:val="0"/>
      <w:divBdr>
        <w:top w:val="none" w:sz="0" w:space="0" w:color="auto"/>
        <w:left w:val="none" w:sz="0" w:space="0" w:color="auto"/>
        <w:bottom w:val="none" w:sz="0" w:space="0" w:color="auto"/>
        <w:right w:val="none" w:sz="0" w:space="0" w:color="auto"/>
      </w:divBdr>
    </w:div>
    <w:div w:id="1669408556">
      <w:bodyDiv w:val="1"/>
      <w:marLeft w:val="0"/>
      <w:marRight w:val="0"/>
      <w:marTop w:val="0"/>
      <w:marBottom w:val="0"/>
      <w:divBdr>
        <w:top w:val="none" w:sz="0" w:space="0" w:color="auto"/>
        <w:left w:val="none" w:sz="0" w:space="0" w:color="auto"/>
        <w:bottom w:val="none" w:sz="0" w:space="0" w:color="auto"/>
        <w:right w:val="none" w:sz="0" w:space="0" w:color="auto"/>
      </w:divBdr>
    </w:div>
    <w:div w:id="1686983837">
      <w:bodyDiv w:val="1"/>
      <w:marLeft w:val="0"/>
      <w:marRight w:val="0"/>
      <w:marTop w:val="0"/>
      <w:marBottom w:val="0"/>
      <w:divBdr>
        <w:top w:val="none" w:sz="0" w:space="0" w:color="auto"/>
        <w:left w:val="none" w:sz="0" w:space="0" w:color="auto"/>
        <w:bottom w:val="none" w:sz="0" w:space="0" w:color="auto"/>
        <w:right w:val="none" w:sz="0" w:space="0" w:color="auto"/>
      </w:divBdr>
    </w:div>
    <w:div w:id="1698043109">
      <w:bodyDiv w:val="1"/>
      <w:marLeft w:val="0"/>
      <w:marRight w:val="0"/>
      <w:marTop w:val="0"/>
      <w:marBottom w:val="0"/>
      <w:divBdr>
        <w:top w:val="none" w:sz="0" w:space="0" w:color="auto"/>
        <w:left w:val="none" w:sz="0" w:space="0" w:color="auto"/>
        <w:bottom w:val="none" w:sz="0" w:space="0" w:color="auto"/>
        <w:right w:val="none" w:sz="0" w:space="0" w:color="auto"/>
      </w:divBdr>
    </w:div>
    <w:div w:id="1705867907">
      <w:bodyDiv w:val="1"/>
      <w:marLeft w:val="0"/>
      <w:marRight w:val="0"/>
      <w:marTop w:val="0"/>
      <w:marBottom w:val="0"/>
      <w:divBdr>
        <w:top w:val="none" w:sz="0" w:space="0" w:color="auto"/>
        <w:left w:val="none" w:sz="0" w:space="0" w:color="auto"/>
        <w:bottom w:val="none" w:sz="0" w:space="0" w:color="auto"/>
        <w:right w:val="none" w:sz="0" w:space="0" w:color="auto"/>
      </w:divBdr>
    </w:div>
    <w:div w:id="1717391731">
      <w:bodyDiv w:val="1"/>
      <w:marLeft w:val="0"/>
      <w:marRight w:val="0"/>
      <w:marTop w:val="0"/>
      <w:marBottom w:val="0"/>
      <w:divBdr>
        <w:top w:val="none" w:sz="0" w:space="0" w:color="auto"/>
        <w:left w:val="none" w:sz="0" w:space="0" w:color="auto"/>
        <w:bottom w:val="none" w:sz="0" w:space="0" w:color="auto"/>
        <w:right w:val="none" w:sz="0" w:space="0" w:color="auto"/>
      </w:divBdr>
      <w:divsChild>
        <w:div w:id="614096072">
          <w:marLeft w:val="432"/>
          <w:marRight w:val="0"/>
          <w:marTop w:val="0"/>
          <w:marBottom w:val="0"/>
          <w:divBdr>
            <w:top w:val="none" w:sz="0" w:space="0" w:color="auto"/>
            <w:left w:val="none" w:sz="0" w:space="0" w:color="auto"/>
            <w:bottom w:val="none" w:sz="0" w:space="0" w:color="auto"/>
            <w:right w:val="none" w:sz="0" w:space="0" w:color="auto"/>
          </w:divBdr>
        </w:div>
        <w:div w:id="2050255535">
          <w:marLeft w:val="432"/>
          <w:marRight w:val="0"/>
          <w:marTop w:val="0"/>
          <w:marBottom w:val="0"/>
          <w:divBdr>
            <w:top w:val="none" w:sz="0" w:space="0" w:color="auto"/>
            <w:left w:val="none" w:sz="0" w:space="0" w:color="auto"/>
            <w:bottom w:val="none" w:sz="0" w:space="0" w:color="auto"/>
            <w:right w:val="none" w:sz="0" w:space="0" w:color="auto"/>
          </w:divBdr>
        </w:div>
      </w:divsChild>
    </w:div>
    <w:div w:id="1717465571">
      <w:bodyDiv w:val="1"/>
      <w:marLeft w:val="0"/>
      <w:marRight w:val="0"/>
      <w:marTop w:val="0"/>
      <w:marBottom w:val="0"/>
      <w:divBdr>
        <w:top w:val="none" w:sz="0" w:space="0" w:color="auto"/>
        <w:left w:val="none" w:sz="0" w:space="0" w:color="auto"/>
        <w:bottom w:val="none" w:sz="0" w:space="0" w:color="auto"/>
        <w:right w:val="none" w:sz="0" w:space="0" w:color="auto"/>
      </w:divBdr>
    </w:div>
    <w:div w:id="1756634292">
      <w:bodyDiv w:val="1"/>
      <w:marLeft w:val="0"/>
      <w:marRight w:val="0"/>
      <w:marTop w:val="0"/>
      <w:marBottom w:val="0"/>
      <w:divBdr>
        <w:top w:val="none" w:sz="0" w:space="0" w:color="auto"/>
        <w:left w:val="none" w:sz="0" w:space="0" w:color="auto"/>
        <w:bottom w:val="none" w:sz="0" w:space="0" w:color="auto"/>
        <w:right w:val="none" w:sz="0" w:space="0" w:color="auto"/>
      </w:divBdr>
    </w:div>
    <w:div w:id="1763911651">
      <w:bodyDiv w:val="1"/>
      <w:marLeft w:val="0"/>
      <w:marRight w:val="0"/>
      <w:marTop w:val="0"/>
      <w:marBottom w:val="0"/>
      <w:divBdr>
        <w:top w:val="none" w:sz="0" w:space="0" w:color="auto"/>
        <w:left w:val="none" w:sz="0" w:space="0" w:color="auto"/>
        <w:bottom w:val="none" w:sz="0" w:space="0" w:color="auto"/>
        <w:right w:val="none" w:sz="0" w:space="0" w:color="auto"/>
      </w:divBdr>
    </w:div>
    <w:div w:id="1767309663">
      <w:bodyDiv w:val="1"/>
      <w:marLeft w:val="0"/>
      <w:marRight w:val="0"/>
      <w:marTop w:val="0"/>
      <w:marBottom w:val="0"/>
      <w:divBdr>
        <w:top w:val="none" w:sz="0" w:space="0" w:color="auto"/>
        <w:left w:val="none" w:sz="0" w:space="0" w:color="auto"/>
        <w:bottom w:val="none" w:sz="0" w:space="0" w:color="auto"/>
        <w:right w:val="none" w:sz="0" w:space="0" w:color="auto"/>
      </w:divBdr>
    </w:div>
    <w:div w:id="1775859369">
      <w:bodyDiv w:val="1"/>
      <w:marLeft w:val="0"/>
      <w:marRight w:val="0"/>
      <w:marTop w:val="0"/>
      <w:marBottom w:val="0"/>
      <w:divBdr>
        <w:top w:val="none" w:sz="0" w:space="0" w:color="auto"/>
        <w:left w:val="none" w:sz="0" w:space="0" w:color="auto"/>
        <w:bottom w:val="none" w:sz="0" w:space="0" w:color="auto"/>
        <w:right w:val="none" w:sz="0" w:space="0" w:color="auto"/>
      </w:divBdr>
      <w:divsChild>
        <w:div w:id="202258128">
          <w:marLeft w:val="547"/>
          <w:marRight w:val="0"/>
          <w:marTop w:val="0"/>
          <w:marBottom w:val="0"/>
          <w:divBdr>
            <w:top w:val="none" w:sz="0" w:space="0" w:color="auto"/>
            <w:left w:val="none" w:sz="0" w:space="0" w:color="auto"/>
            <w:bottom w:val="none" w:sz="0" w:space="0" w:color="auto"/>
            <w:right w:val="none" w:sz="0" w:space="0" w:color="auto"/>
          </w:divBdr>
        </w:div>
        <w:div w:id="586963275">
          <w:marLeft w:val="547"/>
          <w:marRight w:val="0"/>
          <w:marTop w:val="0"/>
          <w:marBottom w:val="0"/>
          <w:divBdr>
            <w:top w:val="none" w:sz="0" w:space="0" w:color="auto"/>
            <w:left w:val="none" w:sz="0" w:space="0" w:color="auto"/>
            <w:bottom w:val="none" w:sz="0" w:space="0" w:color="auto"/>
            <w:right w:val="none" w:sz="0" w:space="0" w:color="auto"/>
          </w:divBdr>
        </w:div>
        <w:div w:id="1358123384">
          <w:marLeft w:val="547"/>
          <w:marRight w:val="0"/>
          <w:marTop w:val="0"/>
          <w:marBottom w:val="0"/>
          <w:divBdr>
            <w:top w:val="none" w:sz="0" w:space="0" w:color="auto"/>
            <w:left w:val="none" w:sz="0" w:space="0" w:color="auto"/>
            <w:bottom w:val="none" w:sz="0" w:space="0" w:color="auto"/>
            <w:right w:val="none" w:sz="0" w:space="0" w:color="auto"/>
          </w:divBdr>
        </w:div>
        <w:div w:id="2071229836">
          <w:marLeft w:val="547"/>
          <w:marRight w:val="0"/>
          <w:marTop w:val="0"/>
          <w:marBottom w:val="0"/>
          <w:divBdr>
            <w:top w:val="none" w:sz="0" w:space="0" w:color="auto"/>
            <w:left w:val="none" w:sz="0" w:space="0" w:color="auto"/>
            <w:bottom w:val="none" w:sz="0" w:space="0" w:color="auto"/>
            <w:right w:val="none" w:sz="0" w:space="0" w:color="auto"/>
          </w:divBdr>
        </w:div>
      </w:divsChild>
    </w:div>
    <w:div w:id="1802192530">
      <w:bodyDiv w:val="1"/>
      <w:marLeft w:val="0"/>
      <w:marRight w:val="0"/>
      <w:marTop w:val="0"/>
      <w:marBottom w:val="0"/>
      <w:divBdr>
        <w:top w:val="none" w:sz="0" w:space="0" w:color="auto"/>
        <w:left w:val="none" w:sz="0" w:space="0" w:color="auto"/>
        <w:bottom w:val="none" w:sz="0" w:space="0" w:color="auto"/>
        <w:right w:val="none" w:sz="0" w:space="0" w:color="auto"/>
      </w:divBdr>
      <w:divsChild>
        <w:div w:id="159585891">
          <w:marLeft w:val="288"/>
          <w:marRight w:val="0"/>
          <w:marTop w:val="0"/>
          <w:marBottom w:val="50"/>
          <w:divBdr>
            <w:top w:val="none" w:sz="0" w:space="0" w:color="auto"/>
            <w:left w:val="none" w:sz="0" w:space="0" w:color="auto"/>
            <w:bottom w:val="none" w:sz="0" w:space="0" w:color="auto"/>
            <w:right w:val="none" w:sz="0" w:space="0" w:color="auto"/>
          </w:divBdr>
        </w:div>
        <w:div w:id="500196981">
          <w:marLeft w:val="288"/>
          <w:marRight w:val="0"/>
          <w:marTop w:val="0"/>
          <w:marBottom w:val="50"/>
          <w:divBdr>
            <w:top w:val="none" w:sz="0" w:space="0" w:color="auto"/>
            <w:left w:val="none" w:sz="0" w:space="0" w:color="auto"/>
            <w:bottom w:val="none" w:sz="0" w:space="0" w:color="auto"/>
            <w:right w:val="none" w:sz="0" w:space="0" w:color="auto"/>
          </w:divBdr>
        </w:div>
      </w:divsChild>
    </w:div>
    <w:div w:id="1814592232">
      <w:bodyDiv w:val="1"/>
      <w:marLeft w:val="0"/>
      <w:marRight w:val="0"/>
      <w:marTop w:val="0"/>
      <w:marBottom w:val="0"/>
      <w:divBdr>
        <w:top w:val="none" w:sz="0" w:space="0" w:color="auto"/>
        <w:left w:val="none" w:sz="0" w:space="0" w:color="auto"/>
        <w:bottom w:val="none" w:sz="0" w:space="0" w:color="auto"/>
        <w:right w:val="none" w:sz="0" w:space="0" w:color="auto"/>
      </w:divBdr>
    </w:div>
    <w:div w:id="1816219346">
      <w:bodyDiv w:val="1"/>
      <w:marLeft w:val="0"/>
      <w:marRight w:val="0"/>
      <w:marTop w:val="0"/>
      <w:marBottom w:val="0"/>
      <w:divBdr>
        <w:top w:val="none" w:sz="0" w:space="0" w:color="auto"/>
        <w:left w:val="none" w:sz="0" w:space="0" w:color="auto"/>
        <w:bottom w:val="none" w:sz="0" w:space="0" w:color="auto"/>
        <w:right w:val="none" w:sz="0" w:space="0" w:color="auto"/>
      </w:divBdr>
    </w:div>
    <w:div w:id="1819806454">
      <w:bodyDiv w:val="1"/>
      <w:marLeft w:val="0"/>
      <w:marRight w:val="0"/>
      <w:marTop w:val="0"/>
      <w:marBottom w:val="0"/>
      <w:divBdr>
        <w:top w:val="none" w:sz="0" w:space="0" w:color="auto"/>
        <w:left w:val="none" w:sz="0" w:space="0" w:color="auto"/>
        <w:bottom w:val="none" w:sz="0" w:space="0" w:color="auto"/>
        <w:right w:val="none" w:sz="0" w:space="0" w:color="auto"/>
      </w:divBdr>
      <w:divsChild>
        <w:div w:id="1034035228">
          <w:marLeft w:val="547"/>
          <w:marRight w:val="0"/>
          <w:marTop w:val="0"/>
          <w:marBottom w:val="0"/>
          <w:divBdr>
            <w:top w:val="none" w:sz="0" w:space="0" w:color="auto"/>
            <w:left w:val="none" w:sz="0" w:space="0" w:color="auto"/>
            <w:bottom w:val="none" w:sz="0" w:space="0" w:color="auto"/>
            <w:right w:val="none" w:sz="0" w:space="0" w:color="auto"/>
          </w:divBdr>
        </w:div>
      </w:divsChild>
    </w:div>
    <w:div w:id="1826967570">
      <w:bodyDiv w:val="1"/>
      <w:marLeft w:val="0"/>
      <w:marRight w:val="0"/>
      <w:marTop w:val="0"/>
      <w:marBottom w:val="0"/>
      <w:divBdr>
        <w:top w:val="none" w:sz="0" w:space="0" w:color="auto"/>
        <w:left w:val="none" w:sz="0" w:space="0" w:color="auto"/>
        <w:bottom w:val="none" w:sz="0" w:space="0" w:color="auto"/>
        <w:right w:val="none" w:sz="0" w:space="0" w:color="auto"/>
      </w:divBdr>
      <w:divsChild>
        <w:div w:id="133303192">
          <w:marLeft w:val="446"/>
          <w:marRight w:val="0"/>
          <w:marTop w:val="0"/>
          <w:marBottom w:val="0"/>
          <w:divBdr>
            <w:top w:val="none" w:sz="0" w:space="0" w:color="auto"/>
            <w:left w:val="none" w:sz="0" w:space="0" w:color="auto"/>
            <w:bottom w:val="none" w:sz="0" w:space="0" w:color="auto"/>
            <w:right w:val="none" w:sz="0" w:space="0" w:color="auto"/>
          </w:divBdr>
        </w:div>
        <w:div w:id="288704569">
          <w:marLeft w:val="446"/>
          <w:marRight w:val="0"/>
          <w:marTop w:val="0"/>
          <w:marBottom w:val="0"/>
          <w:divBdr>
            <w:top w:val="none" w:sz="0" w:space="0" w:color="auto"/>
            <w:left w:val="none" w:sz="0" w:space="0" w:color="auto"/>
            <w:bottom w:val="none" w:sz="0" w:space="0" w:color="auto"/>
            <w:right w:val="none" w:sz="0" w:space="0" w:color="auto"/>
          </w:divBdr>
        </w:div>
        <w:div w:id="614603253">
          <w:marLeft w:val="446"/>
          <w:marRight w:val="0"/>
          <w:marTop w:val="0"/>
          <w:marBottom w:val="0"/>
          <w:divBdr>
            <w:top w:val="none" w:sz="0" w:space="0" w:color="auto"/>
            <w:left w:val="none" w:sz="0" w:space="0" w:color="auto"/>
            <w:bottom w:val="none" w:sz="0" w:space="0" w:color="auto"/>
            <w:right w:val="none" w:sz="0" w:space="0" w:color="auto"/>
          </w:divBdr>
        </w:div>
        <w:div w:id="1087850204">
          <w:marLeft w:val="446"/>
          <w:marRight w:val="0"/>
          <w:marTop w:val="0"/>
          <w:marBottom w:val="0"/>
          <w:divBdr>
            <w:top w:val="none" w:sz="0" w:space="0" w:color="auto"/>
            <w:left w:val="none" w:sz="0" w:space="0" w:color="auto"/>
            <w:bottom w:val="none" w:sz="0" w:space="0" w:color="auto"/>
            <w:right w:val="none" w:sz="0" w:space="0" w:color="auto"/>
          </w:divBdr>
        </w:div>
      </w:divsChild>
    </w:div>
    <w:div w:id="1829708139">
      <w:bodyDiv w:val="1"/>
      <w:marLeft w:val="0"/>
      <w:marRight w:val="0"/>
      <w:marTop w:val="0"/>
      <w:marBottom w:val="0"/>
      <w:divBdr>
        <w:top w:val="none" w:sz="0" w:space="0" w:color="auto"/>
        <w:left w:val="none" w:sz="0" w:space="0" w:color="auto"/>
        <w:bottom w:val="none" w:sz="0" w:space="0" w:color="auto"/>
        <w:right w:val="none" w:sz="0" w:space="0" w:color="auto"/>
      </w:divBdr>
      <w:divsChild>
        <w:div w:id="135338413">
          <w:marLeft w:val="0"/>
          <w:marRight w:val="0"/>
          <w:marTop w:val="0"/>
          <w:marBottom w:val="0"/>
          <w:divBdr>
            <w:top w:val="none" w:sz="0" w:space="0" w:color="auto"/>
            <w:left w:val="none" w:sz="0" w:space="0" w:color="auto"/>
            <w:bottom w:val="none" w:sz="0" w:space="0" w:color="auto"/>
            <w:right w:val="none" w:sz="0" w:space="0" w:color="auto"/>
          </w:divBdr>
          <w:divsChild>
            <w:div w:id="413551388">
              <w:marLeft w:val="0"/>
              <w:marRight w:val="0"/>
              <w:marTop w:val="0"/>
              <w:marBottom w:val="0"/>
              <w:divBdr>
                <w:top w:val="none" w:sz="0" w:space="0" w:color="auto"/>
                <w:left w:val="none" w:sz="0" w:space="0" w:color="auto"/>
                <w:bottom w:val="none" w:sz="0" w:space="0" w:color="auto"/>
                <w:right w:val="none" w:sz="0" w:space="0" w:color="auto"/>
              </w:divBdr>
              <w:divsChild>
                <w:div w:id="224296222">
                  <w:marLeft w:val="0"/>
                  <w:marRight w:val="0"/>
                  <w:marTop w:val="0"/>
                  <w:marBottom w:val="0"/>
                  <w:divBdr>
                    <w:top w:val="none" w:sz="0" w:space="0" w:color="auto"/>
                    <w:left w:val="none" w:sz="0" w:space="0" w:color="auto"/>
                    <w:bottom w:val="none" w:sz="0" w:space="0" w:color="auto"/>
                    <w:right w:val="none" w:sz="0" w:space="0" w:color="auto"/>
                  </w:divBdr>
                  <w:divsChild>
                    <w:div w:id="1233076769">
                      <w:marLeft w:val="0"/>
                      <w:marRight w:val="0"/>
                      <w:marTop w:val="0"/>
                      <w:marBottom w:val="0"/>
                      <w:divBdr>
                        <w:top w:val="none" w:sz="0" w:space="0" w:color="auto"/>
                        <w:left w:val="none" w:sz="0" w:space="0" w:color="auto"/>
                        <w:bottom w:val="none" w:sz="0" w:space="0" w:color="auto"/>
                        <w:right w:val="none" w:sz="0" w:space="0" w:color="auto"/>
                      </w:divBdr>
                    </w:div>
                  </w:divsChild>
                </w:div>
                <w:div w:id="539444019">
                  <w:marLeft w:val="0"/>
                  <w:marRight w:val="0"/>
                  <w:marTop w:val="0"/>
                  <w:marBottom w:val="0"/>
                  <w:divBdr>
                    <w:top w:val="none" w:sz="0" w:space="0" w:color="auto"/>
                    <w:left w:val="none" w:sz="0" w:space="0" w:color="auto"/>
                    <w:bottom w:val="none" w:sz="0" w:space="0" w:color="auto"/>
                    <w:right w:val="none" w:sz="0" w:space="0" w:color="auto"/>
                  </w:divBdr>
                  <w:divsChild>
                    <w:div w:id="1449275473">
                      <w:marLeft w:val="0"/>
                      <w:marRight w:val="0"/>
                      <w:marTop w:val="0"/>
                      <w:marBottom w:val="0"/>
                      <w:divBdr>
                        <w:top w:val="none" w:sz="0" w:space="0" w:color="auto"/>
                        <w:left w:val="none" w:sz="0" w:space="0" w:color="auto"/>
                        <w:bottom w:val="none" w:sz="0" w:space="0" w:color="auto"/>
                        <w:right w:val="none" w:sz="0" w:space="0" w:color="auto"/>
                      </w:divBdr>
                    </w:div>
                  </w:divsChild>
                </w:div>
                <w:div w:id="592054057">
                  <w:marLeft w:val="0"/>
                  <w:marRight w:val="0"/>
                  <w:marTop w:val="0"/>
                  <w:marBottom w:val="0"/>
                  <w:divBdr>
                    <w:top w:val="none" w:sz="0" w:space="0" w:color="auto"/>
                    <w:left w:val="none" w:sz="0" w:space="0" w:color="auto"/>
                    <w:bottom w:val="none" w:sz="0" w:space="0" w:color="auto"/>
                    <w:right w:val="none" w:sz="0" w:space="0" w:color="auto"/>
                  </w:divBdr>
                  <w:divsChild>
                    <w:div w:id="655885390">
                      <w:marLeft w:val="0"/>
                      <w:marRight w:val="0"/>
                      <w:marTop w:val="0"/>
                      <w:marBottom w:val="0"/>
                      <w:divBdr>
                        <w:top w:val="none" w:sz="0" w:space="0" w:color="auto"/>
                        <w:left w:val="none" w:sz="0" w:space="0" w:color="auto"/>
                        <w:bottom w:val="none" w:sz="0" w:space="0" w:color="auto"/>
                        <w:right w:val="none" w:sz="0" w:space="0" w:color="auto"/>
                      </w:divBdr>
                    </w:div>
                  </w:divsChild>
                </w:div>
                <w:div w:id="2048948368">
                  <w:marLeft w:val="0"/>
                  <w:marRight w:val="0"/>
                  <w:marTop w:val="0"/>
                  <w:marBottom w:val="0"/>
                  <w:divBdr>
                    <w:top w:val="none" w:sz="0" w:space="0" w:color="auto"/>
                    <w:left w:val="none" w:sz="0" w:space="0" w:color="auto"/>
                    <w:bottom w:val="none" w:sz="0" w:space="0" w:color="auto"/>
                    <w:right w:val="none" w:sz="0" w:space="0" w:color="auto"/>
                  </w:divBdr>
                  <w:divsChild>
                    <w:div w:id="54776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09274">
          <w:marLeft w:val="0"/>
          <w:marRight w:val="0"/>
          <w:marTop w:val="0"/>
          <w:marBottom w:val="0"/>
          <w:divBdr>
            <w:top w:val="none" w:sz="0" w:space="0" w:color="auto"/>
            <w:left w:val="none" w:sz="0" w:space="0" w:color="auto"/>
            <w:bottom w:val="none" w:sz="0" w:space="0" w:color="auto"/>
            <w:right w:val="none" w:sz="0" w:space="0" w:color="auto"/>
          </w:divBdr>
          <w:divsChild>
            <w:div w:id="1168716784">
              <w:marLeft w:val="0"/>
              <w:marRight w:val="0"/>
              <w:marTop w:val="0"/>
              <w:marBottom w:val="0"/>
              <w:divBdr>
                <w:top w:val="none" w:sz="0" w:space="0" w:color="auto"/>
                <w:left w:val="none" w:sz="0" w:space="0" w:color="auto"/>
                <w:bottom w:val="none" w:sz="0" w:space="0" w:color="auto"/>
                <w:right w:val="none" w:sz="0" w:space="0" w:color="auto"/>
              </w:divBdr>
              <w:divsChild>
                <w:div w:id="148134506">
                  <w:marLeft w:val="0"/>
                  <w:marRight w:val="0"/>
                  <w:marTop w:val="0"/>
                  <w:marBottom w:val="0"/>
                  <w:divBdr>
                    <w:top w:val="none" w:sz="0" w:space="0" w:color="auto"/>
                    <w:left w:val="none" w:sz="0" w:space="0" w:color="auto"/>
                    <w:bottom w:val="none" w:sz="0" w:space="0" w:color="auto"/>
                    <w:right w:val="none" w:sz="0" w:space="0" w:color="auto"/>
                  </w:divBdr>
                </w:div>
              </w:divsChild>
            </w:div>
            <w:div w:id="2070834941">
              <w:marLeft w:val="0"/>
              <w:marRight w:val="0"/>
              <w:marTop w:val="0"/>
              <w:marBottom w:val="0"/>
              <w:divBdr>
                <w:top w:val="none" w:sz="0" w:space="0" w:color="auto"/>
                <w:left w:val="none" w:sz="0" w:space="0" w:color="auto"/>
                <w:bottom w:val="none" w:sz="0" w:space="0" w:color="auto"/>
                <w:right w:val="none" w:sz="0" w:space="0" w:color="auto"/>
              </w:divBdr>
              <w:divsChild>
                <w:div w:id="38787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3392">
          <w:marLeft w:val="0"/>
          <w:marRight w:val="0"/>
          <w:marTop w:val="0"/>
          <w:marBottom w:val="0"/>
          <w:divBdr>
            <w:top w:val="none" w:sz="0" w:space="0" w:color="auto"/>
            <w:left w:val="none" w:sz="0" w:space="0" w:color="auto"/>
            <w:bottom w:val="none" w:sz="0" w:space="0" w:color="auto"/>
            <w:right w:val="none" w:sz="0" w:space="0" w:color="auto"/>
          </w:divBdr>
        </w:div>
      </w:divsChild>
    </w:div>
    <w:div w:id="1857882801">
      <w:bodyDiv w:val="1"/>
      <w:marLeft w:val="0"/>
      <w:marRight w:val="0"/>
      <w:marTop w:val="0"/>
      <w:marBottom w:val="0"/>
      <w:divBdr>
        <w:top w:val="none" w:sz="0" w:space="0" w:color="auto"/>
        <w:left w:val="none" w:sz="0" w:space="0" w:color="auto"/>
        <w:bottom w:val="none" w:sz="0" w:space="0" w:color="auto"/>
        <w:right w:val="none" w:sz="0" w:space="0" w:color="auto"/>
      </w:divBdr>
    </w:div>
    <w:div w:id="1885212841">
      <w:bodyDiv w:val="1"/>
      <w:marLeft w:val="0"/>
      <w:marRight w:val="0"/>
      <w:marTop w:val="0"/>
      <w:marBottom w:val="0"/>
      <w:divBdr>
        <w:top w:val="none" w:sz="0" w:space="0" w:color="auto"/>
        <w:left w:val="none" w:sz="0" w:space="0" w:color="auto"/>
        <w:bottom w:val="none" w:sz="0" w:space="0" w:color="auto"/>
        <w:right w:val="none" w:sz="0" w:space="0" w:color="auto"/>
      </w:divBdr>
    </w:div>
    <w:div w:id="1931968465">
      <w:bodyDiv w:val="1"/>
      <w:marLeft w:val="0"/>
      <w:marRight w:val="0"/>
      <w:marTop w:val="0"/>
      <w:marBottom w:val="0"/>
      <w:divBdr>
        <w:top w:val="none" w:sz="0" w:space="0" w:color="auto"/>
        <w:left w:val="none" w:sz="0" w:space="0" w:color="auto"/>
        <w:bottom w:val="none" w:sz="0" w:space="0" w:color="auto"/>
        <w:right w:val="none" w:sz="0" w:space="0" w:color="auto"/>
      </w:divBdr>
    </w:div>
    <w:div w:id="1941644253">
      <w:bodyDiv w:val="1"/>
      <w:marLeft w:val="0"/>
      <w:marRight w:val="0"/>
      <w:marTop w:val="0"/>
      <w:marBottom w:val="0"/>
      <w:divBdr>
        <w:top w:val="none" w:sz="0" w:space="0" w:color="auto"/>
        <w:left w:val="none" w:sz="0" w:space="0" w:color="auto"/>
        <w:bottom w:val="none" w:sz="0" w:space="0" w:color="auto"/>
        <w:right w:val="none" w:sz="0" w:space="0" w:color="auto"/>
      </w:divBdr>
    </w:div>
    <w:div w:id="1971663401">
      <w:bodyDiv w:val="1"/>
      <w:marLeft w:val="0"/>
      <w:marRight w:val="0"/>
      <w:marTop w:val="0"/>
      <w:marBottom w:val="0"/>
      <w:divBdr>
        <w:top w:val="none" w:sz="0" w:space="0" w:color="auto"/>
        <w:left w:val="none" w:sz="0" w:space="0" w:color="auto"/>
        <w:bottom w:val="none" w:sz="0" w:space="0" w:color="auto"/>
        <w:right w:val="none" w:sz="0" w:space="0" w:color="auto"/>
      </w:divBdr>
    </w:div>
    <w:div w:id="2007392624">
      <w:bodyDiv w:val="1"/>
      <w:marLeft w:val="0"/>
      <w:marRight w:val="0"/>
      <w:marTop w:val="0"/>
      <w:marBottom w:val="0"/>
      <w:divBdr>
        <w:top w:val="none" w:sz="0" w:space="0" w:color="auto"/>
        <w:left w:val="none" w:sz="0" w:space="0" w:color="auto"/>
        <w:bottom w:val="none" w:sz="0" w:space="0" w:color="auto"/>
        <w:right w:val="none" w:sz="0" w:space="0" w:color="auto"/>
      </w:divBdr>
      <w:divsChild>
        <w:div w:id="407382211">
          <w:marLeft w:val="706"/>
          <w:marRight w:val="0"/>
          <w:marTop w:val="0"/>
          <w:marBottom w:val="0"/>
          <w:divBdr>
            <w:top w:val="none" w:sz="0" w:space="0" w:color="auto"/>
            <w:left w:val="none" w:sz="0" w:space="0" w:color="auto"/>
            <w:bottom w:val="none" w:sz="0" w:space="0" w:color="auto"/>
            <w:right w:val="none" w:sz="0" w:space="0" w:color="auto"/>
          </w:divBdr>
        </w:div>
        <w:div w:id="572860542">
          <w:marLeft w:val="706"/>
          <w:marRight w:val="0"/>
          <w:marTop w:val="0"/>
          <w:marBottom w:val="0"/>
          <w:divBdr>
            <w:top w:val="none" w:sz="0" w:space="0" w:color="auto"/>
            <w:left w:val="none" w:sz="0" w:space="0" w:color="auto"/>
            <w:bottom w:val="none" w:sz="0" w:space="0" w:color="auto"/>
            <w:right w:val="none" w:sz="0" w:space="0" w:color="auto"/>
          </w:divBdr>
        </w:div>
        <w:div w:id="613289998">
          <w:marLeft w:val="706"/>
          <w:marRight w:val="0"/>
          <w:marTop w:val="0"/>
          <w:marBottom w:val="0"/>
          <w:divBdr>
            <w:top w:val="none" w:sz="0" w:space="0" w:color="auto"/>
            <w:left w:val="none" w:sz="0" w:space="0" w:color="auto"/>
            <w:bottom w:val="none" w:sz="0" w:space="0" w:color="auto"/>
            <w:right w:val="none" w:sz="0" w:space="0" w:color="auto"/>
          </w:divBdr>
        </w:div>
        <w:div w:id="2102794562">
          <w:marLeft w:val="706"/>
          <w:marRight w:val="0"/>
          <w:marTop w:val="0"/>
          <w:marBottom w:val="0"/>
          <w:divBdr>
            <w:top w:val="none" w:sz="0" w:space="0" w:color="auto"/>
            <w:left w:val="none" w:sz="0" w:space="0" w:color="auto"/>
            <w:bottom w:val="none" w:sz="0" w:space="0" w:color="auto"/>
            <w:right w:val="none" w:sz="0" w:space="0" w:color="auto"/>
          </w:divBdr>
        </w:div>
      </w:divsChild>
    </w:div>
    <w:div w:id="2014794022">
      <w:bodyDiv w:val="1"/>
      <w:marLeft w:val="0"/>
      <w:marRight w:val="0"/>
      <w:marTop w:val="0"/>
      <w:marBottom w:val="0"/>
      <w:divBdr>
        <w:top w:val="none" w:sz="0" w:space="0" w:color="auto"/>
        <w:left w:val="none" w:sz="0" w:space="0" w:color="auto"/>
        <w:bottom w:val="none" w:sz="0" w:space="0" w:color="auto"/>
        <w:right w:val="none" w:sz="0" w:space="0" w:color="auto"/>
      </w:divBdr>
      <w:divsChild>
        <w:div w:id="268900042">
          <w:marLeft w:val="547"/>
          <w:marRight w:val="0"/>
          <w:marTop w:val="192"/>
          <w:marBottom w:val="0"/>
          <w:divBdr>
            <w:top w:val="none" w:sz="0" w:space="0" w:color="auto"/>
            <w:left w:val="none" w:sz="0" w:space="0" w:color="auto"/>
            <w:bottom w:val="none" w:sz="0" w:space="0" w:color="auto"/>
            <w:right w:val="none" w:sz="0" w:space="0" w:color="auto"/>
          </w:divBdr>
        </w:div>
        <w:div w:id="899360594">
          <w:marLeft w:val="547"/>
          <w:marRight w:val="0"/>
          <w:marTop w:val="192"/>
          <w:marBottom w:val="0"/>
          <w:divBdr>
            <w:top w:val="none" w:sz="0" w:space="0" w:color="auto"/>
            <w:left w:val="none" w:sz="0" w:space="0" w:color="auto"/>
            <w:bottom w:val="none" w:sz="0" w:space="0" w:color="auto"/>
            <w:right w:val="none" w:sz="0" w:space="0" w:color="auto"/>
          </w:divBdr>
        </w:div>
        <w:div w:id="1734618352">
          <w:marLeft w:val="547"/>
          <w:marRight w:val="0"/>
          <w:marTop w:val="192"/>
          <w:marBottom w:val="0"/>
          <w:divBdr>
            <w:top w:val="none" w:sz="0" w:space="0" w:color="auto"/>
            <w:left w:val="none" w:sz="0" w:space="0" w:color="auto"/>
            <w:bottom w:val="none" w:sz="0" w:space="0" w:color="auto"/>
            <w:right w:val="none" w:sz="0" w:space="0" w:color="auto"/>
          </w:divBdr>
        </w:div>
      </w:divsChild>
    </w:div>
    <w:div w:id="2047169531">
      <w:bodyDiv w:val="1"/>
      <w:marLeft w:val="0"/>
      <w:marRight w:val="0"/>
      <w:marTop w:val="0"/>
      <w:marBottom w:val="0"/>
      <w:divBdr>
        <w:top w:val="none" w:sz="0" w:space="0" w:color="auto"/>
        <w:left w:val="none" w:sz="0" w:space="0" w:color="auto"/>
        <w:bottom w:val="none" w:sz="0" w:space="0" w:color="auto"/>
        <w:right w:val="none" w:sz="0" w:space="0" w:color="auto"/>
      </w:divBdr>
      <w:divsChild>
        <w:div w:id="257833843">
          <w:marLeft w:val="547"/>
          <w:marRight w:val="0"/>
          <w:marTop w:val="0"/>
          <w:marBottom w:val="0"/>
          <w:divBdr>
            <w:top w:val="none" w:sz="0" w:space="0" w:color="auto"/>
            <w:left w:val="none" w:sz="0" w:space="0" w:color="auto"/>
            <w:bottom w:val="none" w:sz="0" w:space="0" w:color="auto"/>
            <w:right w:val="none" w:sz="0" w:space="0" w:color="auto"/>
          </w:divBdr>
        </w:div>
        <w:div w:id="693962135">
          <w:marLeft w:val="547"/>
          <w:marRight w:val="0"/>
          <w:marTop w:val="0"/>
          <w:marBottom w:val="0"/>
          <w:divBdr>
            <w:top w:val="none" w:sz="0" w:space="0" w:color="auto"/>
            <w:left w:val="none" w:sz="0" w:space="0" w:color="auto"/>
            <w:bottom w:val="none" w:sz="0" w:space="0" w:color="auto"/>
            <w:right w:val="none" w:sz="0" w:space="0" w:color="auto"/>
          </w:divBdr>
        </w:div>
      </w:divsChild>
    </w:div>
    <w:div w:id="2087875469">
      <w:bodyDiv w:val="1"/>
      <w:marLeft w:val="0"/>
      <w:marRight w:val="0"/>
      <w:marTop w:val="0"/>
      <w:marBottom w:val="0"/>
      <w:divBdr>
        <w:top w:val="none" w:sz="0" w:space="0" w:color="auto"/>
        <w:left w:val="none" w:sz="0" w:space="0" w:color="auto"/>
        <w:bottom w:val="none" w:sz="0" w:space="0" w:color="auto"/>
        <w:right w:val="none" w:sz="0" w:space="0" w:color="auto"/>
      </w:divBdr>
      <w:divsChild>
        <w:div w:id="9530624">
          <w:marLeft w:val="547"/>
          <w:marRight w:val="0"/>
          <w:marTop w:val="0"/>
          <w:marBottom w:val="0"/>
          <w:divBdr>
            <w:top w:val="none" w:sz="0" w:space="0" w:color="auto"/>
            <w:left w:val="none" w:sz="0" w:space="0" w:color="auto"/>
            <w:bottom w:val="none" w:sz="0" w:space="0" w:color="auto"/>
            <w:right w:val="none" w:sz="0" w:space="0" w:color="auto"/>
          </w:divBdr>
        </w:div>
        <w:div w:id="234438844">
          <w:marLeft w:val="547"/>
          <w:marRight w:val="0"/>
          <w:marTop w:val="0"/>
          <w:marBottom w:val="0"/>
          <w:divBdr>
            <w:top w:val="none" w:sz="0" w:space="0" w:color="auto"/>
            <w:left w:val="none" w:sz="0" w:space="0" w:color="auto"/>
            <w:bottom w:val="none" w:sz="0" w:space="0" w:color="auto"/>
            <w:right w:val="none" w:sz="0" w:space="0" w:color="auto"/>
          </w:divBdr>
        </w:div>
        <w:div w:id="2006206694">
          <w:marLeft w:val="547"/>
          <w:marRight w:val="0"/>
          <w:marTop w:val="0"/>
          <w:marBottom w:val="0"/>
          <w:divBdr>
            <w:top w:val="none" w:sz="0" w:space="0" w:color="auto"/>
            <w:left w:val="none" w:sz="0" w:space="0" w:color="auto"/>
            <w:bottom w:val="none" w:sz="0" w:space="0" w:color="auto"/>
            <w:right w:val="none" w:sz="0" w:space="0" w:color="auto"/>
          </w:divBdr>
        </w:div>
      </w:divsChild>
    </w:div>
    <w:div w:id="2103378245">
      <w:bodyDiv w:val="1"/>
      <w:marLeft w:val="0"/>
      <w:marRight w:val="0"/>
      <w:marTop w:val="0"/>
      <w:marBottom w:val="0"/>
      <w:divBdr>
        <w:top w:val="none" w:sz="0" w:space="0" w:color="auto"/>
        <w:left w:val="none" w:sz="0" w:space="0" w:color="auto"/>
        <w:bottom w:val="none" w:sz="0" w:space="0" w:color="auto"/>
        <w:right w:val="none" w:sz="0" w:space="0" w:color="auto"/>
      </w:divBdr>
    </w:div>
    <w:div w:id="2123718764">
      <w:bodyDiv w:val="1"/>
      <w:marLeft w:val="0"/>
      <w:marRight w:val="0"/>
      <w:marTop w:val="0"/>
      <w:marBottom w:val="0"/>
      <w:divBdr>
        <w:top w:val="none" w:sz="0" w:space="0" w:color="auto"/>
        <w:left w:val="none" w:sz="0" w:space="0" w:color="auto"/>
        <w:bottom w:val="none" w:sz="0" w:space="0" w:color="auto"/>
        <w:right w:val="none" w:sz="0" w:space="0" w:color="auto"/>
      </w:divBdr>
    </w:div>
    <w:div w:id="2141223524">
      <w:bodyDiv w:val="1"/>
      <w:marLeft w:val="0"/>
      <w:marRight w:val="0"/>
      <w:marTop w:val="0"/>
      <w:marBottom w:val="0"/>
      <w:divBdr>
        <w:top w:val="none" w:sz="0" w:space="0" w:color="auto"/>
        <w:left w:val="none" w:sz="0" w:space="0" w:color="auto"/>
        <w:bottom w:val="none" w:sz="0" w:space="0" w:color="auto"/>
        <w:right w:val="none" w:sz="0" w:space="0" w:color="auto"/>
      </w:divBdr>
      <w:divsChild>
        <w:div w:id="1722828615">
          <w:marLeft w:val="432"/>
          <w:marRight w:val="0"/>
          <w:marTop w:val="0"/>
          <w:marBottom w:val="0"/>
          <w:divBdr>
            <w:top w:val="none" w:sz="0" w:space="0" w:color="auto"/>
            <w:left w:val="none" w:sz="0" w:space="0" w:color="auto"/>
            <w:bottom w:val="none" w:sz="0" w:space="0" w:color="auto"/>
            <w:right w:val="none" w:sz="0" w:space="0" w:color="auto"/>
          </w:divBdr>
        </w:div>
      </w:divsChild>
    </w:div>
    <w:div w:id="2146970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1/relationships/commentsExtended" Target="commentsExtended.xml"/><Relationship Id="rId26" Type="http://schemas.openxmlformats.org/officeDocument/2006/relationships/image" Target="media/image12.jpeg"/><Relationship Id="rId39" Type="http://schemas.openxmlformats.org/officeDocument/2006/relationships/image" Target="https://image.shutterstock.com/display_pic_with_logo/1318342/368080166/stock-photo-scientist-with-equipment-and-science-experiments-laboratory-glassware-containing-chemical-liquid-368080166.jpg" TargetMode="External"/><Relationship Id="rId3" Type="http://schemas.openxmlformats.org/officeDocument/2006/relationships/customXml" Target="../customXml/item3.xml"/><Relationship Id="rId21" Type="http://schemas.openxmlformats.org/officeDocument/2006/relationships/image" Target="media/image7.jpe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jpeg"/><Relationship Id="rId50" Type="http://schemas.microsoft.com/office/2011/relationships/people" Target="peop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comments" Target="comments.xml"/><Relationship Id="rId25" Type="http://schemas.openxmlformats.org/officeDocument/2006/relationships/image" Target="media/image11.jpeg"/><Relationship Id="rId33" Type="http://schemas.openxmlformats.org/officeDocument/2006/relationships/image" Target="https://image.shutterstock.com/display_pic_with_logo/94021/201370895/stock-photo-crisis-concept-of-reducing-costs-vise-and-dollars-d-201370895.jpg" TargetMode="External"/><Relationship Id="rId38" Type="http://schemas.openxmlformats.org/officeDocument/2006/relationships/image" Target="media/image21.jpeg"/><Relationship Id="rId46" Type="http://schemas.openxmlformats.org/officeDocument/2006/relationships/image" Target="media/image28.jpe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jpeg"/><Relationship Id="rId29" Type="http://schemas.openxmlformats.org/officeDocument/2006/relationships/image" Target="media/image14.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jpeg"/><Relationship Id="rId32" Type="http://schemas.openxmlformats.org/officeDocument/2006/relationships/image" Target="media/image17.jpeg"/><Relationship Id="rId37" Type="http://schemas.openxmlformats.org/officeDocument/2006/relationships/image" Target="media/image20.jpe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numbering" Target="numbering.xml"/><Relationship Id="rId15" Type="http://schemas.openxmlformats.org/officeDocument/2006/relationships/hyperlink" Target="http://www.brightwavegroup.com" TargetMode="External"/><Relationship Id="rId23" Type="http://schemas.openxmlformats.org/officeDocument/2006/relationships/image" Target="media/image9.jpeg"/><Relationship Id="rId28" Type="http://schemas.openxmlformats.org/officeDocument/2006/relationships/image" Target="media/image13.png"/><Relationship Id="rId36" Type="http://schemas.openxmlformats.org/officeDocument/2006/relationships/image" Target="https://image.shutterstock.com/display_pic_with_logo/3406661/306828110/stock-vector-discount-percent-tag-icon-306828110.jpg" TargetMode="Externa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amruta.mulay@brightwavegroup.com" TargetMode="External"/><Relationship Id="rId22" Type="http://schemas.openxmlformats.org/officeDocument/2006/relationships/image" Target="media/image8.png"/><Relationship Id="rId27" Type="http://schemas.openxmlformats.org/officeDocument/2006/relationships/image" Target="http://media.worldbulletin.net/250x190/2013/08/15/court-of-human-rights.jpg" TargetMode="External"/><Relationship Id="rId30" Type="http://schemas.openxmlformats.org/officeDocument/2006/relationships/image" Target="media/image15.png"/><Relationship Id="rId35" Type="http://schemas.openxmlformats.org/officeDocument/2006/relationships/image" Target="media/image19.jpeg"/><Relationship Id="rId43" Type="http://schemas.openxmlformats.org/officeDocument/2006/relationships/image" Target="media/image25.png"/><Relationship Id="rId48"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C91C0AE40496A418DAF70970AEB0103" ma:contentTypeVersion="" ma:contentTypeDescription="Create a new document." ma:contentTypeScope="" ma:versionID="1c4c25f145a9fb6ae9998d194fb3e773">
  <xsd:schema xmlns:xsd="http://www.w3.org/2001/XMLSchema" xmlns:xs="http://www.w3.org/2001/XMLSchema" xmlns:p="http://schemas.microsoft.com/office/2006/metadata/properties" targetNamespace="http://schemas.microsoft.com/office/2006/metadata/properties" ma:root="true" ma:fieldsID="f3e687d5f98ee29b9cfcc2ff24550dc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A068A8-DF9B-4E51-80B4-F92D56091A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DB10DE1-5E53-4956-8A05-A8FBB81B7D08}">
  <ds:schemaRefs>
    <ds:schemaRef ds:uri="http://schemas.microsoft.com/sharepoint/v3/contenttype/forms"/>
  </ds:schemaRefs>
</ds:datastoreItem>
</file>

<file path=customXml/itemProps3.xml><?xml version="1.0" encoding="utf-8"?>
<ds:datastoreItem xmlns:ds="http://schemas.openxmlformats.org/officeDocument/2006/customXml" ds:itemID="{C9A7A069-CEB6-40F8-A22B-0776CFA30EB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58A347C-EF26-4EE6-82C2-E3D293B3C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78</Pages>
  <Words>12088</Words>
  <Characters>68905</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Version</vt:lpstr>
    </vt:vector>
  </TitlesOfParts>
  <Company>Microsoft</Company>
  <LinksUpToDate>false</LinksUpToDate>
  <CharactersWithSpaces>80832</CharactersWithSpaces>
  <SharedDoc>false</SharedDoc>
  <HLinks>
    <vt:vector size="414" baseType="variant">
      <vt:variant>
        <vt:i4>1507382</vt:i4>
      </vt:variant>
      <vt:variant>
        <vt:i4>401</vt:i4>
      </vt:variant>
      <vt:variant>
        <vt:i4>0</vt:i4>
      </vt:variant>
      <vt:variant>
        <vt:i4>5</vt:i4>
      </vt:variant>
      <vt:variant>
        <vt:lpwstr/>
      </vt:variant>
      <vt:variant>
        <vt:lpwstr>_Toc473043549</vt:lpwstr>
      </vt:variant>
      <vt:variant>
        <vt:i4>1507382</vt:i4>
      </vt:variant>
      <vt:variant>
        <vt:i4>395</vt:i4>
      </vt:variant>
      <vt:variant>
        <vt:i4>0</vt:i4>
      </vt:variant>
      <vt:variant>
        <vt:i4>5</vt:i4>
      </vt:variant>
      <vt:variant>
        <vt:lpwstr/>
      </vt:variant>
      <vt:variant>
        <vt:lpwstr>_Toc473043548</vt:lpwstr>
      </vt:variant>
      <vt:variant>
        <vt:i4>1507382</vt:i4>
      </vt:variant>
      <vt:variant>
        <vt:i4>389</vt:i4>
      </vt:variant>
      <vt:variant>
        <vt:i4>0</vt:i4>
      </vt:variant>
      <vt:variant>
        <vt:i4>5</vt:i4>
      </vt:variant>
      <vt:variant>
        <vt:lpwstr/>
      </vt:variant>
      <vt:variant>
        <vt:lpwstr>_Toc473043547</vt:lpwstr>
      </vt:variant>
      <vt:variant>
        <vt:i4>1507382</vt:i4>
      </vt:variant>
      <vt:variant>
        <vt:i4>383</vt:i4>
      </vt:variant>
      <vt:variant>
        <vt:i4>0</vt:i4>
      </vt:variant>
      <vt:variant>
        <vt:i4>5</vt:i4>
      </vt:variant>
      <vt:variant>
        <vt:lpwstr/>
      </vt:variant>
      <vt:variant>
        <vt:lpwstr>_Toc473043546</vt:lpwstr>
      </vt:variant>
      <vt:variant>
        <vt:i4>1507382</vt:i4>
      </vt:variant>
      <vt:variant>
        <vt:i4>377</vt:i4>
      </vt:variant>
      <vt:variant>
        <vt:i4>0</vt:i4>
      </vt:variant>
      <vt:variant>
        <vt:i4>5</vt:i4>
      </vt:variant>
      <vt:variant>
        <vt:lpwstr/>
      </vt:variant>
      <vt:variant>
        <vt:lpwstr>_Toc473043545</vt:lpwstr>
      </vt:variant>
      <vt:variant>
        <vt:i4>1507382</vt:i4>
      </vt:variant>
      <vt:variant>
        <vt:i4>371</vt:i4>
      </vt:variant>
      <vt:variant>
        <vt:i4>0</vt:i4>
      </vt:variant>
      <vt:variant>
        <vt:i4>5</vt:i4>
      </vt:variant>
      <vt:variant>
        <vt:lpwstr/>
      </vt:variant>
      <vt:variant>
        <vt:lpwstr>_Toc473043544</vt:lpwstr>
      </vt:variant>
      <vt:variant>
        <vt:i4>1507382</vt:i4>
      </vt:variant>
      <vt:variant>
        <vt:i4>365</vt:i4>
      </vt:variant>
      <vt:variant>
        <vt:i4>0</vt:i4>
      </vt:variant>
      <vt:variant>
        <vt:i4>5</vt:i4>
      </vt:variant>
      <vt:variant>
        <vt:lpwstr/>
      </vt:variant>
      <vt:variant>
        <vt:lpwstr>_Toc473043543</vt:lpwstr>
      </vt:variant>
      <vt:variant>
        <vt:i4>1507382</vt:i4>
      </vt:variant>
      <vt:variant>
        <vt:i4>359</vt:i4>
      </vt:variant>
      <vt:variant>
        <vt:i4>0</vt:i4>
      </vt:variant>
      <vt:variant>
        <vt:i4>5</vt:i4>
      </vt:variant>
      <vt:variant>
        <vt:lpwstr/>
      </vt:variant>
      <vt:variant>
        <vt:lpwstr>_Toc473043542</vt:lpwstr>
      </vt:variant>
      <vt:variant>
        <vt:i4>1507382</vt:i4>
      </vt:variant>
      <vt:variant>
        <vt:i4>353</vt:i4>
      </vt:variant>
      <vt:variant>
        <vt:i4>0</vt:i4>
      </vt:variant>
      <vt:variant>
        <vt:i4>5</vt:i4>
      </vt:variant>
      <vt:variant>
        <vt:lpwstr/>
      </vt:variant>
      <vt:variant>
        <vt:lpwstr>_Toc473043541</vt:lpwstr>
      </vt:variant>
      <vt:variant>
        <vt:i4>1507382</vt:i4>
      </vt:variant>
      <vt:variant>
        <vt:i4>347</vt:i4>
      </vt:variant>
      <vt:variant>
        <vt:i4>0</vt:i4>
      </vt:variant>
      <vt:variant>
        <vt:i4>5</vt:i4>
      </vt:variant>
      <vt:variant>
        <vt:lpwstr/>
      </vt:variant>
      <vt:variant>
        <vt:lpwstr>_Toc473043540</vt:lpwstr>
      </vt:variant>
      <vt:variant>
        <vt:i4>1048630</vt:i4>
      </vt:variant>
      <vt:variant>
        <vt:i4>341</vt:i4>
      </vt:variant>
      <vt:variant>
        <vt:i4>0</vt:i4>
      </vt:variant>
      <vt:variant>
        <vt:i4>5</vt:i4>
      </vt:variant>
      <vt:variant>
        <vt:lpwstr/>
      </vt:variant>
      <vt:variant>
        <vt:lpwstr>_Toc473043539</vt:lpwstr>
      </vt:variant>
      <vt:variant>
        <vt:i4>1048630</vt:i4>
      </vt:variant>
      <vt:variant>
        <vt:i4>335</vt:i4>
      </vt:variant>
      <vt:variant>
        <vt:i4>0</vt:i4>
      </vt:variant>
      <vt:variant>
        <vt:i4>5</vt:i4>
      </vt:variant>
      <vt:variant>
        <vt:lpwstr/>
      </vt:variant>
      <vt:variant>
        <vt:lpwstr>_Toc473043538</vt:lpwstr>
      </vt:variant>
      <vt:variant>
        <vt:i4>1048630</vt:i4>
      </vt:variant>
      <vt:variant>
        <vt:i4>329</vt:i4>
      </vt:variant>
      <vt:variant>
        <vt:i4>0</vt:i4>
      </vt:variant>
      <vt:variant>
        <vt:i4>5</vt:i4>
      </vt:variant>
      <vt:variant>
        <vt:lpwstr/>
      </vt:variant>
      <vt:variant>
        <vt:lpwstr>_Toc473043537</vt:lpwstr>
      </vt:variant>
      <vt:variant>
        <vt:i4>1048630</vt:i4>
      </vt:variant>
      <vt:variant>
        <vt:i4>323</vt:i4>
      </vt:variant>
      <vt:variant>
        <vt:i4>0</vt:i4>
      </vt:variant>
      <vt:variant>
        <vt:i4>5</vt:i4>
      </vt:variant>
      <vt:variant>
        <vt:lpwstr/>
      </vt:variant>
      <vt:variant>
        <vt:lpwstr>_Toc473043536</vt:lpwstr>
      </vt:variant>
      <vt:variant>
        <vt:i4>1048630</vt:i4>
      </vt:variant>
      <vt:variant>
        <vt:i4>317</vt:i4>
      </vt:variant>
      <vt:variant>
        <vt:i4>0</vt:i4>
      </vt:variant>
      <vt:variant>
        <vt:i4>5</vt:i4>
      </vt:variant>
      <vt:variant>
        <vt:lpwstr/>
      </vt:variant>
      <vt:variant>
        <vt:lpwstr>_Toc473043535</vt:lpwstr>
      </vt:variant>
      <vt:variant>
        <vt:i4>1048630</vt:i4>
      </vt:variant>
      <vt:variant>
        <vt:i4>311</vt:i4>
      </vt:variant>
      <vt:variant>
        <vt:i4>0</vt:i4>
      </vt:variant>
      <vt:variant>
        <vt:i4>5</vt:i4>
      </vt:variant>
      <vt:variant>
        <vt:lpwstr/>
      </vt:variant>
      <vt:variant>
        <vt:lpwstr>_Toc473043534</vt:lpwstr>
      </vt:variant>
      <vt:variant>
        <vt:i4>1048630</vt:i4>
      </vt:variant>
      <vt:variant>
        <vt:i4>305</vt:i4>
      </vt:variant>
      <vt:variant>
        <vt:i4>0</vt:i4>
      </vt:variant>
      <vt:variant>
        <vt:i4>5</vt:i4>
      </vt:variant>
      <vt:variant>
        <vt:lpwstr/>
      </vt:variant>
      <vt:variant>
        <vt:lpwstr>_Toc473043533</vt:lpwstr>
      </vt:variant>
      <vt:variant>
        <vt:i4>1048630</vt:i4>
      </vt:variant>
      <vt:variant>
        <vt:i4>299</vt:i4>
      </vt:variant>
      <vt:variant>
        <vt:i4>0</vt:i4>
      </vt:variant>
      <vt:variant>
        <vt:i4>5</vt:i4>
      </vt:variant>
      <vt:variant>
        <vt:lpwstr/>
      </vt:variant>
      <vt:variant>
        <vt:lpwstr>_Toc473043532</vt:lpwstr>
      </vt:variant>
      <vt:variant>
        <vt:i4>1048630</vt:i4>
      </vt:variant>
      <vt:variant>
        <vt:i4>293</vt:i4>
      </vt:variant>
      <vt:variant>
        <vt:i4>0</vt:i4>
      </vt:variant>
      <vt:variant>
        <vt:i4>5</vt:i4>
      </vt:variant>
      <vt:variant>
        <vt:lpwstr/>
      </vt:variant>
      <vt:variant>
        <vt:lpwstr>_Toc473043531</vt:lpwstr>
      </vt:variant>
      <vt:variant>
        <vt:i4>1048630</vt:i4>
      </vt:variant>
      <vt:variant>
        <vt:i4>287</vt:i4>
      </vt:variant>
      <vt:variant>
        <vt:i4>0</vt:i4>
      </vt:variant>
      <vt:variant>
        <vt:i4>5</vt:i4>
      </vt:variant>
      <vt:variant>
        <vt:lpwstr/>
      </vt:variant>
      <vt:variant>
        <vt:lpwstr>_Toc473043530</vt:lpwstr>
      </vt:variant>
      <vt:variant>
        <vt:i4>1114166</vt:i4>
      </vt:variant>
      <vt:variant>
        <vt:i4>281</vt:i4>
      </vt:variant>
      <vt:variant>
        <vt:i4>0</vt:i4>
      </vt:variant>
      <vt:variant>
        <vt:i4>5</vt:i4>
      </vt:variant>
      <vt:variant>
        <vt:lpwstr/>
      </vt:variant>
      <vt:variant>
        <vt:lpwstr>_Toc473043529</vt:lpwstr>
      </vt:variant>
      <vt:variant>
        <vt:i4>1114166</vt:i4>
      </vt:variant>
      <vt:variant>
        <vt:i4>275</vt:i4>
      </vt:variant>
      <vt:variant>
        <vt:i4>0</vt:i4>
      </vt:variant>
      <vt:variant>
        <vt:i4>5</vt:i4>
      </vt:variant>
      <vt:variant>
        <vt:lpwstr/>
      </vt:variant>
      <vt:variant>
        <vt:lpwstr>_Toc473043528</vt:lpwstr>
      </vt:variant>
      <vt:variant>
        <vt:i4>1114166</vt:i4>
      </vt:variant>
      <vt:variant>
        <vt:i4>269</vt:i4>
      </vt:variant>
      <vt:variant>
        <vt:i4>0</vt:i4>
      </vt:variant>
      <vt:variant>
        <vt:i4>5</vt:i4>
      </vt:variant>
      <vt:variant>
        <vt:lpwstr/>
      </vt:variant>
      <vt:variant>
        <vt:lpwstr>_Toc473043527</vt:lpwstr>
      </vt:variant>
      <vt:variant>
        <vt:i4>1114166</vt:i4>
      </vt:variant>
      <vt:variant>
        <vt:i4>263</vt:i4>
      </vt:variant>
      <vt:variant>
        <vt:i4>0</vt:i4>
      </vt:variant>
      <vt:variant>
        <vt:i4>5</vt:i4>
      </vt:variant>
      <vt:variant>
        <vt:lpwstr/>
      </vt:variant>
      <vt:variant>
        <vt:lpwstr>_Toc473043526</vt:lpwstr>
      </vt:variant>
      <vt:variant>
        <vt:i4>1114166</vt:i4>
      </vt:variant>
      <vt:variant>
        <vt:i4>257</vt:i4>
      </vt:variant>
      <vt:variant>
        <vt:i4>0</vt:i4>
      </vt:variant>
      <vt:variant>
        <vt:i4>5</vt:i4>
      </vt:variant>
      <vt:variant>
        <vt:lpwstr/>
      </vt:variant>
      <vt:variant>
        <vt:lpwstr>_Toc473043525</vt:lpwstr>
      </vt:variant>
      <vt:variant>
        <vt:i4>1114166</vt:i4>
      </vt:variant>
      <vt:variant>
        <vt:i4>251</vt:i4>
      </vt:variant>
      <vt:variant>
        <vt:i4>0</vt:i4>
      </vt:variant>
      <vt:variant>
        <vt:i4>5</vt:i4>
      </vt:variant>
      <vt:variant>
        <vt:lpwstr/>
      </vt:variant>
      <vt:variant>
        <vt:lpwstr>_Toc473043524</vt:lpwstr>
      </vt:variant>
      <vt:variant>
        <vt:i4>1114166</vt:i4>
      </vt:variant>
      <vt:variant>
        <vt:i4>245</vt:i4>
      </vt:variant>
      <vt:variant>
        <vt:i4>0</vt:i4>
      </vt:variant>
      <vt:variant>
        <vt:i4>5</vt:i4>
      </vt:variant>
      <vt:variant>
        <vt:lpwstr/>
      </vt:variant>
      <vt:variant>
        <vt:lpwstr>_Toc473043523</vt:lpwstr>
      </vt:variant>
      <vt:variant>
        <vt:i4>1114166</vt:i4>
      </vt:variant>
      <vt:variant>
        <vt:i4>239</vt:i4>
      </vt:variant>
      <vt:variant>
        <vt:i4>0</vt:i4>
      </vt:variant>
      <vt:variant>
        <vt:i4>5</vt:i4>
      </vt:variant>
      <vt:variant>
        <vt:lpwstr/>
      </vt:variant>
      <vt:variant>
        <vt:lpwstr>_Toc473043522</vt:lpwstr>
      </vt:variant>
      <vt:variant>
        <vt:i4>1114166</vt:i4>
      </vt:variant>
      <vt:variant>
        <vt:i4>233</vt:i4>
      </vt:variant>
      <vt:variant>
        <vt:i4>0</vt:i4>
      </vt:variant>
      <vt:variant>
        <vt:i4>5</vt:i4>
      </vt:variant>
      <vt:variant>
        <vt:lpwstr/>
      </vt:variant>
      <vt:variant>
        <vt:lpwstr>_Toc473043521</vt:lpwstr>
      </vt:variant>
      <vt:variant>
        <vt:i4>1114166</vt:i4>
      </vt:variant>
      <vt:variant>
        <vt:i4>227</vt:i4>
      </vt:variant>
      <vt:variant>
        <vt:i4>0</vt:i4>
      </vt:variant>
      <vt:variant>
        <vt:i4>5</vt:i4>
      </vt:variant>
      <vt:variant>
        <vt:lpwstr/>
      </vt:variant>
      <vt:variant>
        <vt:lpwstr>_Toc473043520</vt:lpwstr>
      </vt:variant>
      <vt:variant>
        <vt:i4>1179702</vt:i4>
      </vt:variant>
      <vt:variant>
        <vt:i4>221</vt:i4>
      </vt:variant>
      <vt:variant>
        <vt:i4>0</vt:i4>
      </vt:variant>
      <vt:variant>
        <vt:i4>5</vt:i4>
      </vt:variant>
      <vt:variant>
        <vt:lpwstr/>
      </vt:variant>
      <vt:variant>
        <vt:lpwstr>_Toc473043519</vt:lpwstr>
      </vt:variant>
      <vt:variant>
        <vt:i4>1179702</vt:i4>
      </vt:variant>
      <vt:variant>
        <vt:i4>215</vt:i4>
      </vt:variant>
      <vt:variant>
        <vt:i4>0</vt:i4>
      </vt:variant>
      <vt:variant>
        <vt:i4>5</vt:i4>
      </vt:variant>
      <vt:variant>
        <vt:lpwstr/>
      </vt:variant>
      <vt:variant>
        <vt:lpwstr>_Toc473043518</vt:lpwstr>
      </vt:variant>
      <vt:variant>
        <vt:i4>1179702</vt:i4>
      </vt:variant>
      <vt:variant>
        <vt:i4>209</vt:i4>
      </vt:variant>
      <vt:variant>
        <vt:i4>0</vt:i4>
      </vt:variant>
      <vt:variant>
        <vt:i4>5</vt:i4>
      </vt:variant>
      <vt:variant>
        <vt:lpwstr/>
      </vt:variant>
      <vt:variant>
        <vt:lpwstr>_Toc473043517</vt:lpwstr>
      </vt:variant>
      <vt:variant>
        <vt:i4>1179702</vt:i4>
      </vt:variant>
      <vt:variant>
        <vt:i4>203</vt:i4>
      </vt:variant>
      <vt:variant>
        <vt:i4>0</vt:i4>
      </vt:variant>
      <vt:variant>
        <vt:i4>5</vt:i4>
      </vt:variant>
      <vt:variant>
        <vt:lpwstr/>
      </vt:variant>
      <vt:variant>
        <vt:lpwstr>_Toc473043516</vt:lpwstr>
      </vt:variant>
      <vt:variant>
        <vt:i4>1179702</vt:i4>
      </vt:variant>
      <vt:variant>
        <vt:i4>197</vt:i4>
      </vt:variant>
      <vt:variant>
        <vt:i4>0</vt:i4>
      </vt:variant>
      <vt:variant>
        <vt:i4>5</vt:i4>
      </vt:variant>
      <vt:variant>
        <vt:lpwstr/>
      </vt:variant>
      <vt:variant>
        <vt:lpwstr>_Toc473043515</vt:lpwstr>
      </vt:variant>
      <vt:variant>
        <vt:i4>1179702</vt:i4>
      </vt:variant>
      <vt:variant>
        <vt:i4>191</vt:i4>
      </vt:variant>
      <vt:variant>
        <vt:i4>0</vt:i4>
      </vt:variant>
      <vt:variant>
        <vt:i4>5</vt:i4>
      </vt:variant>
      <vt:variant>
        <vt:lpwstr/>
      </vt:variant>
      <vt:variant>
        <vt:lpwstr>_Toc473043514</vt:lpwstr>
      </vt:variant>
      <vt:variant>
        <vt:i4>1179702</vt:i4>
      </vt:variant>
      <vt:variant>
        <vt:i4>185</vt:i4>
      </vt:variant>
      <vt:variant>
        <vt:i4>0</vt:i4>
      </vt:variant>
      <vt:variant>
        <vt:i4>5</vt:i4>
      </vt:variant>
      <vt:variant>
        <vt:lpwstr/>
      </vt:variant>
      <vt:variant>
        <vt:lpwstr>_Toc473043513</vt:lpwstr>
      </vt:variant>
      <vt:variant>
        <vt:i4>1179702</vt:i4>
      </vt:variant>
      <vt:variant>
        <vt:i4>179</vt:i4>
      </vt:variant>
      <vt:variant>
        <vt:i4>0</vt:i4>
      </vt:variant>
      <vt:variant>
        <vt:i4>5</vt:i4>
      </vt:variant>
      <vt:variant>
        <vt:lpwstr/>
      </vt:variant>
      <vt:variant>
        <vt:lpwstr>_Toc473043512</vt:lpwstr>
      </vt:variant>
      <vt:variant>
        <vt:i4>1179702</vt:i4>
      </vt:variant>
      <vt:variant>
        <vt:i4>173</vt:i4>
      </vt:variant>
      <vt:variant>
        <vt:i4>0</vt:i4>
      </vt:variant>
      <vt:variant>
        <vt:i4>5</vt:i4>
      </vt:variant>
      <vt:variant>
        <vt:lpwstr/>
      </vt:variant>
      <vt:variant>
        <vt:lpwstr>_Toc473043511</vt:lpwstr>
      </vt:variant>
      <vt:variant>
        <vt:i4>1179702</vt:i4>
      </vt:variant>
      <vt:variant>
        <vt:i4>167</vt:i4>
      </vt:variant>
      <vt:variant>
        <vt:i4>0</vt:i4>
      </vt:variant>
      <vt:variant>
        <vt:i4>5</vt:i4>
      </vt:variant>
      <vt:variant>
        <vt:lpwstr/>
      </vt:variant>
      <vt:variant>
        <vt:lpwstr>_Toc473043510</vt:lpwstr>
      </vt:variant>
      <vt:variant>
        <vt:i4>1245238</vt:i4>
      </vt:variant>
      <vt:variant>
        <vt:i4>161</vt:i4>
      </vt:variant>
      <vt:variant>
        <vt:i4>0</vt:i4>
      </vt:variant>
      <vt:variant>
        <vt:i4>5</vt:i4>
      </vt:variant>
      <vt:variant>
        <vt:lpwstr/>
      </vt:variant>
      <vt:variant>
        <vt:lpwstr>_Toc473043509</vt:lpwstr>
      </vt:variant>
      <vt:variant>
        <vt:i4>1245238</vt:i4>
      </vt:variant>
      <vt:variant>
        <vt:i4>155</vt:i4>
      </vt:variant>
      <vt:variant>
        <vt:i4>0</vt:i4>
      </vt:variant>
      <vt:variant>
        <vt:i4>5</vt:i4>
      </vt:variant>
      <vt:variant>
        <vt:lpwstr/>
      </vt:variant>
      <vt:variant>
        <vt:lpwstr>_Toc473043508</vt:lpwstr>
      </vt:variant>
      <vt:variant>
        <vt:i4>1245238</vt:i4>
      </vt:variant>
      <vt:variant>
        <vt:i4>149</vt:i4>
      </vt:variant>
      <vt:variant>
        <vt:i4>0</vt:i4>
      </vt:variant>
      <vt:variant>
        <vt:i4>5</vt:i4>
      </vt:variant>
      <vt:variant>
        <vt:lpwstr/>
      </vt:variant>
      <vt:variant>
        <vt:lpwstr>_Toc473043507</vt:lpwstr>
      </vt:variant>
      <vt:variant>
        <vt:i4>1245238</vt:i4>
      </vt:variant>
      <vt:variant>
        <vt:i4>143</vt:i4>
      </vt:variant>
      <vt:variant>
        <vt:i4>0</vt:i4>
      </vt:variant>
      <vt:variant>
        <vt:i4>5</vt:i4>
      </vt:variant>
      <vt:variant>
        <vt:lpwstr/>
      </vt:variant>
      <vt:variant>
        <vt:lpwstr>_Toc473043506</vt:lpwstr>
      </vt:variant>
      <vt:variant>
        <vt:i4>1245238</vt:i4>
      </vt:variant>
      <vt:variant>
        <vt:i4>137</vt:i4>
      </vt:variant>
      <vt:variant>
        <vt:i4>0</vt:i4>
      </vt:variant>
      <vt:variant>
        <vt:i4>5</vt:i4>
      </vt:variant>
      <vt:variant>
        <vt:lpwstr/>
      </vt:variant>
      <vt:variant>
        <vt:lpwstr>_Toc473043505</vt:lpwstr>
      </vt:variant>
      <vt:variant>
        <vt:i4>1245238</vt:i4>
      </vt:variant>
      <vt:variant>
        <vt:i4>131</vt:i4>
      </vt:variant>
      <vt:variant>
        <vt:i4>0</vt:i4>
      </vt:variant>
      <vt:variant>
        <vt:i4>5</vt:i4>
      </vt:variant>
      <vt:variant>
        <vt:lpwstr/>
      </vt:variant>
      <vt:variant>
        <vt:lpwstr>_Toc473043504</vt:lpwstr>
      </vt:variant>
      <vt:variant>
        <vt:i4>1245238</vt:i4>
      </vt:variant>
      <vt:variant>
        <vt:i4>125</vt:i4>
      </vt:variant>
      <vt:variant>
        <vt:i4>0</vt:i4>
      </vt:variant>
      <vt:variant>
        <vt:i4>5</vt:i4>
      </vt:variant>
      <vt:variant>
        <vt:lpwstr/>
      </vt:variant>
      <vt:variant>
        <vt:lpwstr>_Toc473043503</vt:lpwstr>
      </vt:variant>
      <vt:variant>
        <vt:i4>1245238</vt:i4>
      </vt:variant>
      <vt:variant>
        <vt:i4>119</vt:i4>
      </vt:variant>
      <vt:variant>
        <vt:i4>0</vt:i4>
      </vt:variant>
      <vt:variant>
        <vt:i4>5</vt:i4>
      </vt:variant>
      <vt:variant>
        <vt:lpwstr/>
      </vt:variant>
      <vt:variant>
        <vt:lpwstr>_Toc473043502</vt:lpwstr>
      </vt:variant>
      <vt:variant>
        <vt:i4>1245238</vt:i4>
      </vt:variant>
      <vt:variant>
        <vt:i4>113</vt:i4>
      </vt:variant>
      <vt:variant>
        <vt:i4>0</vt:i4>
      </vt:variant>
      <vt:variant>
        <vt:i4>5</vt:i4>
      </vt:variant>
      <vt:variant>
        <vt:lpwstr/>
      </vt:variant>
      <vt:variant>
        <vt:lpwstr>_Toc473043501</vt:lpwstr>
      </vt:variant>
      <vt:variant>
        <vt:i4>1245238</vt:i4>
      </vt:variant>
      <vt:variant>
        <vt:i4>107</vt:i4>
      </vt:variant>
      <vt:variant>
        <vt:i4>0</vt:i4>
      </vt:variant>
      <vt:variant>
        <vt:i4>5</vt:i4>
      </vt:variant>
      <vt:variant>
        <vt:lpwstr/>
      </vt:variant>
      <vt:variant>
        <vt:lpwstr>_Toc473043500</vt:lpwstr>
      </vt:variant>
      <vt:variant>
        <vt:i4>1703991</vt:i4>
      </vt:variant>
      <vt:variant>
        <vt:i4>101</vt:i4>
      </vt:variant>
      <vt:variant>
        <vt:i4>0</vt:i4>
      </vt:variant>
      <vt:variant>
        <vt:i4>5</vt:i4>
      </vt:variant>
      <vt:variant>
        <vt:lpwstr/>
      </vt:variant>
      <vt:variant>
        <vt:lpwstr>_Toc473043499</vt:lpwstr>
      </vt:variant>
      <vt:variant>
        <vt:i4>1703991</vt:i4>
      </vt:variant>
      <vt:variant>
        <vt:i4>95</vt:i4>
      </vt:variant>
      <vt:variant>
        <vt:i4>0</vt:i4>
      </vt:variant>
      <vt:variant>
        <vt:i4>5</vt:i4>
      </vt:variant>
      <vt:variant>
        <vt:lpwstr/>
      </vt:variant>
      <vt:variant>
        <vt:lpwstr>_Toc473043498</vt:lpwstr>
      </vt:variant>
      <vt:variant>
        <vt:i4>1703991</vt:i4>
      </vt:variant>
      <vt:variant>
        <vt:i4>89</vt:i4>
      </vt:variant>
      <vt:variant>
        <vt:i4>0</vt:i4>
      </vt:variant>
      <vt:variant>
        <vt:i4>5</vt:i4>
      </vt:variant>
      <vt:variant>
        <vt:lpwstr/>
      </vt:variant>
      <vt:variant>
        <vt:lpwstr>_Toc473043497</vt:lpwstr>
      </vt:variant>
      <vt:variant>
        <vt:i4>1703991</vt:i4>
      </vt:variant>
      <vt:variant>
        <vt:i4>83</vt:i4>
      </vt:variant>
      <vt:variant>
        <vt:i4>0</vt:i4>
      </vt:variant>
      <vt:variant>
        <vt:i4>5</vt:i4>
      </vt:variant>
      <vt:variant>
        <vt:lpwstr/>
      </vt:variant>
      <vt:variant>
        <vt:lpwstr>_Toc473043496</vt:lpwstr>
      </vt:variant>
      <vt:variant>
        <vt:i4>1703991</vt:i4>
      </vt:variant>
      <vt:variant>
        <vt:i4>77</vt:i4>
      </vt:variant>
      <vt:variant>
        <vt:i4>0</vt:i4>
      </vt:variant>
      <vt:variant>
        <vt:i4>5</vt:i4>
      </vt:variant>
      <vt:variant>
        <vt:lpwstr/>
      </vt:variant>
      <vt:variant>
        <vt:lpwstr>_Toc473043495</vt:lpwstr>
      </vt:variant>
      <vt:variant>
        <vt:i4>1703991</vt:i4>
      </vt:variant>
      <vt:variant>
        <vt:i4>71</vt:i4>
      </vt:variant>
      <vt:variant>
        <vt:i4>0</vt:i4>
      </vt:variant>
      <vt:variant>
        <vt:i4>5</vt:i4>
      </vt:variant>
      <vt:variant>
        <vt:lpwstr/>
      </vt:variant>
      <vt:variant>
        <vt:lpwstr>_Toc473043494</vt:lpwstr>
      </vt:variant>
      <vt:variant>
        <vt:i4>1703991</vt:i4>
      </vt:variant>
      <vt:variant>
        <vt:i4>65</vt:i4>
      </vt:variant>
      <vt:variant>
        <vt:i4>0</vt:i4>
      </vt:variant>
      <vt:variant>
        <vt:i4>5</vt:i4>
      </vt:variant>
      <vt:variant>
        <vt:lpwstr/>
      </vt:variant>
      <vt:variant>
        <vt:lpwstr>_Toc473043493</vt:lpwstr>
      </vt:variant>
      <vt:variant>
        <vt:i4>1703991</vt:i4>
      </vt:variant>
      <vt:variant>
        <vt:i4>59</vt:i4>
      </vt:variant>
      <vt:variant>
        <vt:i4>0</vt:i4>
      </vt:variant>
      <vt:variant>
        <vt:i4>5</vt:i4>
      </vt:variant>
      <vt:variant>
        <vt:lpwstr/>
      </vt:variant>
      <vt:variant>
        <vt:lpwstr>_Toc473043492</vt:lpwstr>
      </vt:variant>
      <vt:variant>
        <vt:i4>1703991</vt:i4>
      </vt:variant>
      <vt:variant>
        <vt:i4>53</vt:i4>
      </vt:variant>
      <vt:variant>
        <vt:i4>0</vt:i4>
      </vt:variant>
      <vt:variant>
        <vt:i4>5</vt:i4>
      </vt:variant>
      <vt:variant>
        <vt:lpwstr/>
      </vt:variant>
      <vt:variant>
        <vt:lpwstr>_Toc473043491</vt:lpwstr>
      </vt:variant>
      <vt:variant>
        <vt:i4>1703991</vt:i4>
      </vt:variant>
      <vt:variant>
        <vt:i4>47</vt:i4>
      </vt:variant>
      <vt:variant>
        <vt:i4>0</vt:i4>
      </vt:variant>
      <vt:variant>
        <vt:i4>5</vt:i4>
      </vt:variant>
      <vt:variant>
        <vt:lpwstr/>
      </vt:variant>
      <vt:variant>
        <vt:lpwstr>_Toc473043490</vt:lpwstr>
      </vt:variant>
      <vt:variant>
        <vt:i4>1769527</vt:i4>
      </vt:variant>
      <vt:variant>
        <vt:i4>41</vt:i4>
      </vt:variant>
      <vt:variant>
        <vt:i4>0</vt:i4>
      </vt:variant>
      <vt:variant>
        <vt:i4>5</vt:i4>
      </vt:variant>
      <vt:variant>
        <vt:lpwstr/>
      </vt:variant>
      <vt:variant>
        <vt:lpwstr>_Toc473043489</vt:lpwstr>
      </vt:variant>
      <vt:variant>
        <vt:i4>1769527</vt:i4>
      </vt:variant>
      <vt:variant>
        <vt:i4>35</vt:i4>
      </vt:variant>
      <vt:variant>
        <vt:i4>0</vt:i4>
      </vt:variant>
      <vt:variant>
        <vt:i4>5</vt:i4>
      </vt:variant>
      <vt:variant>
        <vt:lpwstr/>
      </vt:variant>
      <vt:variant>
        <vt:lpwstr>_Toc473043488</vt:lpwstr>
      </vt:variant>
      <vt:variant>
        <vt:i4>1769527</vt:i4>
      </vt:variant>
      <vt:variant>
        <vt:i4>29</vt:i4>
      </vt:variant>
      <vt:variant>
        <vt:i4>0</vt:i4>
      </vt:variant>
      <vt:variant>
        <vt:i4>5</vt:i4>
      </vt:variant>
      <vt:variant>
        <vt:lpwstr/>
      </vt:variant>
      <vt:variant>
        <vt:lpwstr>_Toc473043487</vt:lpwstr>
      </vt:variant>
      <vt:variant>
        <vt:i4>1769527</vt:i4>
      </vt:variant>
      <vt:variant>
        <vt:i4>23</vt:i4>
      </vt:variant>
      <vt:variant>
        <vt:i4>0</vt:i4>
      </vt:variant>
      <vt:variant>
        <vt:i4>5</vt:i4>
      </vt:variant>
      <vt:variant>
        <vt:lpwstr/>
      </vt:variant>
      <vt:variant>
        <vt:lpwstr>_Toc473043486</vt:lpwstr>
      </vt:variant>
      <vt:variant>
        <vt:i4>1769527</vt:i4>
      </vt:variant>
      <vt:variant>
        <vt:i4>17</vt:i4>
      </vt:variant>
      <vt:variant>
        <vt:i4>0</vt:i4>
      </vt:variant>
      <vt:variant>
        <vt:i4>5</vt:i4>
      </vt:variant>
      <vt:variant>
        <vt:lpwstr/>
      </vt:variant>
      <vt:variant>
        <vt:lpwstr>_Toc473043485</vt:lpwstr>
      </vt:variant>
      <vt:variant>
        <vt:i4>1769527</vt:i4>
      </vt:variant>
      <vt:variant>
        <vt:i4>11</vt:i4>
      </vt:variant>
      <vt:variant>
        <vt:i4>0</vt:i4>
      </vt:variant>
      <vt:variant>
        <vt:i4>5</vt:i4>
      </vt:variant>
      <vt:variant>
        <vt:lpwstr/>
      </vt:variant>
      <vt:variant>
        <vt:lpwstr>_Toc473043484</vt:lpwstr>
      </vt:variant>
      <vt:variant>
        <vt:i4>1769527</vt:i4>
      </vt:variant>
      <vt:variant>
        <vt:i4>5</vt:i4>
      </vt:variant>
      <vt:variant>
        <vt:i4>0</vt:i4>
      </vt:variant>
      <vt:variant>
        <vt:i4>5</vt:i4>
      </vt:variant>
      <vt:variant>
        <vt:lpwstr/>
      </vt:variant>
      <vt:variant>
        <vt:lpwstr>_Toc473043483</vt:lpwstr>
      </vt:variant>
      <vt:variant>
        <vt:i4>6029362</vt:i4>
      </vt:variant>
      <vt:variant>
        <vt:i4>0</vt:i4>
      </vt:variant>
      <vt:variant>
        <vt:i4>0</vt:i4>
      </vt:variant>
      <vt:variant>
        <vt:i4>5</vt:i4>
      </vt:variant>
      <vt:variant>
        <vt:lpwstr>mailto:amruta.mulay@brightwavegroup.com</vt:lpwstr>
      </vt:variant>
      <vt:variant>
        <vt:lpwstr/>
      </vt:variant>
      <vt:variant>
        <vt:i4>4128883</vt:i4>
      </vt:variant>
      <vt:variant>
        <vt:i4>0</vt:i4>
      </vt:variant>
      <vt:variant>
        <vt:i4>0</vt:i4>
      </vt:variant>
      <vt:variant>
        <vt:i4>5</vt:i4>
      </vt:variant>
      <vt:variant>
        <vt:lpwstr>http://www.brightwavegroup.com/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Version</dc:title>
  <dc:subject/>
  <dc:creator>Steve Baker</dc:creator>
  <cp:keywords/>
  <cp:lastModifiedBy>Adam Boothroyd</cp:lastModifiedBy>
  <cp:revision>7</cp:revision>
  <dcterms:created xsi:type="dcterms:W3CDTF">2017-01-26T11:02:00Z</dcterms:created>
  <dcterms:modified xsi:type="dcterms:W3CDTF">2017-01-27T17:10:00Z</dcterms:modified>
</cp:coreProperties>
</file>